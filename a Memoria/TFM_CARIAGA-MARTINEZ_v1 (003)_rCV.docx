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531097" w14:textId="77777777" w:rsidR="004C6E8E" w:rsidRPr="00974EC5" w:rsidRDefault="004C6E8E">
      <w:pPr>
        <w:ind w:left="0" w:hanging="2"/>
        <w:jc w:val="right"/>
        <w:rPr>
          <w:lang w:val="es-ES"/>
        </w:rPr>
      </w:pPr>
    </w:p>
    <w:tbl>
      <w:tblPr>
        <w:tblStyle w:val="a"/>
        <w:tblW w:w="10490" w:type="dxa"/>
        <w:tblInd w:w="-851" w:type="dxa"/>
        <w:tblLayout w:type="fixed"/>
        <w:tblLook w:val="0000" w:firstRow="0" w:lastRow="0" w:firstColumn="0" w:lastColumn="0" w:noHBand="0" w:noVBand="0"/>
      </w:tblPr>
      <w:tblGrid>
        <w:gridCol w:w="3544"/>
        <w:gridCol w:w="6946"/>
      </w:tblGrid>
      <w:tr w:rsidR="004C6E8E" w:rsidRPr="00974EC5" w14:paraId="70A31BB2" w14:textId="77777777">
        <w:trPr>
          <w:trHeight w:val="4206"/>
        </w:trPr>
        <w:tc>
          <w:tcPr>
            <w:tcW w:w="10490" w:type="dxa"/>
            <w:gridSpan w:val="2"/>
            <w:shd w:val="clear" w:color="auto" w:fill="73EDFF"/>
            <w:tcMar>
              <w:top w:w="100" w:type="dxa"/>
              <w:left w:w="100" w:type="dxa"/>
              <w:bottom w:w="100" w:type="dxa"/>
              <w:right w:w="100" w:type="dxa"/>
            </w:tcMar>
          </w:tcPr>
          <w:p w14:paraId="06B06200" w14:textId="77777777" w:rsidR="004C6E8E" w:rsidRPr="00974EC5" w:rsidRDefault="004C6E8E">
            <w:pPr>
              <w:widowControl w:val="0"/>
              <w:pBdr>
                <w:top w:val="nil"/>
                <w:left w:val="nil"/>
                <w:bottom w:val="nil"/>
                <w:right w:val="nil"/>
                <w:between w:val="nil"/>
              </w:pBdr>
              <w:ind w:left="0" w:hanging="2"/>
              <w:rPr>
                <w:lang w:val="es-ES"/>
              </w:rPr>
            </w:pPr>
          </w:p>
          <w:p w14:paraId="69BD40A0" w14:textId="5D82292D" w:rsidR="004C6E8E" w:rsidRPr="00974EC5" w:rsidRDefault="00DC340C">
            <w:pPr>
              <w:widowControl w:val="0"/>
              <w:pBdr>
                <w:top w:val="nil"/>
                <w:left w:val="nil"/>
                <w:bottom w:val="nil"/>
                <w:right w:val="nil"/>
                <w:between w:val="nil"/>
              </w:pBdr>
              <w:ind w:left="8" w:hanging="10"/>
              <w:rPr>
                <w:color w:val="000078"/>
                <w:sz w:val="36"/>
                <w:szCs w:val="36"/>
                <w:lang w:val="es-ES"/>
              </w:rPr>
            </w:pPr>
            <w:bookmarkStart w:id="0" w:name="_Toc186096397"/>
            <w:bookmarkStart w:id="1" w:name="_Toc186200013"/>
            <w:bookmarkStart w:id="2" w:name="OLE_LINK22"/>
            <w:r w:rsidRPr="00974EC5">
              <w:rPr>
                <w:b/>
                <w:color w:val="000078"/>
                <w:sz w:val="100"/>
                <w:szCs w:val="100"/>
                <w:lang w:val="es-ES"/>
              </w:rPr>
              <w:t>COVID persistente y factores neuropsicológicos.</w:t>
            </w:r>
            <w:bookmarkEnd w:id="0"/>
            <w:bookmarkEnd w:id="1"/>
          </w:p>
          <w:p w14:paraId="1C653024" w14:textId="77777777" w:rsidR="004C6E8E" w:rsidRPr="00974EC5" w:rsidRDefault="004C6E8E">
            <w:pPr>
              <w:widowControl w:val="0"/>
              <w:pBdr>
                <w:top w:val="nil"/>
                <w:left w:val="nil"/>
                <w:bottom w:val="nil"/>
                <w:right w:val="nil"/>
                <w:between w:val="nil"/>
              </w:pBdr>
              <w:ind w:left="2" w:hanging="4"/>
              <w:rPr>
                <w:sz w:val="36"/>
                <w:szCs w:val="36"/>
                <w:lang w:val="es-ES"/>
              </w:rPr>
            </w:pPr>
          </w:p>
          <w:p w14:paraId="70F48BC6" w14:textId="385CDC74" w:rsidR="004C6E8E" w:rsidRPr="00974EC5" w:rsidRDefault="00DC340C">
            <w:pPr>
              <w:widowControl w:val="0"/>
              <w:pBdr>
                <w:top w:val="nil"/>
                <w:left w:val="nil"/>
                <w:bottom w:val="nil"/>
                <w:right w:val="nil"/>
                <w:between w:val="nil"/>
              </w:pBdr>
              <w:ind w:left="4" w:hanging="6"/>
              <w:rPr>
                <w:sz w:val="60"/>
                <w:szCs w:val="60"/>
                <w:lang w:val="es-ES"/>
              </w:rPr>
            </w:pPr>
            <w:bookmarkStart w:id="3" w:name="_Toc186096398"/>
            <w:bookmarkStart w:id="4" w:name="_Toc186200014"/>
            <w:r w:rsidRPr="00974EC5">
              <w:rPr>
                <w:color w:val="000078"/>
                <w:sz w:val="60"/>
                <w:szCs w:val="60"/>
                <w:lang w:val="es-ES"/>
              </w:rPr>
              <w:t>Diseño y validación de un instrumento de cribado breve mediante Inteligencia Artificial.</w:t>
            </w:r>
            <w:bookmarkEnd w:id="2"/>
            <w:bookmarkEnd w:id="3"/>
            <w:bookmarkEnd w:id="4"/>
          </w:p>
        </w:tc>
      </w:tr>
      <w:tr w:rsidR="004C6E8E" w:rsidRPr="00974EC5" w14:paraId="58812F09" w14:textId="77777777">
        <w:trPr>
          <w:trHeight w:val="240"/>
        </w:trPr>
        <w:tc>
          <w:tcPr>
            <w:tcW w:w="10490" w:type="dxa"/>
            <w:gridSpan w:val="2"/>
            <w:tcMar>
              <w:top w:w="100" w:type="dxa"/>
              <w:left w:w="100" w:type="dxa"/>
              <w:bottom w:w="100" w:type="dxa"/>
              <w:right w:w="100" w:type="dxa"/>
            </w:tcMar>
          </w:tcPr>
          <w:p w14:paraId="3C6A63BD" w14:textId="77777777" w:rsidR="004C6E8E" w:rsidRPr="00974EC5" w:rsidRDefault="004C6E8E">
            <w:pPr>
              <w:widowControl w:val="0"/>
              <w:pBdr>
                <w:top w:val="nil"/>
                <w:left w:val="nil"/>
                <w:bottom w:val="nil"/>
                <w:right w:val="nil"/>
                <w:between w:val="nil"/>
              </w:pBdr>
              <w:rPr>
                <w:sz w:val="12"/>
                <w:szCs w:val="12"/>
                <w:lang w:val="es-ES"/>
              </w:rPr>
            </w:pPr>
          </w:p>
        </w:tc>
      </w:tr>
      <w:tr w:rsidR="004C6E8E" w:rsidRPr="00974EC5" w14:paraId="5BAF53E6" w14:textId="77777777">
        <w:trPr>
          <w:trHeight w:val="240"/>
        </w:trPr>
        <w:tc>
          <w:tcPr>
            <w:tcW w:w="3544" w:type="dxa"/>
            <w:tcMar>
              <w:top w:w="100" w:type="dxa"/>
              <w:left w:w="100" w:type="dxa"/>
              <w:bottom w:w="100" w:type="dxa"/>
              <w:right w:w="100" w:type="dxa"/>
            </w:tcMar>
          </w:tcPr>
          <w:p w14:paraId="6EF66341" w14:textId="77777777" w:rsidR="004C6E8E" w:rsidRPr="00974EC5" w:rsidRDefault="0014036A">
            <w:pPr>
              <w:widowControl w:val="0"/>
              <w:pBdr>
                <w:top w:val="nil"/>
                <w:left w:val="nil"/>
                <w:bottom w:val="nil"/>
                <w:right w:val="nil"/>
                <w:between w:val="nil"/>
              </w:pBdr>
              <w:ind w:left="0" w:hanging="2"/>
              <w:rPr>
                <w:sz w:val="12"/>
                <w:szCs w:val="12"/>
                <w:lang w:val="es-ES"/>
              </w:rPr>
            </w:pPr>
            <w:bookmarkStart w:id="5" w:name="_Toc186096399"/>
            <w:bookmarkStart w:id="6" w:name="_Toc186200015"/>
            <w:r w:rsidRPr="00974EC5">
              <w:rPr>
                <w:noProof/>
                <w:lang w:val="es-ES" w:eastAsia="ca-ES"/>
              </w:rPr>
              <mc:AlternateContent>
                <mc:Choice Requires="wpg">
                  <w:drawing>
                    <wp:anchor distT="0" distB="0" distL="114300" distR="114300" simplePos="0" relativeHeight="251658240" behindDoc="0" locked="0" layoutInCell="1" hidden="0" allowOverlap="1" wp14:anchorId="5DFDAF0C" wp14:editId="6831476F">
                      <wp:simplePos x="0" y="0"/>
                      <wp:positionH relativeFrom="column">
                        <wp:posOffset>1</wp:posOffset>
                      </wp:positionH>
                      <wp:positionV relativeFrom="paragraph">
                        <wp:posOffset>0</wp:posOffset>
                      </wp:positionV>
                      <wp:extent cx="2141855" cy="5200015"/>
                      <wp:effectExtent l="0" t="0" r="0" b="0"/>
                      <wp:wrapNone/>
                      <wp:docPr id="1033" name="Grupo 1033"/>
                      <wp:cNvGraphicFramePr/>
                      <a:graphic xmlns:a="http://schemas.openxmlformats.org/drawingml/2006/main">
                        <a:graphicData uri="http://schemas.microsoft.com/office/word/2010/wordprocessingGroup">
                          <wpg:wgp>
                            <wpg:cNvGrpSpPr/>
                            <wpg:grpSpPr>
                              <a:xfrm>
                                <a:off x="0" y="0"/>
                                <a:ext cx="2141855" cy="5200015"/>
                                <a:chOff x="4275050" y="1179975"/>
                                <a:chExt cx="2141900" cy="5200050"/>
                              </a:xfrm>
                            </wpg:grpSpPr>
                            <wpg:grpSp>
                              <wpg:cNvPr id="293791587" name="Grupo 293791587"/>
                              <wpg:cNvGrpSpPr/>
                              <wpg:grpSpPr>
                                <a:xfrm>
                                  <a:off x="4275073" y="1179993"/>
                                  <a:ext cx="2141855" cy="5200015"/>
                                  <a:chOff x="950" y="6633"/>
                                  <a:chExt cx="3373" cy="8189"/>
                                </a:xfrm>
                              </wpg:grpSpPr>
                              <wps:wsp>
                                <wps:cNvPr id="351898801" name="Rectángulo 351898801"/>
                                <wps:cNvSpPr/>
                                <wps:spPr>
                                  <a:xfrm>
                                    <a:off x="950" y="6633"/>
                                    <a:ext cx="3350" cy="8175"/>
                                  </a:xfrm>
                                  <a:prstGeom prst="rect">
                                    <a:avLst/>
                                  </a:prstGeom>
                                  <a:noFill/>
                                  <a:ln>
                                    <a:noFill/>
                                  </a:ln>
                                </wps:spPr>
                                <wps:txbx>
                                  <w:txbxContent>
                                    <w:p w14:paraId="4320383D" w14:textId="77777777" w:rsidR="004C6E8E" w:rsidRDefault="004C6E8E">
                                      <w:pPr>
                                        <w:spacing w:line="240" w:lineRule="auto"/>
                                        <w:ind w:left="0" w:hanging="2"/>
                                        <w:jc w:val="left"/>
                                      </w:pPr>
                                    </w:p>
                                  </w:txbxContent>
                                </wps:txbx>
                                <wps:bodyPr spcFirstLastPara="1" wrap="square" lIns="91425" tIns="91425" rIns="91425" bIns="91425" anchor="ctr" anchorCtr="0">
                                  <a:noAutofit/>
                                </wps:bodyPr>
                              </wps:wsp>
                              <wps:wsp>
                                <wps:cNvPr id="2053036809" name="Rectángulo 2053036809"/>
                                <wps:cNvSpPr/>
                                <wps:spPr>
                                  <a:xfrm>
                                    <a:off x="975" y="11414"/>
                                    <a:ext cx="3348" cy="3408"/>
                                  </a:xfrm>
                                  <a:prstGeom prst="rect">
                                    <a:avLst/>
                                  </a:prstGeom>
                                  <a:noFill/>
                                  <a:ln>
                                    <a:noFill/>
                                  </a:ln>
                                </wps:spPr>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9">
                                    <a:alphaModFix/>
                                  </a:blip>
                                  <a:srcRect/>
                                  <a:stretch/>
                                </pic:blipFill>
                                <pic:spPr>
                                  <a:xfrm>
                                    <a:off x="950" y="6633"/>
                                    <a:ext cx="3348" cy="4800"/>
                                  </a:xfrm>
                                  <a:prstGeom prst="rect">
                                    <a:avLst/>
                                  </a:prstGeom>
                                  <a:noFill/>
                                  <a:ln>
                                    <a:noFill/>
                                  </a:ln>
                                </pic:spPr>
                              </pic:pic>
                            </wpg:grpSp>
                          </wpg:wgp>
                        </a:graphicData>
                      </a:graphic>
                    </wp:anchor>
                  </w:drawing>
                </mc:Choice>
                <mc:Fallback>
                  <w:pict>
                    <v:group w14:anchorId="5DFDAF0C" id="Grupo 1033" o:spid="_x0000_s1026" style="position:absolute;left:0;text-align:left;margin-left:0;margin-top:0;width:168.65pt;height:409.45pt;z-index:251658240" coordorigin="42750,11799" coordsize="21419,52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">
                      <v:group id="Grupo 293791587" o:spid="_x0000_s1027" style="position:absolute;left:42750;top:11799;width:21419;height:52001" coordorigin="950,6633" coordsize="3373,81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">
                        <v:rect id="Rectángulo 351898801" o:spid="_x0000_s1028" style="position:absolute;left:950;top:6633;width:3350;height:8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" filled="f" stroked="f">
                          <v:textbox inset="2.53958mm,2.53958mm,2.53958mm,2.53958mm">
                            <w:txbxContent>
                              <w:p w14:paraId="4320383D" w14:textId="77777777" w:rsidR="004C6E8E" w:rsidRDefault="004C6E8E">
                                <w:pPr>
                                  <w:spacing w:line="240" w:lineRule="auto"/>
                                  <w:ind w:left="0" w:hanging="2"/>
                                  <w:jc w:val="left"/>
                                </w:pPr>
                              </w:p>
                            </w:txbxContent>
                          </v:textbox>
                        </v:rect>
                        <v:rect id="Rectángulo 2053036809" o:spid="_x0000_s1029" style="position:absolute;left:975;top:11414;width:3348;height:34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" filled="f" stroked="f">
                          <v:textbox inset="2.53958mm,2.53958mm,2.53958mm,2.53958m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950;top:6633;width:3348;height:48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">
                          <v:imagedata r:id="rId10" o:title=""/>
                        </v:shape>
                      </v:group>
                    </v:group>
                  </w:pict>
                </mc:Fallback>
              </mc:AlternateContent>
            </w:r>
            <w:bookmarkEnd w:id="5"/>
            <w:bookmarkEnd w:id="6"/>
          </w:p>
          <w:p w14:paraId="7D4A9F88" w14:textId="77777777" w:rsidR="004C6E8E" w:rsidRPr="00974EC5" w:rsidRDefault="004C6E8E">
            <w:pPr>
              <w:widowControl w:val="0"/>
              <w:pBdr>
                <w:top w:val="nil"/>
                <w:left w:val="nil"/>
                <w:bottom w:val="nil"/>
                <w:right w:val="nil"/>
                <w:between w:val="nil"/>
              </w:pBdr>
              <w:rPr>
                <w:sz w:val="12"/>
                <w:szCs w:val="12"/>
                <w:lang w:val="es-ES"/>
              </w:rPr>
            </w:pPr>
          </w:p>
        </w:tc>
        <w:tc>
          <w:tcPr>
            <w:tcW w:w="6946" w:type="dxa"/>
          </w:tcPr>
          <w:p w14:paraId="32D72C67" w14:textId="2A7D2437" w:rsidR="004C6E8E" w:rsidRPr="00974EC5" w:rsidRDefault="00911BC2">
            <w:pPr>
              <w:widowControl w:val="0"/>
              <w:pBdr>
                <w:top w:val="nil"/>
                <w:left w:val="nil"/>
                <w:bottom w:val="nil"/>
                <w:right w:val="nil"/>
                <w:between w:val="nil"/>
              </w:pBdr>
              <w:ind w:left="3" w:hanging="5"/>
              <w:rPr>
                <w:sz w:val="48"/>
                <w:szCs w:val="48"/>
                <w:lang w:val="es-ES"/>
              </w:rPr>
            </w:pPr>
            <w:bookmarkStart w:id="7" w:name="_Toc186096400"/>
            <w:bookmarkStart w:id="8" w:name="_Toc186200016"/>
            <w:r w:rsidRPr="00974EC5">
              <w:rPr>
                <w:b/>
                <w:sz w:val="48"/>
                <w:szCs w:val="48"/>
                <w:lang w:val="es-ES"/>
              </w:rPr>
              <w:t>ARIEL ERNESTO CARIAGA MARTÍNEZ</w:t>
            </w:r>
            <w:bookmarkEnd w:id="7"/>
            <w:bookmarkEnd w:id="8"/>
          </w:p>
          <w:p w14:paraId="03CF38F9" w14:textId="77777777" w:rsidR="004C6E8E" w:rsidRPr="00974EC5" w:rsidRDefault="004C6E8E">
            <w:pPr>
              <w:widowControl w:val="0"/>
              <w:pBdr>
                <w:top w:val="nil"/>
                <w:left w:val="nil"/>
                <w:bottom w:val="nil"/>
                <w:right w:val="nil"/>
                <w:between w:val="nil"/>
              </w:pBdr>
              <w:ind w:left="3" w:hanging="5"/>
              <w:rPr>
                <w:sz w:val="48"/>
                <w:szCs w:val="48"/>
                <w:lang w:val="es-ES"/>
              </w:rPr>
            </w:pPr>
          </w:p>
          <w:p w14:paraId="2AD5D1A1" w14:textId="71B268E6" w:rsidR="004C6E8E" w:rsidRPr="00974EC5" w:rsidRDefault="00A47AC2">
            <w:pPr>
              <w:widowControl w:val="0"/>
              <w:pBdr>
                <w:top w:val="nil"/>
                <w:left w:val="nil"/>
                <w:bottom w:val="nil"/>
                <w:right w:val="nil"/>
                <w:between w:val="nil"/>
              </w:pBdr>
              <w:ind w:left="3" w:hanging="5"/>
              <w:rPr>
                <w:sz w:val="48"/>
                <w:szCs w:val="48"/>
                <w:lang w:val="es-ES"/>
              </w:rPr>
            </w:pPr>
            <w:bookmarkStart w:id="9" w:name="_Toc186096401"/>
            <w:bookmarkStart w:id="10" w:name="_Toc186200017"/>
            <w:r w:rsidRPr="00974EC5">
              <w:rPr>
                <w:sz w:val="48"/>
                <w:szCs w:val="48"/>
                <w:lang w:val="es-ES"/>
              </w:rPr>
              <w:t>Bioinformática Estadística y Aprendizaje Automático</w:t>
            </w:r>
            <w:bookmarkEnd w:id="9"/>
            <w:bookmarkEnd w:id="10"/>
          </w:p>
          <w:p w14:paraId="5B9F6F10" w14:textId="77777777" w:rsidR="004C6E8E" w:rsidRPr="00974EC5" w:rsidRDefault="0014036A">
            <w:pPr>
              <w:widowControl w:val="0"/>
              <w:pBdr>
                <w:top w:val="nil"/>
                <w:left w:val="nil"/>
                <w:bottom w:val="nil"/>
                <w:right w:val="nil"/>
                <w:between w:val="nil"/>
              </w:pBdr>
              <w:ind w:left="3" w:hanging="5"/>
              <w:rPr>
                <w:sz w:val="48"/>
                <w:szCs w:val="48"/>
                <w:lang w:val="es-ES"/>
              </w:rPr>
            </w:pPr>
            <w:bookmarkStart w:id="11" w:name="_Toc186096402"/>
            <w:bookmarkStart w:id="12" w:name="_Toc186200018"/>
            <w:r w:rsidRPr="00974EC5">
              <w:rPr>
                <w:b/>
                <w:sz w:val="48"/>
                <w:szCs w:val="48"/>
                <w:lang w:val="es-ES"/>
              </w:rPr>
              <w:t>Nombre Tutor/a de TF</w:t>
            </w:r>
            <w:bookmarkEnd w:id="11"/>
            <w:bookmarkEnd w:id="12"/>
          </w:p>
          <w:p w14:paraId="31321985" w14:textId="2EBB0928" w:rsidR="00A47AC2" w:rsidRPr="00974EC5" w:rsidRDefault="00A47AC2">
            <w:pPr>
              <w:widowControl w:val="0"/>
              <w:pBdr>
                <w:top w:val="nil"/>
                <w:left w:val="nil"/>
                <w:bottom w:val="nil"/>
                <w:right w:val="nil"/>
                <w:between w:val="nil"/>
              </w:pBdr>
              <w:ind w:left="0" w:hanging="2"/>
              <w:rPr>
                <w:lang w:val="es-ES"/>
              </w:rPr>
            </w:pPr>
            <w:bookmarkStart w:id="13" w:name="_Toc186096403"/>
            <w:bookmarkStart w:id="14" w:name="_Toc186200019"/>
            <w:r w:rsidRPr="00974EC5">
              <w:rPr>
                <w:lang w:val="es-ES"/>
              </w:rPr>
              <w:t xml:space="preserve">Joan </w:t>
            </w:r>
            <w:proofErr w:type="spellStart"/>
            <w:r w:rsidRPr="00974EC5">
              <w:rPr>
                <w:lang w:val="es-ES"/>
              </w:rPr>
              <w:t>Muniesa</w:t>
            </w:r>
            <w:proofErr w:type="spellEnd"/>
            <w:r w:rsidRPr="00974EC5">
              <w:rPr>
                <w:lang w:val="es-ES"/>
              </w:rPr>
              <w:t xml:space="preserve"> (UOC), Meritxell Carmona Cervelló; </w:t>
            </w:r>
            <w:proofErr w:type="spellStart"/>
            <w:r w:rsidRPr="00974EC5">
              <w:rPr>
                <w:lang w:val="es-ES"/>
              </w:rPr>
              <w:t>Concepció</w:t>
            </w:r>
            <w:proofErr w:type="spellEnd"/>
            <w:r w:rsidRPr="00974EC5">
              <w:rPr>
                <w:lang w:val="es-ES"/>
              </w:rPr>
              <w:t xml:space="preserve"> </w:t>
            </w:r>
            <w:proofErr w:type="spellStart"/>
            <w:r w:rsidRPr="00974EC5">
              <w:rPr>
                <w:lang w:val="es-ES"/>
              </w:rPr>
              <w:t>Violán</w:t>
            </w:r>
            <w:proofErr w:type="spellEnd"/>
            <w:r w:rsidRPr="00974EC5">
              <w:rPr>
                <w:lang w:val="es-ES"/>
              </w:rPr>
              <w:t xml:space="preserve"> Fors; Pere Torán Monserrat. (</w:t>
            </w:r>
            <w:proofErr w:type="spellStart"/>
            <w:r w:rsidRPr="00974EC5">
              <w:rPr>
                <w:lang w:val="es-ES"/>
              </w:rPr>
              <w:t>Unitat</w:t>
            </w:r>
            <w:proofErr w:type="spellEnd"/>
            <w:r w:rsidRPr="00974EC5">
              <w:rPr>
                <w:lang w:val="es-ES"/>
              </w:rPr>
              <w:t xml:space="preserve"> de </w:t>
            </w:r>
            <w:proofErr w:type="spellStart"/>
            <w:r w:rsidRPr="00974EC5">
              <w:rPr>
                <w:lang w:val="es-ES"/>
              </w:rPr>
              <w:t>Suport</w:t>
            </w:r>
            <w:proofErr w:type="spellEnd"/>
            <w:r w:rsidRPr="00974EC5">
              <w:rPr>
                <w:lang w:val="es-ES"/>
              </w:rPr>
              <w:t xml:space="preserve"> a la Recerca Metropolitana Nord).</w:t>
            </w:r>
            <w:bookmarkEnd w:id="13"/>
            <w:bookmarkEnd w:id="14"/>
          </w:p>
          <w:p w14:paraId="2D55525D" w14:textId="7C750AF3" w:rsidR="004C6E8E" w:rsidRPr="00974EC5" w:rsidRDefault="0014036A">
            <w:pPr>
              <w:widowControl w:val="0"/>
              <w:pBdr>
                <w:top w:val="nil"/>
                <w:left w:val="nil"/>
                <w:bottom w:val="nil"/>
                <w:right w:val="nil"/>
                <w:between w:val="nil"/>
              </w:pBdr>
              <w:ind w:left="3" w:hanging="5"/>
              <w:rPr>
                <w:sz w:val="48"/>
                <w:szCs w:val="48"/>
                <w:lang w:val="es-ES"/>
              </w:rPr>
            </w:pPr>
            <w:bookmarkStart w:id="15" w:name="_Toc186096404"/>
            <w:bookmarkStart w:id="16" w:name="_Toc186200020"/>
            <w:r w:rsidRPr="00974EC5">
              <w:rPr>
                <w:b/>
                <w:sz w:val="48"/>
                <w:szCs w:val="48"/>
                <w:lang w:val="es-ES"/>
              </w:rPr>
              <w:t>Profesor/a responsable de la asignatura</w:t>
            </w:r>
            <w:bookmarkEnd w:id="15"/>
            <w:bookmarkEnd w:id="16"/>
          </w:p>
          <w:p w14:paraId="2C43CC17" w14:textId="39ED1DE9" w:rsidR="004C6E8E" w:rsidRPr="00974EC5" w:rsidRDefault="00AB6BF2">
            <w:pPr>
              <w:widowControl w:val="0"/>
              <w:pBdr>
                <w:top w:val="nil"/>
                <w:left w:val="nil"/>
                <w:bottom w:val="nil"/>
                <w:right w:val="nil"/>
                <w:between w:val="nil"/>
              </w:pBdr>
              <w:ind w:left="2" w:hanging="4"/>
              <w:rPr>
                <w:sz w:val="48"/>
                <w:szCs w:val="48"/>
                <w:lang w:val="es-ES"/>
              </w:rPr>
            </w:pPr>
            <w:bookmarkStart w:id="17" w:name="_Toc186096405"/>
            <w:bookmarkStart w:id="18" w:name="OLE_LINK1"/>
            <w:bookmarkStart w:id="19" w:name="_Toc186200021"/>
            <w:proofErr w:type="spellStart"/>
            <w:r w:rsidRPr="00974EC5">
              <w:rPr>
                <w:sz w:val="42"/>
                <w:szCs w:val="42"/>
                <w:lang w:val="es-ES"/>
              </w:rPr>
              <w:t>Agnès</w:t>
            </w:r>
            <w:proofErr w:type="spellEnd"/>
            <w:r w:rsidRPr="00974EC5">
              <w:rPr>
                <w:sz w:val="42"/>
                <w:szCs w:val="42"/>
                <w:lang w:val="es-ES"/>
              </w:rPr>
              <w:t xml:space="preserve"> Pérez </w:t>
            </w:r>
            <w:proofErr w:type="spellStart"/>
            <w:r w:rsidRPr="00974EC5">
              <w:rPr>
                <w:sz w:val="42"/>
                <w:szCs w:val="42"/>
                <w:lang w:val="es-ES"/>
              </w:rPr>
              <w:t>Millan</w:t>
            </w:r>
            <w:proofErr w:type="spellEnd"/>
            <w:r w:rsidRPr="00974EC5">
              <w:rPr>
                <w:sz w:val="42"/>
                <w:szCs w:val="42"/>
                <w:lang w:val="es-ES"/>
              </w:rPr>
              <w:t>.</w:t>
            </w:r>
            <w:bookmarkEnd w:id="17"/>
            <w:bookmarkEnd w:id="18"/>
            <w:bookmarkEnd w:id="19"/>
          </w:p>
          <w:p w14:paraId="3FF957EF" w14:textId="39ED1DE9" w:rsidR="004C6E8E" w:rsidRPr="00974EC5" w:rsidRDefault="0014036A">
            <w:pPr>
              <w:widowControl w:val="0"/>
              <w:pBdr>
                <w:top w:val="nil"/>
                <w:left w:val="nil"/>
                <w:bottom w:val="nil"/>
                <w:right w:val="nil"/>
                <w:between w:val="nil"/>
              </w:pBdr>
              <w:ind w:left="3" w:hanging="5"/>
              <w:rPr>
                <w:sz w:val="12"/>
                <w:szCs w:val="12"/>
                <w:lang w:val="es-ES"/>
              </w:rPr>
            </w:pPr>
            <w:bookmarkStart w:id="20" w:name="_Toc186096406"/>
            <w:bookmarkStart w:id="21" w:name="_Toc186200022"/>
            <w:r w:rsidRPr="00974EC5">
              <w:rPr>
                <w:b/>
                <w:sz w:val="48"/>
                <w:szCs w:val="48"/>
                <w:lang w:val="es-ES"/>
              </w:rPr>
              <w:t>Fecha Entrega</w:t>
            </w:r>
            <w:bookmarkEnd w:id="20"/>
            <w:bookmarkEnd w:id="21"/>
            <w:r w:rsidRPr="00974EC5">
              <w:rPr>
                <w:b/>
                <w:sz w:val="48"/>
                <w:szCs w:val="48"/>
                <w:lang w:val="es-ES"/>
              </w:rPr>
              <w:t xml:space="preserve"> </w:t>
            </w:r>
          </w:p>
        </w:tc>
      </w:tr>
    </w:tbl>
    <w:p w14:paraId="703283DB" w14:textId="77777777" w:rsidR="004C6E8E" w:rsidRPr="00974EC5" w:rsidRDefault="004C6E8E">
      <w:pPr>
        <w:ind w:left="0" w:hanging="2"/>
        <w:rPr>
          <w:lang w:val="es-ES"/>
        </w:rPr>
        <w:sectPr w:rsidR="004C6E8E" w:rsidRPr="00974EC5">
          <w:headerReference w:type="even" r:id="rId11"/>
          <w:headerReference w:type="default" r:id="rId12"/>
          <w:footerReference w:type="even" r:id="rId13"/>
          <w:footerReference w:type="default" r:id="rId14"/>
          <w:headerReference w:type="first" r:id="rId15"/>
          <w:footerReference w:type="first" r:id="rId16"/>
          <w:pgSz w:w="11907" w:h="16840"/>
          <w:pgMar w:top="1418" w:right="1701" w:bottom="1418" w:left="1701" w:header="709" w:footer="709" w:gutter="0"/>
          <w:pgNumType w:start="1"/>
          <w:cols w:space="720"/>
          <w:titlePg/>
        </w:sectPr>
      </w:pPr>
    </w:p>
    <w:p w14:paraId="012BCB44" w14:textId="77777777" w:rsidR="004C6E8E" w:rsidRPr="00974EC5" w:rsidRDefault="004C6E8E">
      <w:pPr>
        <w:ind w:left="0" w:right="3438" w:hanging="2"/>
        <w:rPr>
          <w:lang w:val="es-ES"/>
        </w:rPr>
      </w:pPr>
    </w:p>
    <w:p w14:paraId="082199F7" w14:textId="77777777" w:rsidR="004C6E8E" w:rsidRPr="00974EC5" w:rsidRDefault="004C6E8E">
      <w:pPr>
        <w:ind w:left="0" w:right="3438" w:hanging="2"/>
        <w:rPr>
          <w:lang w:val="es-ES"/>
        </w:rPr>
      </w:pPr>
    </w:p>
    <w:p w14:paraId="0C1C5D4B" w14:textId="77777777" w:rsidR="004C6E8E" w:rsidRPr="00974EC5" w:rsidRDefault="004C6E8E">
      <w:pPr>
        <w:ind w:left="0" w:right="3438" w:hanging="2"/>
        <w:rPr>
          <w:lang w:val="es-ES"/>
        </w:rPr>
      </w:pPr>
    </w:p>
    <w:p w14:paraId="3733CCF1" w14:textId="77777777" w:rsidR="004C6E8E" w:rsidRPr="00974EC5" w:rsidRDefault="004C6E8E">
      <w:pPr>
        <w:ind w:left="0" w:right="3438" w:hanging="2"/>
        <w:rPr>
          <w:lang w:val="es-ES"/>
        </w:rPr>
      </w:pPr>
    </w:p>
    <w:p w14:paraId="594A0EB5" w14:textId="77777777" w:rsidR="004C6E8E" w:rsidRPr="00974EC5" w:rsidRDefault="004C6E8E">
      <w:pPr>
        <w:ind w:left="0" w:right="3438" w:hanging="2"/>
        <w:rPr>
          <w:lang w:val="es-ES"/>
        </w:rPr>
      </w:pPr>
    </w:p>
    <w:p w14:paraId="09230D20" w14:textId="77777777" w:rsidR="004C6E8E" w:rsidRPr="00974EC5" w:rsidRDefault="004C6E8E">
      <w:pPr>
        <w:ind w:left="0" w:right="3438" w:hanging="2"/>
        <w:rPr>
          <w:lang w:val="es-ES"/>
        </w:rPr>
      </w:pPr>
    </w:p>
    <w:p w14:paraId="20BB3029" w14:textId="77777777" w:rsidR="004C6E8E" w:rsidRPr="00974EC5" w:rsidRDefault="004C6E8E">
      <w:pPr>
        <w:ind w:left="0" w:right="3438" w:hanging="2"/>
        <w:rPr>
          <w:lang w:val="es-ES"/>
        </w:rPr>
      </w:pPr>
    </w:p>
    <w:p w14:paraId="48335CD3" w14:textId="77777777" w:rsidR="004C6E8E" w:rsidRPr="00974EC5" w:rsidRDefault="004C6E8E">
      <w:pPr>
        <w:ind w:left="0" w:right="3438" w:hanging="2"/>
        <w:rPr>
          <w:lang w:val="es-ES"/>
        </w:rPr>
      </w:pPr>
    </w:p>
    <w:p w14:paraId="757CF2E0" w14:textId="77777777" w:rsidR="004C6E8E" w:rsidRPr="00974EC5" w:rsidRDefault="004C6E8E">
      <w:pPr>
        <w:ind w:left="0" w:right="3438" w:hanging="2"/>
        <w:rPr>
          <w:lang w:val="es-ES"/>
        </w:rPr>
      </w:pPr>
    </w:p>
    <w:p w14:paraId="557E6E9D" w14:textId="77777777" w:rsidR="004C6E8E" w:rsidRPr="00974EC5" w:rsidRDefault="004C6E8E">
      <w:pPr>
        <w:ind w:left="0" w:right="3438" w:hanging="2"/>
        <w:rPr>
          <w:lang w:val="es-ES"/>
        </w:rPr>
      </w:pPr>
    </w:p>
    <w:p w14:paraId="6E6664CF" w14:textId="77777777" w:rsidR="004C6E8E" w:rsidRPr="00974EC5" w:rsidRDefault="004C6E8E">
      <w:pPr>
        <w:ind w:left="0" w:right="3438" w:hanging="2"/>
        <w:rPr>
          <w:lang w:val="es-ES"/>
        </w:rPr>
      </w:pPr>
    </w:p>
    <w:p w14:paraId="693648FD" w14:textId="77777777" w:rsidR="004C6E8E" w:rsidRPr="00974EC5" w:rsidRDefault="004C6E8E">
      <w:pPr>
        <w:ind w:left="0" w:right="3438" w:hanging="2"/>
        <w:rPr>
          <w:lang w:val="es-ES"/>
        </w:rPr>
      </w:pPr>
    </w:p>
    <w:p w14:paraId="721E33B0" w14:textId="77777777" w:rsidR="004C6E8E" w:rsidRPr="00974EC5" w:rsidRDefault="004C6E8E">
      <w:pPr>
        <w:ind w:left="0" w:right="3438" w:hanging="2"/>
        <w:rPr>
          <w:lang w:val="es-ES"/>
        </w:rPr>
      </w:pPr>
    </w:p>
    <w:p w14:paraId="6FE36CA5" w14:textId="77777777" w:rsidR="006B361F" w:rsidRPr="00974EC5" w:rsidRDefault="006B361F">
      <w:pPr>
        <w:ind w:left="0" w:right="3438" w:hanging="2"/>
        <w:rPr>
          <w:lang w:val="es-ES"/>
        </w:rPr>
      </w:pPr>
    </w:p>
    <w:p w14:paraId="6119FB57" w14:textId="77777777" w:rsidR="006B361F" w:rsidRPr="00974EC5" w:rsidRDefault="006B361F">
      <w:pPr>
        <w:ind w:left="0" w:right="3438" w:hanging="2"/>
        <w:rPr>
          <w:lang w:val="es-ES"/>
        </w:rPr>
      </w:pPr>
    </w:p>
    <w:p w14:paraId="7F6A7FDD" w14:textId="77777777" w:rsidR="006B361F" w:rsidRPr="00974EC5" w:rsidRDefault="006B361F">
      <w:pPr>
        <w:ind w:left="0" w:right="3438" w:hanging="2"/>
        <w:rPr>
          <w:lang w:val="es-ES"/>
        </w:rPr>
      </w:pPr>
    </w:p>
    <w:p w14:paraId="40AF1365" w14:textId="77777777" w:rsidR="006B361F" w:rsidRPr="00974EC5" w:rsidRDefault="006B361F">
      <w:pPr>
        <w:ind w:left="0" w:right="3438" w:hanging="2"/>
        <w:rPr>
          <w:lang w:val="es-ES"/>
        </w:rPr>
      </w:pPr>
    </w:p>
    <w:p w14:paraId="54B4B89E" w14:textId="77777777" w:rsidR="006B361F" w:rsidRPr="00974EC5" w:rsidRDefault="006B361F">
      <w:pPr>
        <w:ind w:left="0" w:right="3438" w:hanging="2"/>
        <w:rPr>
          <w:lang w:val="es-ES"/>
        </w:rPr>
      </w:pPr>
    </w:p>
    <w:p w14:paraId="1BED38A2" w14:textId="77777777" w:rsidR="006B361F" w:rsidRPr="00974EC5" w:rsidRDefault="006B361F">
      <w:pPr>
        <w:ind w:left="0" w:right="3438" w:hanging="2"/>
        <w:rPr>
          <w:lang w:val="es-ES"/>
        </w:rPr>
      </w:pPr>
    </w:p>
    <w:p w14:paraId="4D9EC248" w14:textId="77777777" w:rsidR="006B361F" w:rsidRPr="00974EC5" w:rsidRDefault="006B361F">
      <w:pPr>
        <w:ind w:left="0" w:right="3438" w:hanging="2"/>
        <w:rPr>
          <w:lang w:val="es-ES"/>
        </w:rPr>
      </w:pPr>
    </w:p>
    <w:p w14:paraId="5893E00D" w14:textId="77777777" w:rsidR="006B361F" w:rsidRPr="00974EC5" w:rsidRDefault="006B361F">
      <w:pPr>
        <w:ind w:left="0" w:right="3438" w:hanging="2"/>
        <w:rPr>
          <w:lang w:val="es-ES"/>
        </w:rPr>
      </w:pPr>
    </w:p>
    <w:p w14:paraId="7B9E5276" w14:textId="77777777" w:rsidR="006B361F" w:rsidRPr="00974EC5" w:rsidRDefault="006B361F">
      <w:pPr>
        <w:ind w:left="0" w:right="3438" w:hanging="2"/>
        <w:rPr>
          <w:lang w:val="es-ES"/>
        </w:rPr>
      </w:pPr>
    </w:p>
    <w:p w14:paraId="239732D2" w14:textId="77777777" w:rsidR="006B361F" w:rsidRPr="00974EC5" w:rsidRDefault="006B361F">
      <w:pPr>
        <w:ind w:left="0" w:right="3438" w:hanging="2"/>
        <w:rPr>
          <w:lang w:val="es-ES"/>
        </w:rPr>
      </w:pPr>
    </w:p>
    <w:p w14:paraId="6CCFBCFA" w14:textId="77777777" w:rsidR="006B361F" w:rsidRPr="00974EC5" w:rsidRDefault="006B361F">
      <w:pPr>
        <w:ind w:left="0" w:right="3438" w:hanging="2"/>
        <w:rPr>
          <w:lang w:val="es-ES"/>
        </w:rPr>
      </w:pPr>
    </w:p>
    <w:p w14:paraId="0B440B4F" w14:textId="77777777" w:rsidR="006B361F" w:rsidRPr="00974EC5" w:rsidRDefault="006B361F">
      <w:pPr>
        <w:ind w:left="0" w:right="3438" w:hanging="2"/>
        <w:rPr>
          <w:lang w:val="es-ES"/>
        </w:rPr>
      </w:pPr>
    </w:p>
    <w:p w14:paraId="61F6CA28" w14:textId="77777777" w:rsidR="006B361F" w:rsidRPr="00974EC5" w:rsidRDefault="006B361F">
      <w:pPr>
        <w:ind w:left="0" w:right="3438" w:hanging="2"/>
        <w:rPr>
          <w:lang w:val="es-ES"/>
        </w:rPr>
      </w:pPr>
    </w:p>
    <w:p w14:paraId="10B66284" w14:textId="77777777" w:rsidR="006B361F" w:rsidRPr="00974EC5" w:rsidRDefault="006B361F">
      <w:pPr>
        <w:ind w:left="0" w:right="3438" w:hanging="2"/>
        <w:rPr>
          <w:lang w:val="es-ES"/>
        </w:rPr>
      </w:pPr>
    </w:p>
    <w:p w14:paraId="2B45F3CF" w14:textId="77777777" w:rsidR="006B361F" w:rsidRPr="00974EC5" w:rsidRDefault="006B361F">
      <w:pPr>
        <w:ind w:left="0" w:right="3438" w:hanging="2"/>
        <w:rPr>
          <w:lang w:val="es-ES"/>
        </w:rPr>
      </w:pPr>
    </w:p>
    <w:p w14:paraId="644F0EA3" w14:textId="77777777" w:rsidR="006B361F" w:rsidRPr="00974EC5" w:rsidRDefault="006B361F">
      <w:pPr>
        <w:ind w:left="0" w:right="3438" w:hanging="2"/>
        <w:rPr>
          <w:lang w:val="es-ES"/>
        </w:rPr>
      </w:pPr>
    </w:p>
    <w:p w14:paraId="134C1F96" w14:textId="77777777" w:rsidR="006B361F" w:rsidRPr="00974EC5" w:rsidRDefault="006B361F">
      <w:pPr>
        <w:ind w:left="0" w:right="3438" w:hanging="2"/>
        <w:rPr>
          <w:lang w:val="es-ES"/>
        </w:rPr>
      </w:pPr>
    </w:p>
    <w:p w14:paraId="2BA1DC82" w14:textId="77777777" w:rsidR="006B361F" w:rsidRPr="00974EC5" w:rsidRDefault="006B361F">
      <w:pPr>
        <w:ind w:left="0" w:right="3438" w:hanging="2"/>
        <w:rPr>
          <w:lang w:val="es-ES"/>
        </w:rPr>
      </w:pPr>
    </w:p>
    <w:p w14:paraId="23FA285F" w14:textId="77777777" w:rsidR="006B361F" w:rsidRPr="00974EC5" w:rsidRDefault="006B361F">
      <w:pPr>
        <w:ind w:left="0" w:right="3438" w:hanging="2"/>
        <w:rPr>
          <w:lang w:val="es-ES"/>
        </w:rPr>
      </w:pPr>
    </w:p>
    <w:p w14:paraId="3F01818F" w14:textId="77777777" w:rsidR="006B361F" w:rsidRPr="00974EC5" w:rsidRDefault="006B361F">
      <w:pPr>
        <w:ind w:left="0" w:right="3438" w:hanging="2"/>
        <w:rPr>
          <w:lang w:val="es-ES"/>
        </w:rPr>
      </w:pPr>
    </w:p>
    <w:p w14:paraId="6043AEAD" w14:textId="77777777" w:rsidR="006B361F" w:rsidRPr="00974EC5" w:rsidRDefault="006B361F">
      <w:pPr>
        <w:ind w:left="0" w:right="3438" w:hanging="2"/>
        <w:rPr>
          <w:lang w:val="es-ES"/>
        </w:rPr>
      </w:pPr>
    </w:p>
    <w:p w14:paraId="1834FDDF" w14:textId="77777777" w:rsidR="006B361F" w:rsidRPr="00974EC5" w:rsidRDefault="006B361F">
      <w:pPr>
        <w:ind w:left="0" w:right="3438" w:hanging="2"/>
        <w:rPr>
          <w:lang w:val="es-ES"/>
        </w:rPr>
      </w:pPr>
    </w:p>
    <w:p w14:paraId="37E30AA2" w14:textId="77777777" w:rsidR="006B361F" w:rsidRPr="00974EC5" w:rsidRDefault="006B361F">
      <w:pPr>
        <w:ind w:left="0" w:right="3438" w:hanging="2"/>
        <w:rPr>
          <w:lang w:val="es-ES"/>
        </w:rPr>
      </w:pPr>
    </w:p>
    <w:p w14:paraId="6EFA9E20" w14:textId="77777777" w:rsidR="006B361F" w:rsidRPr="00974EC5" w:rsidRDefault="006B361F">
      <w:pPr>
        <w:ind w:left="0" w:right="3438" w:hanging="2"/>
        <w:rPr>
          <w:lang w:val="es-ES"/>
        </w:rPr>
      </w:pPr>
    </w:p>
    <w:p w14:paraId="20AFDE13" w14:textId="77777777" w:rsidR="006B361F" w:rsidRPr="00974EC5" w:rsidRDefault="006B361F">
      <w:pPr>
        <w:ind w:left="0" w:right="3438" w:hanging="2"/>
        <w:rPr>
          <w:lang w:val="es-ES"/>
        </w:rPr>
      </w:pPr>
    </w:p>
    <w:p w14:paraId="6411078D" w14:textId="77777777" w:rsidR="006B361F" w:rsidRPr="00974EC5" w:rsidRDefault="006B361F">
      <w:pPr>
        <w:ind w:left="0" w:right="3438" w:hanging="2"/>
        <w:rPr>
          <w:lang w:val="es-ES"/>
        </w:rPr>
      </w:pPr>
    </w:p>
    <w:p w14:paraId="61AB1D85" w14:textId="77777777" w:rsidR="006B361F" w:rsidRPr="00974EC5" w:rsidRDefault="006B361F">
      <w:pPr>
        <w:ind w:left="0" w:right="3438" w:hanging="2"/>
        <w:rPr>
          <w:lang w:val="es-ES"/>
        </w:rPr>
      </w:pPr>
    </w:p>
    <w:p w14:paraId="7F03086F" w14:textId="77777777" w:rsidR="006B361F" w:rsidRPr="00974EC5" w:rsidRDefault="006B361F">
      <w:pPr>
        <w:ind w:left="0" w:right="3438" w:hanging="2"/>
        <w:rPr>
          <w:lang w:val="es-ES"/>
        </w:rPr>
      </w:pPr>
    </w:p>
    <w:p w14:paraId="0BB1D636" w14:textId="77777777" w:rsidR="004C6E8E" w:rsidRPr="00974EC5" w:rsidRDefault="004C6E8E">
      <w:pPr>
        <w:ind w:left="0" w:right="3438" w:hanging="2"/>
        <w:rPr>
          <w:lang w:val="es-ES"/>
        </w:rPr>
      </w:pPr>
    </w:p>
    <w:p w14:paraId="40737F0E" w14:textId="77777777" w:rsidR="004C6E8E" w:rsidRPr="00974EC5" w:rsidRDefault="0014036A" w:rsidP="007B4C5A">
      <w:pPr>
        <w:ind w:left="0" w:hanging="2"/>
        <w:rPr>
          <w:lang w:val="es-ES"/>
        </w:rPr>
      </w:pPr>
      <w:bookmarkStart w:id="22" w:name="_Toc186096407"/>
      <w:bookmarkStart w:id="23" w:name="_Toc186200023"/>
      <w:r w:rsidRPr="00974EC5">
        <w:rPr>
          <w:noProof/>
          <w:color w:val="0000FF"/>
          <w:lang w:val="es-ES" w:eastAsia="ca-ES"/>
        </w:rPr>
        <w:drawing>
          <wp:inline distT="0" distB="0" distL="114300" distR="114300" wp14:anchorId="458E52A1" wp14:editId="0004B426">
            <wp:extent cx="840740" cy="297180"/>
            <wp:effectExtent l="0" t="0" r="0" b="0"/>
            <wp:docPr id="10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840740" cy="297180"/>
                    </a:xfrm>
                    <a:prstGeom prst="rect">
                      <a:avLst/>
                    </a:prstGeom>
                    <a:ln/>
                  </pic:spPr>
                </pic:pic>
              </a:graphicData>
            </a:graphic>
          </wp:inline>
        </w:drawing>
      </w:r>
      <w:r w:rsidRPr="00974EC5">
        <w:rPr>
          <w:lang w:val="es-ES"/>
        </w:rPr>
        <w:br/>
        <w:t>Esta obra está sujeta a una licencia de Reconocimiento-</w:t>
      </w:r>
      <w:proofErr w:type="spellStart"/>
      <w:r w:rsidRPr="00974EC5">
        <w:rPr>
          <w:lang w:val="es-ES"/>
        </w:rPr>
        <w:t>NoComercial</w:t>
      </w:r>
      <w:proofErr w:type="spellEnd"/>
      <w:r w:rsidRPr="00974EC5">
        <w:rPr>
          <w:lang w:val="es-ES"/>
        </w:rPr>
        <w:t>-</w:t>
      </w:r>
      <w:proofErr w:type="spellStart"/>
      <w:r w:rsidRPr="00974EC5">
        <w:rPr>
          <w:lang w:val="es-ES"/>
        </w:rPr>
        <w:t>SinObraDerivada</w:t>
      </w:r>
      <w:proofErr w:type="spellEnd"/>
      <w:r w:rsidRPr="00974EC5">
        <w:rPr>
          <w:lang w:val="es-ES"/>
        </w:rPr>
        <w:t xml:space="preserve"> </w:t>
      </w:r>
      <w:hyperlink r:id="rId18">
        <w:r w:rsidR="004C6E8E" w:rsidRPr="00974EC5">
          <w:rPr>
            <w:color w:val="0000FF"/>
            <w:u w:val="single"/>
            <w:lang w:val="es-ES"/>
          </w:rPr>
          <w:t xml:space="preserve">3.0 España de Creative </w:t>
        </w:r>
        <w:proofErr w:type="spellStart"/>
        <w:r w:rsidR="004C6E8E" w:rsidRPr="00974EC5">
          <w:rPr>
            <w:color w:val="0000FF"/>
            <w:u w:val="single"/>
            <w:lang w:val="es-ES"/>
          </w:rPr>
          <w:t>Commons</w:t>
        </w:r>
        <w:bookmarkEnd w:id="22"/>
        <w:bookmarkEnd w:id="23"/>
        <w:proofErr w:type="spellEnd"/>
      </w:hyperlink>
    </w:p>
    <w:p w14:paraId="29DE00B9" w14:textId="77777777" w:rsidR="004C6E8E" w:rsidRPr="00974EC5" w:rsidRDefault="004C6E8E">
      <w:pPr>
        <w:pageBreakBefore/>
        <w:ind w:left="0" w:right="3438" w:hanging="2"/>
        <w:rPr>
          <w:lang w:val="es-ES"/>
        </w:rPr>
      </w:pPr>
    </w:p>
    <w:p w14:paraId="44CE7B5E" w14:textId="77777777" w:rsidR="004C6E8E" w:rsidRPr="00974EC5" w:rsidRDefault="0014036A">
      <w:pPr>
        <w:tabs>
          <w:tab w:val="left" w:pos="8640"/>
          <w:tab w:val="left" w:pos="8820"/>
        </w:tabs>
        <w:ind w:left="0" w:right="18" w:hanging="2"/>
        <w:jc w:val="center"/>
        <w:rPr>
          <w:highlight w:val="yellow"/>
          <w:u w:val="single"/>
          <w:lang w:val="es-ES"/>
        </w:rPr>
      </w:pPr>
      <w:bookmarkStart w:id="24" w:name="_Toc186096408"/>
      <w:bookmarkStart w:id="25" w:name="_Toc186200024"/>
      <w:r w:rsidRPr="00974EC5">
        <w:rPr>
          <w:b/>
          <w:highlight w:val="yellow"/>
          <w:u w:val="single"/>
          <w:lang w:val="es-ES"/>
        </w:rPr>
        <w:t>Licencias alternativas (elegir alguna de las siguientes y sustituir la de la página anterior)</w:t>
      </w:r>
      <w:bookmarkEnd w:id="24"/>
      <w:bookmarkEnd w:id="25"/>
    </w:p>
    <w:p w14:paraId="405FADE6" w14:textId="77777777" w:rsidR="004C6E8E" w:rsidRPr="00974EC5" w:rsidRDefault="004C6E8E">
      <w:pPr>
        <w:ind w:left="0" w:right="3438" w:hanging="2"/>
        <w:rPr>
          <w:highlight w:val="yellow"/>
          <w:lang w:val="es-ES"/>
        </w:rPr>
      </w:pPr>
    </w:p>
    <w:p w14:paraId="319F27D9" w14:textId="77777777" w:rsidR="004C6E8E" w:rsidRPr="00974EC5" w:rsidRDefault="0014036A">
      <w:pPr>
        <w:ind w:left="0" w:right="3438" w:hanging="2"/>
        <w:rPr>
          <w:highlight w:val="yellow"/>
          <w:lang w:val="es-ES"/>
        </w:rPr>
      </w:pPr>
      <w:bookmarkStart w:id="26" w:name="_Toc186096409"/>
      <w:bookmarkStart w:id="27" w:name="_Toc186200025"/>
      <w:r w:rsidRPr="00974EC5">
        <w:rPr>
          <w:b/>
          <w:highlight w:val="yellow"/>
          <w:lang w:val="es-ES"/>
        </w:rPr>
        <w:t xml:space="preserve">A) Creative </w:t>
      </w:r>
      <w:proofErr w:type="spellStart"/>
      <w:r w:rsidRPr="00974EC5">
        <w:rPr>
          <w:b/>
          <w:highlight w:val="yellow"/>
          <w:lang w:val="es-ES"/>
        </w:rPr>
        <w:t>Commons</w:t>
      </w:r>
      <w:proofErr w:type="spellEnd"/>
      <w:r w:rsidRPr="00974EC5">
        <w:rPr>
          <w:b/>
          <w:highlight w:val="yellow"/>
          <w:lang w:val="es-ES"/>
        </w:rPr>
        <w:t>:</w:t>
      </w:r>
      <w:bookmarkEnd w:id="26"/>
      <w:bookmarkEnd w:id="27"/>
      <w:r w:rsidRPr="00974EC5">
        <w:rPr>
          <w:b/>
          <w:highlight w:val="yellow"/>
          <w:lang w:val="es-ES"/>
        </w:rPr>
        <w:t xml:space="preserve"> </w:t>
      </w:r>
    </w:p>
    <w:p w14:paraId="41C87AC3" w14:textId="77777777" w:rsidR="004C6E8E" w:rsidRPr="00974EC5" w:rsidRDefault="004C6E8E">
      <w:pPr>
        <w:ind w:left="0" w:right="3438" w:hanging="2"/>
        <w:rPr>
          <w:highlight w:val="yellow"/>
          <w:lang w:val="es-ES"/>
        </w:rPr>
      </w:pPr>
    </w:p>
    <w:p w14:paraId="431A56E4" w14:textId="77777777" w:rsidR="004C6E8E" w:rsidRPr="00974EC5" w:rsidRDefault="0014036A">
      <w:pPr>
        <w:ind w:left="0" w:right="3438" w:hanging="2"/>
        <w:rPr>
          <w:highlight w:val="yellow"/>
          <w:lang w:val="es-ES"/>
        </w:rPr>
      </w:pPr>
      <w:bookmarkStart w:id="28" w:name="_Toc186096410"/>
      <w:bookmarkStart w:id="29" w:name="_Toc186200026"/>
      <w:r w:rsidRPr="00974EC5">
        <w:rPr>
          <w:noProof/>
          <w:color w:val="0000FF"/>
          <w:lang w:val="es-ES" w:eastAsia="ca-ES"/>
        </w:rPr>
        <w:drawing>
          <wp:inline distT="0" distB="0" distL="114300" distR="114300" wp14:anchorId="4F7FB81F" wp14:editId="71C75E71">
            <wp:extent cx="840740" cy="297180"/>
            <wp:effectExtent l="0" t="0" r="0" b="0"/>
            <wp:docPr id="10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840740" cy="297180"/>
                    </a:xfrm>
                    <a:prstGeom prst="rect">
                      <a:avLst/>
                    </a:prstGeom>
                    <a:ln/>
                  </pic:spPr>
                </pic:pic>
              </a:graphicData>
            </a:graphic>
          </wp:inline>
        </w:drawing>
      </w:r>
      <w:r w:rsidRPr="00974EC5">
        <w:rPr>
          <w:highlight w:val="yellow"/>
          <w:lang w:val="es-ES"/>
        </w:rPr>
        <w:br/>
        <w:t>Esta obra está sujeta a una licencia de Reconocimiento-</w:t>
      </w:r>
      <w:proofErr w:type="spellStart"/>
      <w:r w:rsidRPr="00974EC5">
        <w:rPr>
          <w:highlight w:val="yellow"/>
          <w:lang w:val="es-ES"/>
        </w:rPr>
        <w:t>NoComercial</w:t>
      </w:r>
      <w:proofErr w:type="spellEnd"/>
      <w:r w:rsidRPr="00974EC5">
        <w:rPr>
          <w:highlight w:val="yellow"/>
          <w:lang w:val="es-ES"/>
        </w:rPr>
        <w:t>-</w:t>
      </w:r>
      <w:proofErr w:type="spellStart"/>
      <w:r w:rsidRPr="00974EC5">
        <w:rPr>
          <w:highlight w:val="yellow"/>
          <w:lang w:val="es-ES"/>
        </w:rPr>
        <w:t>SinObraDerivada</w:t>
      </w:r>
      <w:proofErr w:type="spellEnd"/>
      <w:r w:rsidRPr="00974EC5">
        <w:rPr>
          <w:highlight w:val="yellow"/>
          <w:lang w:val="es-ES"/>
        </w:rPr>
        <w:t xml:space="preserve"> </w:t>
      </w:r>
      <w:hyperlink r:id="rId19">
        <w:r w:rsidR="004C6E8E" w:rsidRPr="00974EC5">
          <w:rPr>
            <w:color w:val="0000FF"/>
            <w:highlight w:val="yellow"/>
            <w:u w:val="single"/>
            <w:lang w:val="es-ES"/>
          </w:rPr>
          <w:t xml:space="preserve">3.0 España de Creative </w:t>
        </w:r>
        <w:proofErr w:type="spellStart"/>
        <w:r w:rsidR="004C6E8E" w:rsidRPr="00974EC5">
          <w:rPr>
            <w:color w:val="0000FF"/>
            <w:highlight w:val="yellow"/>
            <w:u w:val="single"/>
            <w:lang w:val="es-ES"/>
          </w:rPr>
          <w:t>Commons</w:t>
        </w:r>
        <w:bookmarkEnd w:id="28"/>
        <w:bookmarkEnd w:id="29"/>
        <w:proofErr w:type="spellEnd"/>
      </w:hyperlink>
    </w:p>
    <w:p w14:paraId="648450AD" w14:textId="77777777" w:rsidR="004C6E8E" w:rsidRPr="00974EC5" w:rsidRDefault="004C6E8E">
      <w:pPr>
        <w:ind w:left="0" w:right="3438" w:hanging="2"/>
        <w:rPr>
          <w:highlight w:val="yellow"/>
          <w:lang w:val="es-ES"/>
        </w:rPr>
      </w:pPr>
    </w:p>
    <w:p w14:paraId="4317F39C" w14:textId="77777777" w:rsidR="004C6E8E" w:rsidRPr="00974EC5" w:rsidRDefault="0014036A">
      <w:pPr>
        <w:ind w:left="0" w:right="3438" w:hanging="2"/>
        <w:rPr>
          <w:highlight w:val="yellow"/>
          <w:lang w:val="es-ES"/>
        </w:rPr>
      </w:pPr>
      <w:bookmarkStart w:id="30" w:name="_Toc186096411"/>
      <w:bookmarkStart w:id="31" w:name="_Toc186200027"/>
      <w:r w:rsidRPr="00974EC5">
        <w:rPr>
          <w:noProof/>
          <w:color w:val="0000FF"/>
          <w:lang w:val="es-ES" w:eastAsia="ca-ES"/>
        </w:rPr>
        <w:drawing>
          <wp:inline distT="0" distB="0" distL="114300" distR="114300" wp14:anchorId="087F134F" wp14:editId="0E1473BA">
            <wp:extent cx="840740" cy="297180"/>
            <wp:effectExtent l="0" t="0" r="0" b="0"/>
            <wp:docPr id="10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840740" cy="297180"/>
                    </a:xfrm>
                    <a:prstGeom prst="rect">
                      <a:avLst/>
                    </a:prstGeom>
                    <a:ln/>
                  </pic:spPr>
                </pic:pic>
              </a:graphicData>
            </a:graphic>
          </wp:inline>
        </w:drawing>
      </w:r>
      <w:r w:rsidRPr="00974EC5">
        <w:rPr>
          <w:highlight w:val="yellow"/>
          <w:lang w:val="es-ES"/>
        </w:rPr>
        <w:br/>
        <w:t>Esta obra está sujeta a una licencia de Reconocimiento-</w:t>
      </w:r>
      <w:proofErr w:type="spellStart"/>
      <w:r w:rsidRPr="00974EC5">
        <w:rPr>
          <w:highlight w:val="yellow"/>
          <w:lang w:val="es-ES"/>
        </w:rPr>
        <w:t>NoComercial</w:t>
      </w:r>
      <w:proofErr w:type="spellEnd"/>
      <w:r w:rsidRPr="00974EC5">
        <w:rPr>
          <w:highlight w:val="yellow"/>
          <w:lang w:val="es-ES"/>
        </w:rPr>
        <w:t>-</w:t>
      </w:r>
      <w:proofErr w:type="spellStart"/>
      <w:r w:rsidRPr="00974EC5">
        <w:rPr>
          <w:highlight w:val="yellow"/>
          <w:lang w:val="es-ES"/>
        </w:rPr>
        <w:t>CompartirIgual</w:t>
      </w:r>
      <w:proofErr w:type="spellEnd"/>
      <w:r w:rsidRPr="00974EC5">
        <w:rPr>
          <w:highlight w:val="yellow"/>
          <w:lang w:val="es-ES"/>
        </w:rPr>
        <w:t xml:space="preserve"> </w:t>
      </w:r>
      <w:hyperlink r:id="rId21">
        <w:r w:rsidR="004C6E8E" w:rsidRPr="00974EC5">
          <w:rPr>
            <w:color w:val="0000FF"/>
            <w:highlight w:val="yellow"/>
            <w:u w:val="single"/>
            <w:lang w:val="es-ES"/>
          </w:rPr>
          <w:t xml:space="preserve">3.0 España de Creative </w:t>
        </w:r>
        <w:proofErr w:type="spellStart"/>
        <w:r w:rsidR="004C6E8E" w:rsidRPr="00974EC5">
          <w:rPr>
            <w:color w:val="0000FF"/>
            <w:highlight w:val="yellow"/>
            <w:u w:val="single"/>
            <w:lang w:val="es-ES"/>
          </w:rPr>
          <w:t>Commons</w:t>
        </w:r>
        <w:bookmarkEnd w:id="30"/>
        <w:bookmarkEnd w:id="31"/>
        <w:proofErr w:type="spellEnd"/>
      </w:hyperlink>
    </w:p>
    <w:p w14:paraId="08E97DB1" w14:textId="77777777" w:rsidR="004C6E8E" w:rsidRPr="00974EC5" w:rsidRDefault="004C6E8E">
      <w:pPr>
        <w:ind w:left="0" w:right="3438" w:hanging="2"/>
        <w:rPr>
          <w:highlight w:val="yellow"/>
          <w:lang w:val="es-ES"/>
        </w:rPr>
      </w:pPr>
    </w:p>
    <w:p w14:paraId="0087B6DD" w14:textId="77777777" w:rsidR="004C6E8E" w:rsidRPr="00974EC5" w:rsidRDefault="0014036A">
      <w:pPr>
        <w:ind w:left="0" w:right="3438" w:hanging="2"/>
        <w:rPr>
          <w:highlight w:val="yellow"/>
          <w:lang w:val="es-ES"/>
        </w:rPr>
      </w:pPr>
      <w:bookmarkStart w:id="32" w:name="_Toc186096412"/>
      <w:bookmarkStart w:id="33" w:name="_Toc186200028"/>
      <w:r w:rsidRPr="00974EC5">
        <w:rPr>
          <w:noProof/>
          <w:color w:val="0000FF"/>
          <w:lang w:val="es-ES" w:eastAsia="ca-ES"/>
        </w:rPr>
        <w:drawing>
          <wp:inline distT="0" distB="0" distL="114300" distR="114300" wp14:anchorId="41A8589F" wp14:editId="725CB27C">
            <wp:extent cx="840740" cy="297180"/>
            <wp:effectExtent l="0" t="0" r="0" b="0"/>
            <wp:docPr id="10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840740" cy="297180"/>
                    </a:xfrm>
                    <a:prstGeom prst="rect">
                      <a:avLst/>
                    </a:prstGeom>
                    <a:ln/>
                  </pic:spPr>
                </pic:pic>
              </a:graphicData>
            </a:graphic>
          </wp:inline>
        </w:drawing>
      </w:r>
      <w:r w:rsidRPr="00974EC5">
        <w:rPr>
          <w:highlight w:val="yellow"/>
          <w:lang w:val="es-ES"/>
        </w:rPr>
        <w:br/>
        <w:t>Esta obra está sujeta a una licencia de Reconocimiento-</w:t>
      </w:r>
      <w:proofErr w:type="spellStart"/>
      <w:r w:rsidRPr="00974EC5">
        <w:rPr>
          <w:highlight w:val="yellow"/>
          <w:lang w:val="es-ES"/>
        </w:rPr>
        <w:t>NoComercial</w:t>
      </w:r>
      <w:proofErr w:type="spellEnd"/>
      <w:r w:rsidRPr="00974EC5">
        <w:rPr>
          <w:highlight w:val="yellow"/>
          <w:lang w:val="es-ES"/>
        </w:rPr>
        <w:t xml:space="preserve"> </w:t>
      </w:r>
      <w:hyperlink r:id="rId23">
        <w:r w:rsidR="004C6E8E" w:rsidRPr="00974EC5">
          <w:rPr>
            <w:color w:val="0000FF"/>
            <w:highlight w:val="yellow"/>
            <w:u w:val="single"/>
            <w:lang w:val="es-ES"/>
          </w:rPr>
          <w:t xml:space="preserve">3.0 España de Creative </w:t>
        </w:r>
        <w:proofErr w:type="spellStart"/>
        <w:r w:rsidR="004C6E8E" w:rsidRPr="00974EC5">
          <w:rPr>
            <w:color w:val="0000FF"/>
            <w:highlight w:val="yellow"/>
            <w:u w:val="single"/>
            <w:lang w:val="es-ES"/>
          </w:rPr>
          <w:t>Commons</w:t>
        </w:r>
        <w:bookmarkEnd w:id="32"/>
        <w:bookmarkEnd w:id="33"/>
        <w:proofErr w:type="spellEnd"/>
      </w:hyperlink>
    </w:p>
    <w:p w14:paraId="717EDB4E" w14:textId="77777777" w:rsidR="004C6E8E" w:rsidRPr="00974EC5" w:rsidRDefault="004C6E8E">
      <w:pPr>
        <w:ind w:left="0" w:right="3438" w:hanging="2"/>
        <w:rPr>
          <w:highlight w:val="yellow"/>
          <w:lang w:val="es-ES"/>
        </w:rPr>
      </w:pPr>
    </w:p>
    <w:p w14:paraId="2AB020D2" w14:textId="77777777" w:rsidR="004C6E8E" w:rsidRPr="00974EC5" w:rsidRDefault="0014036A">
      <w:pPr>
        <w:ind w:left="0" w:right="3438" w:hanging="2"/>
        <w:rPr>
          <w:highlight w:val="yellow"/>
          <w:lang w:val="es-ES"/>
        </w:rPr>
      </w:pPr>
      <w:bookmarkStart w:id="34" w:name="_Toc186096413"/>
      <w:bookmarkStart w:id="35" w:name="_Toc186200029"/>
      <w:r w:rsidRPr="00974EC5">
        <w:rPr>
          <w:noProof/>
          <w:color w:val="0000FF"/>
          <w:lang w:val="es-ES" w:eastAsia="ca-ES"/>
        </w:rPr>
        <w:drawing>
          <wp:inline distT="0" distB="0" distL="114300" distR="114300" wp14:anchorId="6938405F" wp14:editId="2E0A69FC">
            <wp:extent cx="840740" cy="297180"/>
            <wp:effectExtent l="0" t="0" r="0" b="0"/>
            <wp:docPr id="10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840740" cy="297180"/>
                    </a:xfrm>
                    <a:prstGeom prst="rect">
                      <a:avLst/>
                    </a:prstGeom>
                    <a:ln/>
                  </pic:spPr>
                </pic:pic>
              </a:graphicData>
            </a:graphic>
          </wp:inline>
        </w:drawing>
      </w:r>
      <w:r w:rsidRPr="00974EC5">
        <w:rPr>
          <w:highlight w:val="yellow"/>
          <w:lang w:val="es-ES"/>
        </w:rPr>
        <w:br/>
        <w:t>Esta obra está sujeta a una licencia de Reconocimiento-</w:t>
      </w:r>
      <w:proofErr w:type="spellStart"/>
      <w:r w:rsidRPr="00974EC5">
        <w:rPr>
          <w:highlight w:val="yellow"/>
          <w:lang w:val="es-ES"/>
        </w:rPr>
        <w:t>SinObraDerivada</w:t>
      </w:r>
      <w:proofErr w:type="spellEnd"/>
      <w:r w:rsidRPr="00974EC5">
        <w:rPr>
          <w:highlight w:val="yellow"/>
          <w:lang w:val="es-ES"/>
        </w:rPr>
        <w:t xml:space="preserve"> </w:t>
      </w:r>
      <w:hyperlink r:id="rId25">
        <w:r w:rsidR="004C6E8E" w:rsidRPr="00974EC5">
          <w:rPr>
            <w:color w:val="0000FF"/>
            <w:highlight w:val="yellow"/>
            <w:u w:val="single"/>
            <w:lang w:val="es-ES"/>
          </w:rPr>
          <w:t xml:space="preserve">3.0 España de Creative </w:t>
        </w:r>
        <w:proofErr w:type="spellStart"/>
        <w:r w:rsidR="004C6E8E" w:rsidRPr="00974EC5">
          <w:rPr>
            <w:color w:val="0000FF"/>
            <w:highlight w:val="yellow"/>
            <w:u w:val="single"/>
            <w:lang w:val="es-ES"/>
          </w:rPr>
          <w:t>Commons</w:t>
        </w:r>
        <w:bookmarkEnd w:id="34"/>
        <w:bookmarkEnd w:id="35"/>
        <w:proofErr w:type="spellEnd"/>
      </w:hyperlink>
    </w:p>
    <w:p w14:paraId="41E7E34B" w14:textId="77777777" w:rsidR="004C6E8E" w:rsidRPr="00974EC5" w:rsidRDefault="004C6E8E">
      <w:pPr>
        <w:ind w:left="0" w:right="3438" w:hanging="2"/>
        <w:rPr>
          <w:highlight w:val="yellow"/>
          <w:lang w:val="es-ES"/>
        </w:rPr>
      </w:pPr>
    </w:p>
    <w:p w14:paraId="78078743" w14:textId="77777777" w:rsidR="004C6E8E" w:rsidRPr="00974EC5" w:rsidRDefault="0014036A">
      <w:pPr>
        <w:ind w:left="0" w:right="3438" w:hanging="2"/>
        <w:rPr>
          <w:highlight w:val="yellow"/>
          <w:lang w:val="es-ES"/>
        </w:rPr>
      </w:pPr>
      <w:bookmarkStart w:id="36" w:name="_Toc186096414"/>
      <w:bookmarkStart w:id="37" w:name="_Toc186200030"/>
      <w:r w:rsidRPr="00974EC5">
        <w:rPr>
          <w:noProof/>
          <w:color w:val="0000FF"/>
          <w:lang w:val="es-ES" w:eastAsia="ca-ES"/>
        </w:rPr>
        <w:drawing>
          <wp:inline distT="0" distB="0" distL="114300" distR="114300" wp14:anchorId="6090AA7B" wp14:editId="28E92AE5">
            <wp:extent cx="840740" cy="297180"/>
            <wp:effectExtent l="0" t="0" r="0" b="0"/>
            <wp:docPr id="10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840740" cy="297180"/>
                    </a:xfrm>
                    <a:prstGeom prst="rect">
                      <a:avLst/>
                    </a:prstGeom>
                    <a:ln/>
                  </pic:spPr>
                </pic:pic>
              </a:graphicData>
            </a:graphic>
          </wp:inline>
        </w:drawing>
      </w:r>
      <w:r w:rsidRPr="00974EC5">
        <w:rPr>
          <w:highlight w:val="yellow"/>
          <w:lang w:val="es-ES"/>
        </w:rPr>
        <w:br/>
        <w:t>Esta obra está sujeta a una licencia de Reconocimiento-</w:t>
      </w:r>
      <w:proofErr w:type="spellStart"/>
      <w:r w:rsidRPr="00974EC5">
        <w:rPr>
          <w:highlight w:val="yellow"/>
          <w:lang w:val="es-ES"/>
        </w:rPr>
        <w:t>CompartirIgual</w:t>
      </w:r>
      <w:proofErr w:type="spellEnd"/>
      <w:r w:rsidRPr="00974EC5">
        <w:rPr>
          <w:highlight w:val="yellow"/>
          <w:lang w:val="es-ES"/>
        </w:rPr>
        <w:t xml:space="preserve"> </w:t>
      </w:r>
      <w:hyperlink r:id="rId27">
        <w:r w:rsidR="004C6E8E" w:rsidRPr="00974EC5">
          <w:rPr>
            <w:color w:val="0000FF"/>
            <w:highlight w:val="yellow"/>
            <w:u w:val="single"/>
            <w:lang w:val="es-ES"/>
          </w:rPr>
          <w:t xml:space="preserve">3.0 España de Creative </w:t>
        </w:r>
        <w:proofErr w:type="spellStart"/>
        <w:r w:rsidR="004C6E8E" w:rsidRPr="00974EC5">
          <w:rPr>
            <w:color w:val="0000FF"/>
            <w:highlight w:val="yellow"/>
            <w:u w:val="single"/>
            <w:lang w:val="es-ES"/>
          </w:rPr>
          <w:t>Commons</w:t>
        </w:r>
        <w:bookmarkEnd w:id="36"/>
        <w:bookmarkEnd w:id="37"/>
        <w:proofErr w:type="spellEnd"/>
      </w:hyperlink>
    </w:p>
    <w:p w14:paraId="53DD1F6F" w14:textId="77777777" w:rsidR="004C6E8E" w:rsidRPr="00974EC5" w:rsidRDefault="004C6E8E">
      <w:pPr>
        <w:ind w:left="0" w:right="3438" w:hanging="2"/>
        <w:rPr>
          <w:highlight w:val="yellow"/>
          <w:lang w:val="es-ES"/>
        </w:rPr>
      </w:pPr>
    </w:p>
    <w:p w14:paraId="650BB62B" w14:textId="77777777" w:rsidR="004C6E8E" w:rsidRPr="00974EC5" w:rsidRDefault="0014036A">
      <w:pPr>
        <w:ind w:left="0" w:right="3438" w:hanging="2"/>
        <w:rPr>
          <w:highlight w:val="yellow"/>
          <w:lang w:val="es-ES"/>
        </w:rPr>
      </w:pPr>
      <w:bookmarkStart w:id="38" w:name="_Toc186096415"/>
      <w:bookmarkStart w:id="39" w:name="_Toc186200031"/>
      <w:r w:rsidRPr="00974EC5">
        <w:rPr>
          <w:noProof/>
          <w:color w:val="0000FF"/>
          <w:lang w:val="es-ES" w:eastAsia="ca-ES"/>
        </w:rPr>
        <w:drawing>
          <wp:inline distT="0" distB="0" distL="114300" distR="114300" wp14:anchorId="141F507C" wp14:editId="105F6EDB">
            <wp:extent cx="840740" cy="297180"/>
            <wp:effectExtent l="0" t="0" r="0" b="0"/>
            <wp:docPr id="10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840740" cy="297180"/>
                    </a:xfrm>
                    <a:prstGeom prst="rect">
                      <a:avLst/>
                    </a:prstGeom>
                    <a:ln/>
                  </pic:spPr>
                </pic:pic>
              </a:graphicData>
            </a:graphic>
          </wp:inline>
        </w:drawing>
      </w:r>
      <w:r w:rsidRPr="00974EC5">
        <w:rPr>
          <w:highlight w:val="yellow"/>
          <w:lang w:val="es-ES"/>
        </w:rPr>
        <w:br/>
        <w:t xml:space="preserve">Esta obra está sujeta a una licencia de Reconocimiento </w:t>
      </w:r>
      <w:hyperlink r:id="rId29">
        <w:r w:rsidR="004C6E8E" w:rsidRPr="00974EC5">
          <w:rPr>
            <w:color w:val="0000FF"/>
            <w:highlight w:val="yellow"/>
            <w:u w:val="single"/>
            <w:lang w:val="es-ES"/>
          </w:rPr>
          <w:t xml:space="preserve">3.0 España de Creative </w:t>
        </w:r>
        <w:proofErr w:type="spellStart"/>
        <w:r w:rsidR="004C6E8E" w:rsidRPr="00974EC5">
          <w:rPr>
            <w:color w:val="0000FF"/>
            <w:highlight w:val="yellow"/>
            <w:u w:val="single"/>
            <w:lang w:val="es-ES"/>
          </w:rPr>
          <w:t>Commons</w:t>
        </w:r>
        <w:bookmarkEnd w:id="38"/>
        <w:bookmarkEnd w:id="39"/>
        <w:proofErr w:type="spellEnd"/>
      </w:hyperlink>
    </w:p>
    <w:p w14:paraId="0D588F74" w14:textId="77777777" w:rsidR="004C6E8E" w:rsidRPr="00974EC5" w:rsidRDefault="004C6E8E">
      <w:pPr>
        <w:ind w:left="0" w:right="3438" w:hanging="2"/>
        <w:rPr>
          <w:highlight w:val="yellow"/>
          <w:lang w:val="es-ES"/>
        </w:rPr>
      </w:pPr>
    </w:p>
    <w:p w14:paraId="198403F9" w14:textId="1DD1FF10" w:rsidR="004C6E8E" w:rsidRPr="00974EC5" w:rsidRDefault="007B4C5A">
      <w:pPr>
        <w:ind w:left="0" w:right="3438" w:hanging="2"/>
        <w:rPr>
          <w:highlight w:val="yellow"/>
          <w:lang w:val="es-ES"/>
        </w:rPr>
      </w:pPr>
      <w:bookmarkStart w:id="40" w:name="_Toc186096416"/>
      <w:bookmarkStart w:id="41" w:name="_Toc186200032"/>
      <w:r w:rsidRPr="00974EC5">
        <w:rPr>
          <w:b/>
          <w:highlight w:val="yellow"/>
          <w:lang w:val="es-ES"/>
        </w:rPr>
        <w:t xml:space="preserve"> B) GNU Free </w:t>
      </w:r>
      <w:proofErr w:type="spellStart"/>
      <w:r w:rsidRPr="00974EC5">
        <w:rPr>
          <w:b/>
          <w:highlight w:val="yellow"/>
          <w:lang w:val="es-ES"/>
        </w:rPr>
        <w:t>Documentation</w:t>
      </w:r>
      <w:proofErr w:type="spellEnd"/>
      <w:r w:rsidRPr="00974EC5">
        <w:rPr>
          <w:b/>
          <w:highlight w:val="yellow"/>
          <w:lang w:val="es-ES"/>
        </w:rPr>
        <w:t xml:space="preserve"> </w:t>
      </w:r>
      <w:proofErr w:type="spellStart"/>
      <w:r w:rsidRPr="00974EC5">
        <w:rPr>
          <w:b/>
          <w:highlight w:val="yellow"/>
          <w:lang w:val="es-ES"/>
        </w:rPr>
        <w:t>License</w:t>
      </w:r>
      <w:proofErr w:type="spellEnd"/>
      <w:r w:rsidRPr="00974EC5">
        <w:rPr>
          <w:b/>
          <w:highlight w:val="yellow"/>
          <w:lang w:val="es-ES"/>
        </w:rPr>
        <w:t xml:space="preserve"> (GNU FDL)</w:t>
      </w:r>
      <w:bookmarkEnd w:id="40"/>
      <w:bookmarkEnd w:id="41"/>
    </w:p>
    <w:p w14:paraId="78992F16" w14:textId="77777777" w:rsidR="004C6E8E" w:rsidRPr="00974EC5" w:rsidRDefault="004C6E8E">
      <w:pPr>
        <w:ind w:left="0" w:right="3438" w:hanging="2"/>
        <w:rPr>
          <w:highlight w:val="yellow"/>
          <w:lang w:val="es-ES"/>
        </w:rPr>
      </w:pPr>
    </w:p>
    <w:p w14:paraId="27B051B6" w14:textId="77777777" w:rsidR="004C6E8E" w:rsidRPr="00974EC5" w:rsidRDefault="0014036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highlight w:val="yellow"/>
          <w:lang w:val="es-ES"/>
        </w:rPr>
      </w:pPr>
      <w:bookmarkStart w:id="42" w:name="_Toc186096417"/>
      <w:bookmarkStart w:id="43" w:name="_Toc186200033"/>
      <w:r w:rsidRPr="00974EC5">
        <w:rPr>
          <w:color w:val="000000"/>
          <w:highlight w:val="yellow"/>
          <w:lang w:val="es-ES"/>
        </w:rPr>
        <w:t>Copyright ©   AÑO  TU-NOMBRE.</w:t>
      </w:r>
      <w:bookmarkEnd w:id="42"/>
      <w:bookmarkEnd w:id="43"/>
    </w:p>
    <w:p w14:paraId="323B6A31" w14:textId="77777777" w:rsidR="004C6E8E" w:rsidRPr="000071E7" w:rsidRDefault="0014036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highlight w:val="yellow"/>
          <w:lang w:val="en-US"/>
          <w:rPrChange w:id="44" w:author="Ariel Cariaga Martínez" w:date="2024-12-29T16:05:00Z" w16du:dateUtc="2024-12-29T15:05:00Z">
            <w:rPr>
              <w:color w:val="000000"/>
              <w:highlight w:val="yellow"/>
              <w:lang w:val="es-ES"/>
            </w:rPr>
          </w:rPrChange>
        </w:rPr>
      </w:pPr>
      <w:r w:rsidRPr="000071E7">
        <w:rPr>
          <w:color w:val="000000"/>
          <w:highlight w:val="yellow"/>
          <w:lang w:val="en-US"/>
          <w:rPrChange w:id="45" w:author="Ariel Cariaga Martínez" w:date="2024-12-29T16:05:00Z" w16du:dateUtc="2024-12-29T15:05:00Z">
            <w:rPr>
              <w:color w:val="000000"/>
              <w:highlight w:val="yellow"/>
              <w:lang w:val="es-ES"/>
            </w:rPr>
          </w:rPrChange>
        </w:rPr>
        <w:br/>
      </w:r>
      <w:bookmarkStart w:id="46" w:name="_Toc186096418"/>
      <w:bookmarkStart w:id="47" w:name="_Toc186200034"/>
      <w:r w:rsidRPr="000071E7">
        <w:rPr>
          <w:color w:val="000000"/>
          <w:highlight w:val="yellow"/>
          <w:lang w:val="en-US"/>
          <w:rPrChange w:id="48" w:author="Ariel Cariaga Martínez" w:date="2024-12-29T16:05:00Z" w16du:dateUtc="2024-12-29T15:05:00Z">
            <w:rPr>
              <w:color w:val="000000"/>
              <w:highlight w:val="yellow"/>
              <w:lang w:val="es-ES"/>
            </w:rPr>
          </w:rPrChange>
        </w:rPr>
        <w:t xml:space="preserve">Permission is granted to copy, distribute and/or modify this document under the terms of the GNU Free Documentation License, Version 1.3 </w:t>
      </w:r>
      <w:r w:rsidRPr="000071E7">
        <w:rPr>
          <w:color w:val="000000"/>
          <w:highlight w:val="yellow"/>
          <w:lang w:val="en-US"/>
          <w:rPrChange w:id="49" w:author="Ariel Cariaga Martínez" w:date="2024-12-29T16:05:00Z" w16du:dateUtc="2024-12-29T15:05:00Z">
            <w:rPr>
              <w:color w:val="000000"/>
              <w:highlight w:val="yellow"/>
              <w:lang w:val="es-ES"/>
            </w:rPr>
          </w:rPrChange>
        </w:rPr>
        <w:lastRenderedPageBreak/>
        <w:t>or any later version published by the Free Software Foundation; with no Invariant Sections, no Front-Cover Texts, and no Back-Cover Texts.</w:t>
      </w:r>
      <w:bookmarkEnd w:id="46"/>
      <w:bookmarkEnd w:id="47"/>
      <w:r w:rsidRPr="000071E7">
        <w:rPr>
          <w:color w:val="000000"/>
          <w:highlight w:val="yellow"/>
          <w:lang w:val="en-US"/>
          <w:rPrChange w:id="50" w:author="Ariel Cariaga Martínez" w:date="2024-12-29T16:05:00Z" w16du:dateUtc="2024-12-29T15:05:00Z">
            <w:rPr>
              <w:color w:val="000000"/>
              <w:highlight w:val="yellow"/>
              <w:lang w:val="es-ES"/>
            </w:rPr>
          </w:rPrChange>
        </w:rPr>
        <w:t xml:space="preserve"> </w:t>
      </w:r>
    </w:p>
    <w:p w14:paraId="2C65A0AF" w14:textId="77777777" w:rsidR="004C6E8E" w:rsidRPr="000071E7" w:rsidRDefault="0014036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highlight w:val="yellow"/>
          <w:lang w:val="en-US"/>
          <w:rPrChange w:id="51" w:author="Ariel Cariaga Martínez" w:date="2024-12-29T16:05:00Z" w16du:dateUtc="2024-12-29T15:05:00Z">
            <w:rPr>
              <w:color w:val="000000"/>
              <w:highlight w:val="yellow"/>
              <w:lang w:val="es-ES"/>
            </w:rPr>
          </w:rPrChange>
        </w:rPr>
      </w:pPr>
      <w:bookmarkStart w:id="52" w:name="_Toc186096419"/>
      <w:bookmarkStart w:id="53" w:name="_Toc186200035"/>
      <w:r w:rsidRPr="000071E7">
        <w:rPr>
          <w:color w:val="000000"/>
          <w:highlight w:val="yellow"/>
          <w:lang w:val="en-US"/>
          <w:rPrChange w:id="54" w:author="Ariel Cariaga Martínez" w:date="2024-12-29T16:05:00Z" w16du:dateUtc="2024-12-29T15:05:00Z">
            <w:rPr>
              <w:color w:val="000000"/>
              <w:highlight w:val="yellow"/>
              <w:lang w:val="es-ES"/>
            </w:rPr>
          </w:rPrChange>
        </w:rPr>
        <w:t>A copy of the license is included in the section entitled "GNU Free Documentation License".</w:t>
      </w:r>
      <w:bookmarkEnd w:id="52"/>
      <w:bookmarkEnd w:id="53"/>
    </w:p>
    <w:p w14:paraId="51D22CF8" w14:textId="77777777" w:rsidR="004C6E8E" w:rsidRPr="000071E7" w:rsidRDefault="004C6E8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rFonts w:ascii="Courier New" w:eastAsia="Courier New" w:hAnsi="Courier New" w:cs="Courier New"/>
          <w:color w:val="000000"/>
          <w:highlight w:val="yellow"/>
          <w:lang w:val="en-US"/>
          <w:rPrChange w:id="55" w:author="Ariel Cariaga Martínez" w:date="2024-12-29T16:05:00Z" w16du:dateUtc="2024-12-29T15:05:00Z">
            <w:rPr>
              <w:rFonts w:ascii="Courier New" w:eastAsia="Courier New" w:hAnsi="Courier New" w:cs="Courier New"/>
              <w:color w:val="000000"/>
              <w:highlight w:val="yellow"/>
              <w:lang w:val="es-ES"/>
            </w:rPr>
          </w:rPrChange>
        </w:rPr>
      </w:pPr>
    </w:p>
    <w:p w14:paraId="0714064E" w14:textId="77777777" w:rsidR="004C6E8E" w:rsidRPr="00974EC5" w:rsidRDefault="0014036A">
      <w:pPr>
        <w:ind w:left="0" w:right="3438" w:hanging="2"/>
        <w:rPr>
          <w:highlight w:val="yellow"/>
          <w:lang w:val="es-ES"/>
        </w:rPr>
      </w:pPr>
      <w:bookmarkStart w:id="56" w:name="_Toc186096420"/>
      <w:bookmarkStart w:id="57" w:name="_Toc186200036"/>
      <w:r w:rsidRPr="00974EC5">
        <w:rPr>
          <w:b/>
          <w:highlight w:val="yellow"/>
          <w:lang w:val="es-ES"/>
        </w:rPr>
        <w:t>C) Copyright</w:t>
      </w:r>
      <w:bookmarkEnd w:id="56"/>
      <w:bookmarkEnd w:id="57"/>
    </w:p>
    <w:p w14:paraId="26429A81" w14:textId="77777777" w:rsidR="004C6E8E" w:rsidRPr="00974EC5" w:rsidRDefault="004C6E8E">
      <w:pPr>
        <w:ind w:left="0" w:right="3438" w:hanging="2"/>
        <w:rPr>
          <w:highlight w:val="yellow"/>
          <w:lang w:val="es-ES"/>
        </w:rPr>
      </w:pPr>
    </w:p>
    <w:p w14:paraId="642E1B3B" w14:textId="77777777" w:rsidR="004C6E8E" w:rsidRPr="00974EC5" w:rsidRDefault="0014036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highlight w:val="yellow"/>
          <w:lang w:val="es-ES"/>
        </w:rPr>
      </w:pPr>
      <w:bookmarkStart w:id="58" w:name="_Toc186096421"/>
      <w:bookmarkStart w:id="59" w:name="_Toc186200037"/>
      <w:r w:rsidRPr="00974EC5">
        <w:rPr>
          <w:color w:val="000000"/>
          <w:highlight w:val="yellow"/>
          <w:lang w:val="es-ES"/>
        </w:rPr>
        <w:t>© (el autor/a)</w:t>
      </w:r>
      <w:bookmarkEnd w:id="58"/>
      <w:bookmarkEnd w:id="59"/>
    </w:p>
    <w:p w14:paraId="57D79481" w14:textId="77777777" w:rsidR="004C6E8E" w:rsidRPr="00974EC5" w:rsidRDefault="0014036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lang w:val="es-ES"/>
        </w:rPr>
      </w:pPr>
      <w:bookmarkStart w:id="60" w:name="_Toc186096422"/>
      <w:bookmarkStart w:id="61" w:name="_Toc186200038"/>
      <w:r w:rsidRPr="00974EC5">
        <w:rPr>
          <w:color w:val="000000"/>
          <w:highlight w:val="yellow"/>
          <w:lang w:val="es-ES"/>
        </w:rPr>
        <w:t>Reservados todos los derechos. Está prohibido la reproducción total o parcial de esta obra por cualquier medio o procedimiento, comprendidos la impresión, la reprografía, el microfilme, el tratamiento informático o cualquier otro sistema, así como la distribución de ejemplares mediante alquiler y préstamo, sin la autorización escrita del autor o de los límites que autorice la Ley de Propiedad Intelectual.</w:t>
      </w:r>
      <w:bookmarkEnd w:id="60"/>
      <w:bookmarkEnd w:id="61"/>
    </w:p>
    <w:p w14:paraId="0468EC30" w14:textId="77777777" w:rsidR="004C6E8E" w:rsidRPr="00974EC5" w:rsidRDefault="004C6E8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lang w:val="es-ES"/>
        </w:rPr>
        <w:sectPr w:rsidR="004C6E8E" w:rsidRPr="00974EC5">
          <w:headerReference w:type="first" r:id="rId30"/>
          <w:footerReference w:type="first" r:id="rId31"/>
          <w:pgSz w:w="11907" w:h="16840"/>
          <w:pgMar w:top="1418" w:right="1701" w:bottom="1418" w:left="1701" w:header="709" w:footer="709" w:gutter="0"/>
          <w:cols w:space="720"/>
          <w:titlePg/>
        </w:sectPr>
      </w:pPr>
    </w:p>
    <w:p w14:paraId="4839A050" w14:textId="77777777" w:rsidR="004C6E8E" w:rsidRPr="00974EC5" w:rsidRDefault="0014036A">
      <w:pPr>
        <w:tabs>
          <w:tab w:val="left" w:pos="2400"/>
          <w:tab w:val="center" w:pos="4252"/>
        </w:tabs>
        <w:ind w:left="0" w:hanging="2"/>
        <w:jc w:val="left"/>
        <w:rPr>
          <w:lang w:val="es-ES"/>
        </w:rPr>
      </w:pPr>
      <w:r w:rsidRPr="00974EC5">
        <w:rPr>
          <w:lang w:val="es-ES"/>
        </w:rPr>
        <w:lastRenderedPageBreak/>
        <w:tab/>
      </w:r>
      <w:r w:rsidRPr="00974EC5">
        <w:rPr>
          <w:lang w:val="es-ES"/>
        </w:rPr>
        <w:tab/>
      </w:r>
      <w:bookmarkStart w:id="62" w:name="_Toc186096423"/>
      <w:bookmarkStart w:id="63" w:name="_Toc186200039"/>
      <w:r w:rsidRPr="00974EC5">
        <w:rPr>
          <w:b/>
          <w:lang w:val="es-ES"/>
        </w:rPr>
        <w:t>FICHA DEL TRABAJO FINAL</w:t>
      </w:r>
      <w:bookmarkEnd w:id="62"/>
      <w:bookmarkEnd w:id="63"/>
    </w:p>
    <w:p w14:paraId="65C803B6" w14:textId="77777777" w:rsidR="004C6E8E" w:rsidRPr="00974EC5" w:rsidRDefault="004C6E8E">
      <w:pPr>
        <w:ind w:left="0" w:hanging="2"/>
        <w:rPr>
          <w:lang w:val="es-ES"/>
        </w:rPr>
      </w:pPr>
    </w:p>
    <w:tbl>
      <w:tblPr>
        <w:tblStyle w:val="a0"/>
        <w:tblW w:w="86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08"/>
        <w:gridCol w:w="4937"/>
      </w:tblGrid>
      <w:tr w:rsidR="004C6E8E" w:rsidRPr="00974EC5" w14:paraId="145818CA" w14:textId="77777777">
        <w:tc>
          <w:tcPr>
            <w:tcW w:w="3708" w:type="dxa"/>
            <w:tcBorders>
              <w:top w:val="single" w:sz="18" w:space="0" w:color="000000"/>
              <w:left w:val="single" w:sz="18" w:space="0" w:color="000000"/>
            </w:tcBorders>
            <w:shd w:val="clear" w:color="auto" w:fill="auto"/>
            <w:vAlign w:val="center"/>
          </w:tcPr>
          <w:p w14:paraId="4543577A" w14:textId="77777777" w:rsidR="004C6E8E" w:rsidRPr="00974EC5" w:rsidRDefault="0014036A">
            <w:pPr>
              <w:spacing w:before="120" w:after="120"/>
              <w:ind w:left="0" w:hanging="2"/>
              <w:jc w:val="right"/>
              <w:rPr>
                <w:lang w:val="es-ES"/>
              </w:rPr>
            </w:pPr>
            <w:bookmarkStart w:id="64" w:name="_Toc186096424"/>
            <w:bookmarkStart w:id="65" w:name="_Toc186200040"/>
            <w:r w:rsidRPr="00974EC5">
              <w:rPr>
                <w:b/>
                <w:lang w:val="es-ES"/>
              </w:rPr>
              <w:t>Título del trabajo:</w:t>
            </w:r>
            <w:bookmarkEnd w:id="64"/>
            <w:bookmarkEnd w:id="65"/>
          </w:p>
        </w:tc>
        <w:tc>
          <w:tcPr>
            <w:tcW w:w="4937" w:type="dxa"/>
            <w:tcBorders>
              <w:top w:val="single" w:sz="18" w:space="0" w:color="000000"/>
              <w:right w:val="single" w:sz="18" w:space="0" w:color="000000"/>
            </w:tcBorders>
            <w:shd w:val="clear" w:color="auto" w:fill="E6E6E6"/>
            <w:vAlign w:val="center"/>
          </w:tcPr>
          <w:p w14:paraId="437FAE8C" w14:textId="0EF5001B" w:rsidR="004C6E8E" w:rsidRPr="00974EC5" w:rsidRDefault="0042480F" w:rsidP="0042480F">
            <w:pPr>
              <w:ind w:left="0" w:hanging="2"/>
              <w:rPr>
                <w:rFonts w:ascii="Aptos" w:hAnsi="Aptos"/>
                <w:sz w:val="22"/>
                <w:szCs w:val="22"/>
                <w:lang w:val="es-ES"/>
              </w:rPr>
            </w:pPr>
            <w:bookmarkStart w:id="66" w:name="_Toc186200041"/>
            <w:r w:rsidRPr="00974EC5">
              <w:rPr>
                <w:rFonts w:ascii="Aptos" w:hAnsi="Aptos"/>
                <w:b/>
                <w:sz w:val="22"/>
                <w:szCs w:val="22"/>
                <w:lang w:val="es-ES"/>
              </w:rPr>
              <w:t>COVID persistente y factores neuropsicológicos.</w:t>
            </w:r>
            <w:r w:rsidRPr="00974EC5">
              <w:rPr>
                <w:rFonts w:ascii="Aptos" w:hAnsi="Aptos"/>
                <w:sz w:val="22"/>
                <w:szCs w:val="22"/>
                <w:lang w:val="es-ES"/>
              </w:rPr>
              <w:t xml:space="preserve"> Diseño y validación de un instrumento de cribado breve mediante Inteligencia Artificial.</w:t>
            </w:r>
            <w:bookmarkEnd w:id="66"/>
          </w:p>
        </w:tc>
      </w:tr>
      <w:tr w:rsidR="004C6E8E" w:rsidRPr="00974EC5" w14:paraId="25D52F38" w14:textId="77777777">
        <w:tc>
          <w:tcPr>
            <w:tcW w:w="3708" w:type="dxa"/>
            <w:tcBorders>
              <w:left w:val="single" w:sz="18" w:space="0" w:color="000000"/>
            </w:tcBorders>
            <w:shd w:val="clear" w:color="auto" w:fill="auto"/>
            <w:vAlign w:val="center"/>
          </w:tcPr>
          <w:p w14:paraId="12BBAE64" w14:textId="77777777" w:rsidR="004C6E8E" w:rsidRPr="00974EC5" w:rsidRDefault="0014036A">
            <w:pPr>
              <w:spacing w:before="120" w:after="120"/>
              <w:ind w:left="0" w:hanging="2"/>
              <w:jc w:val="right"/>
              <w:rPr>
                <w:lang w:val="es-ES"/>
              </w:rPr>
            </w:pPr>
            <w:bookmarkStart w:id="67" w:name="_Toc186096426"/>
            <w:bookmarkStart w:id="68" w:name="_Toc186200042"/>
            <w:r w:rsidRPr="00974EC5">
              <w:rPr>
                <w:b/>
                <w:lang w:val="es-ES"/>
              </w:rPr>
              <w:t>Nombre del autor:</w:t>
            </w:r>
            <w:bookmarkEnd w:id="67"/>
            <w:bookmarkEnd w:id="68"/>
          </w:p>
        </w:tc>
        <w:tc>
          <w:tcPr>
            <w:tcW w:w="4937" w:type="dxa"/>
            <w:tcBorders>
              <w:right w:val="single" w:sz="18" w:space="0" w:color="000000"/>
            </w:tcBorders>
            <w:shd w:val="clear" w:color="auto" w:fill="E6E6E6"/>
            <w:vAlign w:val="center"/>
          </w:tcPr>
          <w:p w14:paraId="451DDDDD" w14:textId="6ED409A1" w:rsidR="004C6E8E" w:rsidRPr="00974EC5" w:rsidRDefault="00911BC2">
            <w:pPr>
              <w:spacing w:before="120" w:after="120"/>
              <w:ind w:left="0" w:hanging="2"/>
              <w:rPr>
                <w:highlight w:val="yellow"/>
                <w:lang w:val="es-ES"/>
              </w:rPr>
            </w:pPr>
            <w:bookmarkStart w:id="69" w:name="_Toc186096427"/>
            <w:bookmarkStart w:id="70" w:name="_Toc186200043"/>
            <w:r w:rsidRPr="00974EC5">
              <w:rPr>
                <w:i/>
                <w:lang w:val="es-ES"/>
              </w:rPr>
              <w:t>ARIEL ERNESTO CARIAGA MARTÍNEZ</w:t>
            </w:r>
            <w:bookmarkEnd w:id="69"/>
            <w:bookmarkEnd w:id="70"/>
          </w:p>
        </w:tc>
      </w:tr>
      <w:tr w:rsidR="004C6E8E" w:rsidRPr="00974EC5" w14:paraId="4759A0C4" w14:textId="77777777">
        <w:tc>
          <w:tcPr>
            <w:tcW w:w="3708" w:type="dxa"/>
            <w:tcBorders>
              <w:left w:val="single" w:sz="18" w:space="0" w:color="000000"/>
            </w:tcBorders>
            <w:shd w:val="clear" w:color="auto" w:fill="auto"/>
            <w:vAlign w:val="center"/>
          </w:tcPr>
          <w:p w14:paraId="7E813934" w14:textId="77777777" w:rsidR="004C6E8E" w:rsidRPr="00974EC5" w:rsidRDefault="0014036A">
            <w:pPr>
              <w:spacing w:before="120" w:after="120"/>
              <w:ind w:left="0" w:hanging="2"/>
              <w:jc w:val="right"/>
              <w:rPr>
                <w:lang w:val="es-ES"/>
              </w:rPr>
            </w:pPr>
            <w:bookmarkStart w:id="71" w:name="_Toc186096428"/>
            <w:bookmarkStart w:id="72" w:name="_Toc186200044"/>
            <w:r w:rsidRPr="00974EC5">
              <w:rPr>
                <w:b/>
                <w:lang w:val="es-ES"/>
              </w:rPr>
              <w:t>Nombre del director/a:</w:t>
            </w:r>
            <w:bookmarkEnd w:id="71"/>
            <w:bookmarkEnd w:id="72"/>
          </w:p>
        </w:tc>
        <w:tc>
          <w:tcPr>
            <w:tcW w:w="4937" w:type="dxa"/>
            <w:tcBorders>
              <w:right w:val="single" w:sz="18" w:space="0" w:color="000000"/>
            </w:tcBorders>
            <w:shd w:val="clear" w:color="auto" w:fill="E6E6E6"/>
            <w:vAlign w:val="center"/>
          </w:tcPr>
          <w:p w14:paraId="3E7C7321" w14:textId="61E9E4DD" w:rsidR="004C6E8E" w:rsidRPr="00974EC5" w:rsidRDefault="00DD4255" w:rsidP="00DD4255">
            <w:pPr>
              <w:spacing w:before="120" w:after="120"/>
              <w:ind w:left="0" w:hanging="2"/>
              <w:rPr>
                <w:highlight w:val="yellow"/>
                <w:lang w:val="es-ES"/>
              </w:rPr>
            </w:pPr>
            <w:bookmarkStart w:id="73" w:name="OLE_LINK21"/>
            <w:bookmarkStart w:id="74" w:name="_Toc186096429"/>
            <w:bookmarkStart w:id="75" w:name="_Toc186200045"/>
            <w:r w:rsidRPr="00974EC5">
              <w:rPr>
                <w:highlight w:val="yellow"/>
                <w:lang w:val="es-ES"/>
              </w:rPr>
              <w:t xml:space="preserve">Joan </w:t>
            </w:r>
            <w:proofErr w:type="spellStart"/>
            <w:r w:rsidRPr="00974EC5">
              <w:rPr>
                <w:highlight w:val="yellow"/>
                <w:lang w:val="es-ES"/>
              </w:rPr>
              <w:t>Muniesa</w:t>
            </w:r>
            <w:proofErr w:type="spellEnd"/>
            <w:r w:rsidRPr="00974EC5">
              <w:rPr>
                <w:highlight w:val="yellow"/>
                <w:lang w:val="es-ES"/>
              </w:rPr>
              <w:t xml:space="preserve"> (UOC), Meritxell Carmona Cervelló</w:t>
            </w:r>
            <w:r w:rsidR="008D1378" w:rsidRPr="00974EC5">
              <w:rPr>
                <w:highlight w:val="yellow"/>
                <w:lang w:val="es-ES"/>
              </w:rPr>
              <w:t xml:space="preserve"> (1)</w:t>
            </w:r>
            <w:r w:rsidRPr="00974EC5">
              <w:rPr>
                <w:highlight w:val="yellow"/>
                <w:lang w:val="es-ES"/>
              </w:rPr>
              <w:t xml:space="preserve">; </w:t>
            </w:r>
            <w:proofErr w:type="spellStart"/>
            <w:r w:rsidRPr="00974EC5">
              <w:rPr>
                <w:highlight w:val="yellow"/>
                <w:lang w:val="es-ES"/>
              </w:rPr>
              <w:t>Concepció</w:t>
            </w:r>
            <w:proofErr w:type="spellEnd"/>
            <w:r w:rsidRPr="00974EC5">
              <w:rPr>
                <w:highlight w:val="yellow"/>
                <w:lang w:val="es-ES"/>
              </w:rPr>
              <w:t xml:space="preserve"> </w:t>
            </w:r>
            <w:proofErr w:type="spellStart"/>
            <w:r w:rsidRPr="00974EC5">
              <w:rPr>
                <w:highlight w:val="yellow"/>
                <w:lang w:val="es-ES"/>
              </w:rPr>
              <w:t>Violán</w:t>
            </w:r>
            <w:proofErr w:type="spellEnd"/>
            <w:r w:rsidRPr="00974EC5">
              <w:rPr>
                <w:highlight w:val="yellow"/>
                <w:lang w:val="es-ES"/>
              </w:rPr>
              <w:t xml:space="preserve"> Fors (</w:t>
            </w:r>
            <w:r w:rsidR="008D1378" w:rsidRPr="00974EC5">
              <w:rPr>
                <w:highlight w:val="yellow"/>
                <w:lang w:val="es-ES"/>
              </w:rPr>
              <w:t>1</w:t>
            </w:r>
            <w:r w:rsidRPr="00974EC5">
              <w:rPr>
                <w:highlight w:val="yellow"/>
                <w:lang w:val="es-ES"/>
              </w:rPr>
              <w:t>); Pere Torán Monserrat</w:t>
            </w:r>
            <w:r w:rsidR="008D1378" w:rsidRPr="00974EC5">
              <w:rPr>
                <w:highlight w:val="yellow"/>
                <w:lang w:val="es-ES"/>
              </w:rPr>
              <w:t xml:space="preserve"> (1)</w:t>
            </w:r>
            <w:r w:rsidRPr="00974EC5">
              <w:rPr>
                <w:highlight w:val="yellow"/>
                <w:lang w:val="es-ES"/>
              </w:rPr>
              <w:t>. (</w:t>
            </w:r>
            <w:r w:rsidR="008D1378" w:rsidRPr="00974EC5">
              <w:rPr>
                <w:highlight w:val="yellow"/>
                <w:lang w:val="es-ES"/>
              </w:rPr>
              <w:t xml:space="preserve">1. </w:t>
            </w:r>
            <w:proofErr w:type="spellStart"/>
            <w:r w:rsidRPr="00974EC5">
              <w:rPr>
                <w:highlight w:val="yellow"/>
                <w:lang w:val="es-ES"/>
              </w:rPr>
              <w:t>Unitat</w:t>
            </w:r>
            <w:proofErr w:type="spellEnd"/>
            <w:r w:rsidRPr="00974EC5">
              <w:rPr>
                <w:highlight w:val="yellow"/>
                <w:lang w:val="es-ES"/>
              </w:rPr>
              <w:t xml:space="preserve"> de </w:t>
            </w:r>
            <w:proofErr w:type="spellStart"/>
            <w:r w:rsidRPr="00974EC5">
              <w:rPr>
                <w:highlight w:val="yellow"/>
                <w:lang w:val="es-ES"/>
              </w:rPr>
              <w:t>Suport</w:t>
            </w:r>
            <w:proofErr w:type="spellEnd"/>
            <w:r w:rsidRPr="00974EC5">
              <w:rPr>
                <w:highlight w:val="yellow"/>
                <w:lang w:val="es-ES"/>
              </w:rPr>
              <w:t xml:space="preserve"> a la Recerca Metropolitana Nord).</w:t>
            </w:r>
            <w:bookmarkEnd w:id="73"/>
            <w:bookmarkEnd w:id="74"/>
            <w:bookmarkEnd w:id="75"/>
          </w:p>
        </w:tc>
      </w:tr>
      <w:tr w:rsidR="004C6E8E" w:rsidRPr="00974EC5" w14:paraId="0FD0FF75" w14:textId="77777777">
        <w:tc>
          <w:tcPr>
            <w:tcW w:w="3708" w:type="dxa"/>
            <w:tcBorders>
              <w:left w:val="single" w:sz="18" w:space="0" w:color="000000"/>
            </w:tcBorders>
            <w:shd w:val="clear" w:color="auto" w:fill="auto"/>
            <w:vAlign w:val="center"/>
          </w:tcPr>
          <w:p w14:paraId="547948A2" w14:textId="77777777" w:rsidR="004C6E8E" w:rsidRPr="00974EC5" w:rsidRDefault="0014036A">
            <w:pPr>
              <w:spacing w:before="120" w:after="120"/>
              <w:ind w:left="0" w:hanging="2"/>
              <w:jc w:val="right"/>
              <w:rPr>
                <w:lang w:val="es-ES"/>
              </w:rPr>
            </w:pPr>
            <w:bookmarkStart w:id="76" w:name="_Toc186096430"/>
            <w:bookmarkStart w:id="77" w:name="_Toc186200046"/>
            <w:r w:rsidRPr="00974EC5">
              <w:rPr>
                <w:b/>
                <w:lang w:val="es-ES"/>
              </w:rPr>
              <w:t>Nombre del PRA:</w:t>
            </w:r>
            <w:bookmarkEnd w:id="76"/>
            <w:bookmarkEnd w:id="77"/>
          </w:p>
        </w:tc>
        <w:tc>
          <w:tcPr>
            <w:tcW w:w="4937" w:type="dxa"/>
            <w:tcBorders>
              <w:right w:val="single" w:sz="18" w:space="0" w:color="000000"/>
            </w:tcBorders>
            <w:shd w:val="clear" w:color="auto" w:fill="E6E6E6"/>
            <w:vAlign w:val="center"/>
          </w:tcPr>
          <w:p w14:paraId="4BE448FD" w14:textId="079F0089" w:rsidR="004C6E8E" w:rsidRPr="00974EC5" w:rsidRDefault="00107F54" w:rsidP="00107F54">
            <w:pPr>
              <w:spacing w:before="120" w:after="120"/>
              <w:ind w:left="0" w:hanging="2"/>
              <w:rPr>
                <w:i/>
                <w:highlight w:val="yellow"/>
                <w:lang w:val="es-ES"/>
              </w:rPr>
            </w:pPr>
            <w:bookmarkStart w:id="78" w:name="_Toc186096431"/>
            <w:bookmarkStart w:id="79" w:name="_Toc186200047"/>
            <w:proofErr w:type="spellStart"/>
            <w:r w:rsidRPr="00974EC5">
              <w:rPr>
                <w:i/>
                <w:highlight w:val="yellow"/>
                <w:lang w:val="es-ES"/>
              </w:rPr>
              <w:t>Agnès</w:t>
            </w:r>
            <w:proofErr w:type="spellEnd"/>
            <w:r w:rsidRPr="00974EC5">
              <w:rPr>
                <w:i/>
                <w:highlight w:val="yellow"/>
                <w:lang w:val="es-ES"/>
              </w:rPr>
              <w:t xml:space="preserve"> Pérez </w:t>
            </w:r>
            <w:proofErr w:type="spellStart"/>
            <w:r w:rsidRPr="00974EC5">
              <w:rPr>
                <w:i/>
                <w:highlight w:val="yellow"/>
                <w:lang w:val="es-ES"/>
              </w:rPr>
              <w:t>Millan</w:t>
            </w:r>
            <w:proofErr w:type="spellEnd"/>
            <w:r w:rsidRPr="00974EC5">
              <w:rPr>
                <w:i/>
                <w:highlight w:val="yellow"/>
                <w:lang w:val="es-ES"/>
              </w:rPr>
              <w:t>.</w:t>
            </w:r>
            <w:bookmarkEnd w:id="78"/>
            <w:bookmarkEnd w:id="79"/>
          </w:p>
        </w:tc>
      </w:tr>
      <w:tr w:rsidR="004C6E8E" w:rsidRPr="00974EC5" w14:paraId="10163BAE" w14:textId="77777777">
        <w:tc>
          <w:tcPr>
            <w:tcW w:w="3708" w:type="dxa"/>
            <w:tcBorders>
              <w:left w:val="single" w:sz="18" w:space="0" w:color="000000"/>
            </w:tcBorders>
            <w:shd w:val="clear" w:color="auto" w:fill="auto"/>
            <w:vAlign w:val="center"/>
          </w:tcPr>
          <w:p w14:paraId="5FE4F468" w14:textId="77777777" w:rsidR="004C6E8E" w:rsidRPr="00974EC5" w:rsidRDefault="0014036A">
            <w:pPr>
              <w:spacing w:before="120" w:after="120"/>
              <w:ind w:left="0" w:hanging="2"/>
              <w:jc w:val="right"/>
              <w:rPr>
                <w:lang w:val="es-ES"/>
              </w:rPr>
            </w:pPr>
            <w:bookmarkStart w:id="80" w:name="_Toc186096432"/>
            <w:bookmarkStart w:id="81" w:name="_Toc186200048"/>
            <w:r w:rsidRPr="00974EC5">
              <w:rPr>
                <w:b/>
                <w:lang w:val="es-ES"/>
              </w:rPr>
              <w:t>Fecha de entrega (mm/</w:t>
            </w:r>
            <w:proofErr w:type="spellStart"/>
            <w:r w:rsidRPr="00974EC5">
              <w:rPr>
                <w:b/>
                <w:lang w:val="es-ES"/>
              </w:rPr>
              <w:t>aaaa</w:t>
            </w:r>
            <w:proofErr w:type="spellEnd"/>
            <w:r w:rsidRPr="00974EC5">
              <w:rPr>
                <w:b/>
                <w:lang w:val="es-ES"/>
              </w:rPr>
              <w:t>):</w:t>
            </w:r>
            <w:bookmarkEnd w:id="80"/>
            <w:bookmarkEnd w:id="81"/>
          </w:p>
        </w:tc>
        <w:tc>
          <w:tcPr>
            <w:tcW w:w="4937" w:type="dxa"/>
            <w:tcBorders>
              <w:right w:val="single" w:sz="18" w:space="0" w:color="000000"/>
            </w:tcBorders>
            <w:shd w:val="clear" w:color="auto" w:fill="E6E6E6"/>
            <w:vAlign w:val="center"/>
          </w:tcPr>
          <w:p w14:paraId="6D812FDE" w14:textId="77777777" w:rsidR="004C6E8E" w:rsidRPr="00974EC5" w:rsidRDefault="0014036A">
            <w:pPr>
              <w:spacing w:before="120" w:after="120"/>
              <w:ind w:left="0" w:hanging="2"/>
              <w:rPr>
                <w:highlight w:val="yellow"/>
                <w:lang w:val="es-ES"/>
              </w:rPr>
            </w:pPr>
            <w:bookmarkStart w:id="82" w:name="_Toc186096433"/>
            <w:bookmarkStart w:id="83" w:name="_Toc186200049"/>
            <w:r w:rsidRPr="00974EC5">
              <w:rPr>
                <w:i/>
                <w:highlight w:val="yellow"/>
                <w:lang w:val="es-ES"/>
              </w:rPr>
              <w:t>MM/AAAA</w:t>
            </w:r>
            <w:bookmarkEnd w:id="82"/>
            <w:bookmarkEnd w:id="83"/>
          </w:p>
        </w:tc>
      </w:tr>
      <w:tr w:rsidR="004C6E8E" w:rsidRPr="00974EC5" w14:paraId="521DE082" w14:textId="77777777">
        <w:tc>
          <w:tcPr>
            <w:tcW w:w="3708" w:type="dxa"/>
            <w:tcBorders>
              <w:left w:val="single" w:sz="18" w:space="0" w:color="000000"/>
            </w:tcBorders>
            <w:shd w:val="clear" w:color="auto" w:fill="auto"/>
            <w:vAlign w:val="center"/>
          </w:tcPr>
          <w:p w14:paraId="3FFC4892" w14:textId="77777777" w:rsidR="004C6E8E" w:rsidRPr="00974EC5" w:rsidRDefault="0014036A">
            <w:pPr>
              <w:spacing w:before="120" w:after="120"/>
              <w:ind w:left="0" w:hanging="2"/>
              <w:jc w:val="right"/>
              <w:rPr>
                <w:lang w:val="es-ES"/>
              </w:rPr>
            </w:pPr>
            <w:bookmarkStart w:id="84" w:name="_Toc186096434"/>
            <w:bookmarkStart w:id="85" w:name="_Toc186200050"/>
            <w:r w:rsidRPr="00974EC5">
              <w:rPr>
                <w:b/>
                <w:lang w:val="es-ES"/>
              </w:rPr>
              <w:t>Titulación o programa:</w:t>
            </w:r>
            <w:bookmarkEnd w:id="84"/>
            <w:bookmarkEnd w:id="85"/>
          </w:p>
        </w:tc>
        <w:tc>
          <w:tcPr>
            <w:tcW w:w="4937" w:type="dxa"/>
            <w:tcBorders>
              <w:right w:val="single" w:sz="18" w:space="0" w:color="000000"/>
            </w:tcBorders>
            <w:shd w:val="clear" w:color="auto" w:fill="E6E6E6"/>
            <w:vAlign w:val="center"/>
          </w:tcPr>
          <w:p w14:paraId="4C78D205" w14:textId="76B57ED7" w:rsidR="004C6E8E" w:rsidRPr="00974EC5" w:rsidRDefault="00DD4255">
            <w:pPr>
              <w:spacing w:before="120" w:after="120"/>
              <w:ind w:left="0" w:hanging="2"/>
              <w:rPr>
                <w:highlight w:val="yellow"/>
                <w:lang w:val="es-ES"/>
              </w:rPr>
            </w:pPr>
            <w:bookmarkStart w:id="86" w:name="_Toc186096435"/>
            <w:bookmarkStart w:id="87" w:name="_Toc186200051"/>
            <w:r w:rsidRPr="00974EC5">
              <w:rPr>
                <w:lang w:val="es-ES"/>
              </w:rPr>
              <w:t xml:space="preserve">Máster </w:t>
            </w:r>
            <w:r w:rsidR="00570252" w:rsidRPr="00974EC5">
              <w:rPr>
                <w:lang w:val="es-ES"/>
              </w:rPr>
              <w:t>U</w:t>
            </w:r>
            <w:r w:rsidRPr="00974EC5">
              <w:rPr>
                <w:lang w:val="es-ES"/>
              </w:rPr>
              <w:t xml:space="preserve">niversitario en </w:t>
            </w:r>
            <w:r w:rsidR="00184C64" w:rsidRPr="00974EC5">
              <w:rPr>
                <w:lang w:val="es-ES"/>
              </w:rPr>
              <w:t>Bioinformática y bioestadística UOC-UB</w:t>
            </w:r>
            <w:bookmarkEnd w:id="86"/>
            <w:bookmarkEnd w:id="87"/>
          </w:p>
        </w:tc>
      </w:tr>
      <w:tr w:rsidR="004C6E8E" w:rsidRPr="00974EC5" w14:paraId="4390C55E" w14:textId="77777777">
        <w:tc>
          <w:tcPr>
            <w:tcW w:w="3708" w:type="dxa"/>
            <w:tcBorders>
              <w:left w:val="single" w:sz="18" w:space="0" w:color="000000"/>
            </w:tcBorders>
            <w:shd w:val="clear" w:color="auto" w:fill="auto"/>
            <w:vAlign w:val="center"/>
          </w:tcPr>
          <w:p w14:paraId="5F3ABB22" w14:textId="77777777" w:rsidR="004C6E8E" w:rsidRPr="00974EC5" w:rsidRDefault="0014036A">
            <w:pPr>
              <w:spacing w:before="120" w:after="120"/>
              <w:ind w:left="0" w:hanging="2"/>
              <w:jc w:val="right"/>
              <w:rPr>
                <w:lang w:val="es-ES"/>
              </w:rPr>
            </w:pPr>
            <w:bookmarkStart w:id="88" w:name="_Toc186096436"/>
            <w:bookmarkStart w:id="89" w:name="_Toc186200052"/>
            <w:r w:rsidRPr="00974EC5">
              <w:rPr>
                <w:b/>
                <w:lang w:val="es-ES"/>
              </w:rPr>
              <w:t>Área del Trabajo Final:</w:t>
            </w:r>
            <w:bookmarkEnd w:id="88"/>
            <w:bookmarkEnd w:id="89"/>
          </w:p>
        </w:tc>
        <w:tc>
          <w:tcPr>
            <w:tcW w:w="4937" w:type="dxa"/>
            <w:tcBorders>
              <w:right w:val="single" w:sz="18" w:space="0" w:color="000000"/>
            </w:tcBorders>
            <w:shd w:val="clear" w:color="auto" w:fill="E6E6E6"/>
            <w:vAlign w:val="center"/>
          </w:tcPr>
          <w:p w14:paraId="6B29F45F" w14:textId="7B46321E" w:rsidR="004C6E8E" w:rsidRPr="00974EC5" w:rsidRDefault="00184C64">
            <w:pPr>
              <w:spacing w:before="120" w:after="120"/>
              <w:ind w:left="0" w:hanging="2"/>
              <w:rPr>
                <w:highlight w:val="yellow"/>
                <w:lang w:val="es-ES"/>
              </w:rPr>
            </w:pPr>
            <w:bookmarkStart w:id="90" w:name="_Toc186096437"/>
            <w:bookmarkStart w:id="91" w:name="_Toc186200053"/>
            <w:r w:rsidRPr="00974EC5">
              <w:rPr>
                <w:i/>
                <w:lang w:val="es-ES"/>
              </w:rPr>
              <w:t>Bioinformática estadística y aprendizaje automático</w:t>
            </w:r>
            <w:bookmarkEnd w:id="90"/>
            <w:bookmarkEnd w:id="91"/>
          </w:p>
        </w:tc>
      </w:tr>
      <w:tr w:rsidR="004C6E8E" w:rsidRPr="00974EC5" w14:paraId="6E973D29" w14:textId="77777777">
        <w:tc>
          <w:tcPr>
            <w:tcW w:w="3708" w:type="dxa"/>
            <w:tcBorders>
              <w:left w:val="single" w:sz="18" w:space="0" w:color="000000"/>
            </w:tcBorders>
            <w:shd w:val="clear" w:color="auto" w:fill="auto"/>
            <w:vAlign w:val="center"/>
          </w:tcPr>
          <w:p w14:paraId="23F06D5C" w14:textId="77777777" w:rsidR="004C6E8E" w:rsidRPr="00974EC5" w:rsidRDefault="0014036A">
            <w:pPr>
              <w:spacing w:before="120" w:after="120"/>
              <w:ind w:left="0" w:hanging="2"/>
              <w:jc w:val="right"/>
              <w:rPr>
                <w:lang w:val="es-ES"/>
              </w:rPr>
            </w:pPr>
            <w:bookmarkStart w:id="92" w:name="_Toc186096438"/>
            <w:bookmarkStart w:id="93" w:name="_Toc186200054"/>
            <w:r w:rsidRPr="00974EC5">
              <w:rPr>
                <w:b/>
                <w:lang w:val="es-ES"/>
              </w:rPr>
              <w:t>Idioma del trabajo:</w:t>
            </w:r>
            <w:bookmarkEnd w:id="92"/>
            <w:bookmarkEnd w:id="93"/>
          </w:p>
        </w:tc>
        <w:tc>
          <w:tcPr>
            <w:tcW w:w="4937" w:type="dxa"/>
            <w:tcBorders>
              <w:right w:val="single" w:sz="18" w:space="0" w:color="000000"/>
            </w:tcBorders>
            <w:shd w:val="clear" w:color="auto" w:fill="E6E6E6"/>
            <w:vAlign w:val="center"/>
          </w:tcPr>
          <w:p w14:paraId="59A01D77" w14:textId="085F73EC" w:rsidR="004C6E8E" w:rsidRPr="00974EC5" w:rsidRDefault="002A345C">
            <w:pPr>
              <w:spacing w:before="120" w:after="120"/>
              <w:ind w:left="0" w:hanging="2"/>
              <w:rPr>
                <w:highlight w:val="yellow"/>
                <w:lang w:val="es-ES"/>
              </w:rPr>
            </w:pPr>
            <w:bookmarkStart w:id="94" w:name="_Toc186200055"/>
            <w:r w:rsidRPr="00974EC5">
              <w:rPr>
                <w:i/>
                <w:lang w:val="es-ES"/>
              </w:rPr>
              <w:t>Español</w:t>
            </w:r>
            <w:bookmarkEnd w:id="94"/>
          </w:p>
        </w:tc>
      </w:tr>
      <w:tr w:rsidR="004C6E8E" w:rsidRPr="00974EC5" w14:paraId="120AB1BE" w14:textId="77777777">
        <w:tc>
          <w:tcPr>
            <w:tcW w:w="3708" w:type="dxa"/>
            <w:tcBorders>
              <w:left w:val="single" w:sz="18" w:space="0" w:color="000000"/>
            </w:tcBorders>
            <w:shd w:val="clear" w:color="auto" w:fill="auto"/>
            <w:vAlign w:val="center"/>
          </w:tcPr>
          <w:p w14:paraId="3B12536B" w14:textId="77777777" w:rsidR="004C6E8E" w:rsidRPr="00974EC5" w:rsidRDefault="0014036A">
            <w:pPr>
              <w:spacing w:before="120" w:after="120"/>
              <w:ind w:left="0" w:hanging="2"/>
              <w:jc w:val="right"/>
              <w:rPr>
                <w:lang w:val="es-ES"/>
              </w:rPr>
            </w:pPr>
            <w:bookmarkStart w:id="95" w:name="_Toc186096440"/>
            <w:bookmarkStart w:id="96" w:name="_Toc186200056"/>
            <w:r w:rsidRPr="00974EC5">
              <w:rPr>
                <w:lang w:val="es-ES"/>
              </w:rPr>
              <w:t>Palabras clave</w:t>
            </w:r>
            <w:bookmarkEnd w:id="95"/>
            <w:bookmarkEnd w:id="96"/>
          </w:p>
        </w:tc>
        <w:tc>
          <w:tcPr>
            <w:tcW w:w="4937" w:type="dxa"/>
            <w:tcBorders>
              <w:right w:val="single" w:sz="18" w:space="0" w:color="000000"/>
            </w:tcBorders>
            <w:shd w:val="clear" w:color="auto" w:fill="E6E6E6"/>
            <w:vAlign w:val="center"/>
          </w:tcPr>
          <w:p w14:paraId="4916FD92" w14:textId="0C4A7E32" w:rsidR="004C6E8E" w:rsidRPr="00974EC5" w:rsidRDefault="00184C64">
            <w:pPr>
              <w:spacing w:before="120" w:after="120"/>
              <w:ind w:left="0" w:hanging="2"/>
              <w:rPr>
                <w:highlight w:val="yellow"/>
                <w:lang w:val="es-ES"/>
              </w:rPr>
            </w:pPr>
            <w:bookmarkStart w:id="97" w:name="_Toc186096441"/>
            <w:bookmarkStart w:id="98" w:name="_Toc186200057"/>
            <w:r w:rsidRPr="00974EC5">
              <w:rPr>
                <w:i/>
                <w:highlight w:val="yellow"/>
                <w:lang w:val="es-ES"/>
              </w:rPr>
              <w:t>COVID</w:t>
            </w:r>
            <w:r w:rsidR="002A345C" w:rsidRPr="00974EC5">
              <w:rPr>
                <w:i/>
                <w:highlight w:val="yellow"/>
                <w:lang w:val="es-ES"/>
              </w:rPr>
              <w:t xml:space="preserve"> persistente</w:t>
            </w:r>
            <w:r w:rsidRPr="00974EC5">
              <w:rPr>
                <w:i/>
                <w:highlight w:val="yellow"/>
                <w:lang w:val="es-ES"/>
              </w:rPr>
              <w:t xml:space="preserve">, </w:t>
            </w:r>
            <w:r w:rsidR="002A345C" w:rsidRPr="00974EC5">
              <w:rPr>
                <w:i/>
                <w:highlight w:val="yellow"/>
                <w:lang w:val="es-ES"/>
              </w:rPr>
              <w:t>cribado</w:t>
            </w:r>
            <w:bookmarkEnd w:id="97"/>
            <w:r w:rsidR="002A345C" w:rsidRPr="00974EC5">
              <w:rPr>
                <w:i/>
                <w:highlight w:val="yellow"/>
                <w:lang w:val="es-ES"/>
              </w:rPr>
              <w:t>, inteligencia artificial</w:t>
            </w:r>
            <w:bookmarkEnd w:id="98"/>
          </w:p>
        </w:tc>
      </w:tr>
      <w:tr w:rsidR="004C6E8E" w:rsidRPr="00974EC5" w14:paraId="35EDDB4F" w14:textId="77777777">
        <w:tc>
          <w:tcPr>
            <w:tcW w:w="8645" w:type="dxa"/>
            <w:gridSpan w:val="2"/>
            <w:tcBorders>
              <w:top w:val="single" w:sz="4" w:space="0" w:color="000000"/>
              <w:left w:val="single" w:sz="18" w:space="0" w:color="000000"/>
              <w:right w:val="single" w:sz="18" w:space="0" w:color="000000"/>
            </w:tcBorders>
            <w:vAlign w:val="center"/>
          </w:tcPr>
          <w:p w14:paraId="3F51887C" w14:textId="77777777" w:rsidR="004C6E8E" w:rsidRPr="00974EC5" w:rsidRDefault="0014036A">
            <w:pPr>
              <w:spacing w:before="120" w:after="120"/>
              <w:ind w:left="0" w:hanging="2"/>
              <w:rPr>
                <w:lang w:val="es-ES"/>
              </w:rPr>
            </w:pPr>
            <w:bookmarkStart w:id="99" w:name="_Toc186096442"/>
            <w:bookmarkStart w:id="100" w:name="_Toc186200058"/>
            <w:r w:rsidRPr="00974EC5">
              <w:rPr>
                <w:b/>
                <w:lang w:val="es-ES"/>
              </w:rPr>
              <w:t>Resumen del Trabajo</w:t>
            </w:r>
            <w:bookmarkEnd w:id="99"/>
            <w:bookmarkEnd w:id="100"/>
          </w:p>
        </w:tc>
      </w:tr>
      <w:tr w:rsidR="004C6E8E" w:rsidRPr="00974EC5" w14:paraId="71CF43A7" w14:textId="77777777">
        <w:tc>
          <w:tcPr>
            <w:tcW w:w="8645" w:type="dxa"/>
            <w:gridSpan w:val="2"/>
            <w:tcBorders>
              <w:left w:val="single" w:sz="18" w:space="0" w:color="000000"/>
              <w:right w:val="single" w:sz="18" w:space="0" w:color="000000"/>
            </w:tcBorders>
            <w:shd w:val="clear" w:color="auto" w:fill="E6E6E6"/>
            <w:vAlign w:val="center"/>
          </w:tcPr>
          <w:p w14:paraId="31DF8517" w14:textId="3605ADE6" w:rsidR="00BD3DAE" w:rsidRPr="00974EC5" w:rsidRDefault="00BD3DAE" w:rsidP="00BD3DAE">
            <w:pPr>
              <w:spacing w:before="120" w:after="120"/>
              <w:ind w:left="0" w:hanging="2"/>
              <w:rPr>
                <w:highlight w:val="yellow"/>
                <w:lang w:val="es-ES"/>
              </w:rPr>
            </w:pPr>
            <w:r w:rsidRPr="00974EC5">
              <w:rPr>
                <w:highlight w:val="yellow"/>
                <w:lang w:val="es-ES"/>
              </w:rPr>
              <w:t>Este trabajo aborda el desarrollo y validación de un instrumento de cribado breve para identificar pacientes con COVID persistente y afectación neuropsicológica, utilizando técnicas de inteligencia artificial. Integrando datos sociodemográficos y resultados de pruebas neuropsicológicas validadas</w:t>
            </w:r>
            <w:r w:rsidR="006B361F" w:rsidRPr="00974EC5">
              <w:rPr>
                <w:highlight w:val="yellow"/>
                <w:lang w:val="es-ES"/>
              </w:rPr>
              <w:t>, sobre una población de 241 participantes</w:t>
            </w:r>
            <w:r w:rsidRPr="00974EC5">
              <w:rPr>
                <w:highlight w:val="yellow"/>
                <w:lang w:val="es-ES"/>
              </w:rPr>
              <w:t>, se evaluaron modelos predictivos supervisados, destacando XGBoost por su precisión y robustez. El modelo alcanzó una sensibilidad del 78,38% y una especificidad del 90,91%, superando al modelo base de regresión logística. Además, se incorporaron valores SHAP para interpretar la contribución de cada variable a las predicciones, mejorando la transparencia y aplicabilidad clínica del modelo.</w:t>
            </w:r>
          </w:p>
          <w:p w14:paraId="01032C83" w14:textId="4752B26C" w:rsidR="004C6E8E" w:rsidRPr="00974EC5" w:rsidRDefault="00BD3DAE" w:rsidP="006B361F">
            <w:pPr>
              <w:spacing w:before="120" w:after="120"/>
              <w:ind w:left="0" w:hanging="2"/>
              <w:rPr>
                <w:highlight w:val="yellow"/>
                <w:lang w:val="es-ES"/>
              </w:rPr>
            </w:pPr>
            <w:r w:rsidRPr="00974EC5">
              <w:rPr>
                <w:highlight w:val="yellow"/>
                <w:lang w:val="es-ES"/>
              </w:rPr>
              <w:t>Los resultados subrayan la relevancia de variables como la velocidad de procesamiento</w:t>
            </w:r>
            <w:r w:rsidR="006B361F" w:rsidRPr="00974EC5">
              <w:rPr>
                <w:highlight w:val="yellow"/>
                <w:lang w:val="es-ES"/>
              </w:rPr>
              <w:t xml:space="preserve"> y la memoria verbal, así como variables sociodemográficas (como el sexo)</w:t>
            </w:r>
            <w:r w:rsidRPr="00974EC5">
              <w:rPr>
                <w:highlight w:val="yellow"/>
                <w:lang w:val="es-ES"/>
              </w:rPr>
              <w:t xml:space="preserve"> en la clasificación</w:t>
            </w:r>
            <w:r w:rsidR="006B361F" w:rsidRPr="00974EC5">
              <w:rPr>
                <w:highlight w:val="yellow"/>
                <w:lang w:val="es-ES"/>
              </w:rPr>
              <w:t xml:space="preserve"> de las personas diagnosticadas con COVID persistente con afectación cognitiva. Se</w:t>
            </w:r>
            <w:r w:rsidRPr="00974EC5">
              <w:rPr>
                <w:highlight w:val="yellow"/>
                <w:lang w:val="es-ES"/>
              </w:rPr>
              <w:t xml:space="preserve"> </w:t>
            </w:r>
            <w:r w:rsidR="006B361F" w:rsidRPr="00974EC5">
              <w:rPr>
                <w:highlight w:val="yellow"/>
                <w:lang w:val="es-ES"/>
              </w:rPr>
              <w:t>destaca</w:t>
            </w:r>
            <w:r w:rsidRPr="00974EC5">
              <w:rPr>
                <w:highlight w:val="yellow"/>
                <w:lang w:val="es-ES"/>
              </w:rPr>
              <w:t xml:space="preserve"> el potencial</w:t>
            </w:r>
            <w:r w:rsidR="006B361F" w:rsidRPr="00974EC5">
              <w:rPr>
                <w:highlight w:val="yellow"/>
                <w:lang w:val="es-ES"/>
              </w:rPr>
              <w:t xml:space="preserve"> uso</w:t>
            </w:r>
            <w:r w:rsidRPr="00974EC5">
              <w:rPr>
                <w:highlight w:val="yellow"/>
                <w:lang w:val="es-ES"/>
              </w:rPr>
              <w:t xml:space="preserve"> del modelo para reducir la carga en los sistemas de salud al optimizar el diagnóstico temprano y la planificación de tratamientos</w:t>
            </w:r>
            <w:r w:rsidR="006B361F" w:rsidRPr="00974EC5">
              <w:rPr>
                <w:highlight w:val="yellow"/>
                <w:lang w:val="es-ES"/>
              </w:rPr>
              <w:t>, pasando de la necesidad de aplicar 15 pruebas neuropsicológicas a 3</w:t>
            </w:r>
            <w:r w:rsidRPr="00974EC5">
              <w:rPr>
                <w:highlight w:val="yellow"/>
                <w:lang w:val="es-ES"/>
              </w:rPr>
              <w:t xml:space="preserve">. </w:t>
            </w:r>
            <w:r w:rsidR="006B361F" w:rsidRPr="00974EC5">
              <w:rPr>
                <w:highlight w:val="yellow"/>
                <w:lang w:val="es-ES"/>
              </w:rPr>
              <w:t>Finalmente, como líneas de interés</w:t>
            </w:r>
            <w:r w:rsidRPr="00974EC5">
              <w:rPr>
                <w:highlight w:val="yellow"/>
                <w:lang w:val="es-ES"/>
              </w:rPr>
              <w:t xml:space="preserve"> </w:t>
            </w:r>
            <w:r w:rsidR="006B361F" w:rsidRPr="00974EC5">
              <w:rPr>
                <w:highlight w:val="yellow"/>
                <w:lang w:val="es-ES"/>
              </w:rPr>
              <w:t>futuro</w:t>
            </w:r>
            <w:r w:rsidRPr="00974EC5">
              <w:rPr>
                <w:highlight w:val="yellow"/>
                <w:lang w:val="es-ES"/>
              </w:rPr>
              <w:t xml:space="preserve">, </w:t>
            </w:r>
            <w:r w:rsidR="006B361F" w:rsidRPr="00974EC5">
              <w:rPr>
                <w:highlight w:val="yellow"/>
                <w:lang w:val="es-ES"/>
              </w:rPr>
              <w:t>se recalca</w:t>
            </w:r>
            <w:r w:rsidRPr="00974EC5">
              <w:rPr>
                <w:highlight w:val="yellow"/>
                <w:lang w:val="es-ES"/>
              </w:rPr>
              <w:t xml:space="preserve"> la validación del modelo en cohortes más amplias y la integración de marcadores adicionales. Este trabajo </w:t>
            </w:r>
            <w:r w:rsidR="00822A9C" w:rsidRPr="00974EC5">
              <w:rPr>
                <w:highlight w:val="yellow"/>
                <w:lang w:val="es-ES"/>
              </w:rPr>
              <w:t>busca contribuir especialmente</w:t>
            </w:r>
            <w:r w:rsidRPr="00974EC5">
              <w:rPr>
                <w:highlight w:val="yellow"/>
                <w:lang w:val="es-ES"/>
              </w:rPr>
              <w:t xml:space="preserve"> a la </w:t>
            </w:r>
            <w:r w:rsidRPr="00974EC5">
              <w:rPr>
                <w:highlight w:val="yellow"/>
                <w:lang w:val="es-ES"/>
              </w:rPr>
              <w:lastRenderedPageBreak/>
              <w:t>atención personalizada de pacientes con COVID persistente, alineándose con objetivos de sostenibilidad e inclusión</w:t>
            </w:r>
            <w:r w:rsidR="006B361F" w:rsidRPr="00974EC5">
              <w:rPr>
                <w:highlight w:val="yellow"/>
                <w:lang w:val="es-ES"/>
              </w:rPr>
              <w:t>.</w:t>
            </w:r>
          </w:p>
        </w:tc>
      </w:tr>
      <w:tr w:rsidR="004C6E8E" w:rsidRPr="00974EC5" w14:paraId="75E7C141" w14:textId="77777777">
        <w:tc>
          <w:tcPr>
            <w:tcW w:w="8645" w:type="dxa"/>
            <w:gridSpan w:val="2"/>
            <w:tcBorders>
              <w:left w:val="single" w:sz="18" w:space="0" w:color="000000"/>
              <w:right w:val="single" w:sz="18" w:space="0" w:color="000000"/>
            </w:tcBorders>
            <w:vAlign w:val="center"/>
          </w:tcPr>
          <w:p w14:paraId="37634200" w14:textId="77777777" w:rsidR="004C6E8E" w:rsidRPr="00974EC5" w:rsidRDefault="0014036A">
            <w:pPr>
              <w:spacing w:before="120" w:after="120"/>
              <w:ind w:left="0" w:hanging="2"/>
              <w:rPr>
                <w:lang w:val="es-ES"/>
              </w:rPr>
            </w:pPr>
            <w:bookmarkStart w:id="101" w:name="_Toc186096444"/>
            <w:bookmarkStart w:id="102" w:name="_Toc186200060"/>
            <w:proofErr w:type="spellStart"/>
            <w:r w:rsidRPr="00974EC5">
              <w:rPr>
                <w:b/>
                <w:lang w:val="es-ES"/>
              </w:rPr>
              <w:lastRenderedPageBreak/>
              <w:t>Abstract</w:t>
            </w:r>
            <w:bookmarkEnd w:id="101"/>
            <w:bookmarkEnd w:id="102"/>
            <w:proofErr w:type="spellEnd"/>
          </w:p>
        </w:tc>
      </w:tr>
      <w:tr w:rsidR="004C6E8E" w:rsidRPr="00974EC5" w14:paraId="7C7206CB" w14:textId="77777777">
        <w:tc>
          <w:tcPr>
            <w:tcW w:w="8645" w:type="dxa"/>
            <w:gridSpan w:val="2"/>
            <w:tcBorders>
              <w:left w:val="single" w:sz="18" w:space="0" w:color="000000"/>
              <w:bottom w:val="single" w:sz="18" w:space="0" w:color="000000"/>
              <w:right w:val="single" w:sz="18" w:space="0" w:color="000000"/>
            </w:tcBorders>
            <w:shd w:val="clear" w:color="auto" w:fill="E6E6E6"/>
            <w:vAlign w:val="center"/>
          </w:tcPr>
          <w:p w14:paraId="6B2A6476" w14:textId="4E073B97" w:rsidR="00AE0E3A" w:rsidRPr="000071E7" w:rsidRDefault="00AE0E3A" w:rsidP="00AE0E3A">
            <w:pPr>
              <w:spacing w:before="120" w:after="120"/>
              <w:ind w:left="0" w:hanging="2"/>
              <w:rPr>
                <w:highlight w:val="yellow"/>
                <w:lang w:val="en-US"/>
                <w:rPrChange w:id="103" w:author="Ariel Cariaga Martínez" w:date="2024-12-29T16:05:00Z" w16du:dateUtc="2024-12-29T15:05:00Z">
                  <w:rPr>
                    <w:highlight w:val="yellow"/>
                    <w:lang w:val="es-ES"/>
                  </w:rPr>
                </w:rPrChange>
              </w:rPr>
            </w:pPr>
            <w:r w:rsidRPr="000071E7">
              <w:rPr>
                <w:highlight w:val="yellow"/>
                <w:lang w:val="en-US"/>
                <w:rPrChange w:id="104" w:author="Ariel Cariaga Martínez" w:date="2024-12-29T16:05:00Z" w16du:dateUtc="2024-12-29T15:05:00Z">
                  <w:rPr>
                    <w:highlight w:val="yellow"/>
                    <w:lang w:val="es-ES"/>
                  </w:rPr>
                </w:rPrChange>
              </w:rPr>
              <w:t xml:space="preserve">This work addresses the development and validation of a brief screening </w:t>
            </w:r>
            <w:r w:rsidR="00822A9C" w:rsidRPr="000071E7">
              <w:rPr>
                <w:highlight w:val="yellow"/>
                <w:lang w:val="en-US"/>
                <w:rPrChange w:id="105" w:author="Ariel Cariaga Martínez" w:date="2024-12-29T16:05:00Z" w16du:dateUtc="2024-12-29T15:05:00Z">
                  <w:rPr>
                    <w:highlight w:val="yellow"/>
                    <w:lang w:val="es-ES"/>
                  </w:rPr>
                </w:rPrChange>
              </w:rPr>
              <w:t>test</w:t>
            </w:r>
            <w:r w:rsidRPr="000071E7">
              <w:rPr>
                <w:highlight w:val="yellow"/>
                <w:lang w:val="en-US"/>
                <w:rPrChange w:id="106" w:author="Ariel Cariaga Martínez" w:date="2024-12-29T16:05:00Z" w16du:dateUtc="2024-12-29T15:05:00Z">
                  <w:rPr>
                    <w:highlight w:val="yellow"/>
                    <w:lang w:val="es-ES"/>
                  </w:rPr>
                </w:rPrChange>
              </w:rPr>
              <w:t xml:space="preserve"> to identify patients with long COVID and neuropsychological impairment using artificial intelligence techniques. Integrating sociodemographic data and validated neuropsychological test results from a population of 241 participants, supervised predictive models were evaluated, with XGBoost standing out for its accuracy and robustness. The model achieved a sensitivity of 78.38% and a specificity of 90.91%, outperforming the baseline logistic regression model. Additionally, SHAP values were incorporated to interpret the contribution of each variable to predictions, enhancing the model's transparency and clinical applicability.</w:t>
            </w:r>
          </w:p>
          <w:p w14:paraId="545CF3A2" w14:textId="4727DEA6" w:rsidR="00AE0E3A" w:rsidRPr="000071E7" w:rsidRDefault="00AE0E3A" w:rsidP="00AE0E3A">
            <w:pPr>
              <w:spacing w:before="120" w:after="120"/>
              <w:ind w:left="0" w:hanging="2"/>
              <w:rPr>
                <w:highlight w:val="yellow"/>
                <w:lang w:val="en-US"/>
                <w:rPrChange w:id="107" w:author="Ariel Cariaga Martínez" w:date="2024-12-29T16:05:00Z" w16du:dateUtc="2024-12-29T15:05:00Z">
                  <w:rPr>
                    <w:highlight w:val="yellow"/>
                    <w:lang w:val="es-ES"/>
                  </w:rPr>
                </w:rPrChange>
              </w:rPr>
            </w:pPr>
            <w:r w:rsidRPr="000071E7">
              <w:rPr>
                <w:highlight w:val="yellow"/>
                <w:lang w:val="en-US"/>
                <w:rPrChange w:id="108" w:author="Ariel Cariaga Martínez" w:date="2024-12-29T16:05:00Z" w16du:dateUtc="2024-12-29T15:05:00Z">
                  <w:rPr>
                    <w:highlight w:val="yellow"/>
                    <w:lang w:val="es-ES"/>
                  </w:rPr>
                </w:rPrChange>
              </w:rPr>
              <w:t xml:space="preserve">The results highlight the relevance of variables such as processing speed and verbal memory, as well as sociodemographic variables (e.g., sex) in classifying individuals diagnosed with long COVID and cognitive impairment. The model’s potential to alleviate healthcare system burdens is emphasized, optimizing early diagnosis and treatment planning by reducing the need to administer 15 neuropsychological tests to just 3. Finally, as future research directions, the validation of the model in larger cohorts and the integration of additional markers are underscored. This work significantly contributes to the personalized care of long COVID patients, aligning with sustainability and inclusion </w:t>
            </w:r>
            <w:r w:rsidR="00822A9C" w:rsidRPr="000071E7">
              <w:rPr>
                <w:highlight w:val="yellow"/>
                <w:lang w:val="en-US"/>
                <w:rPrChange w:id="109" w:author="Ariel Cariaga Martínez" w:date="2024-12-29T16:05:00Z" w16du:dateUtc="2024-12-29T15:05:00Z">
                  <w:rPr>
                    <w:highlight w:val="yellow"/>
                    <w:lang w:val="es-ES"/>
                  </w:rPr>
                </w:rPrChange>
              </w:rPr>
              <w:t>objectives</w:t>
            </w:r>
            <w:r w:rsidRPr="000071E7">
              <w:rPr>
                <w:highlight w:val="yellow"/>
                <w:lang w:val="en-US"/>
                <w:rPrChange w:id="110" w:author="Ariel Cariaga Martínez" w:date="2024-12-29T16:05:00Z" w16du:dateUtc="2024-12-29T15:05:00Z">
                  <w:rPr>
                    <w:highlight w:val="yellow"/>
                    <w:lang w:val="es-ES"/>
                  </w:rPr>
                </w:rPrChange>
              </w:rPr>
              <w:t>.</w:t>
            </w:r>
          </w:p>
          <w:p w14:paraId="56EDD0D9" w14:textId="22B842A2" w:rsidR="004C6E8E" w:rsidRPr="000071E7" w:rsidRDefault="004C6E8E">
            <w:pPr>
              <w:spacing w:before="120" w:after="120"/>
              <w:ind w:left="0" w:hanging="2"/>
              <w:rPr>
                <w:lang w:val="en-US"/>
                <w:rPrChange w:id="111" w:author="Ariel Cariaga Martínez" w:date="2024-12-29T16:05:00Z" w16du:dateUtc="2024-12-29T15:05:00Z">
                  <w:rPr>
                    <w:lang w:val="es-ES"/>
                  </w:rPr>
                </w:rPrChange>
              </w:rPr>
            </w:pPr>
          </w:p>
        </w:tc>
      </w:tr>
    </w:tbl>
    <w:p w14:paraId="5A569319" w14:textId="77777777" w:rsidR="007B4C5A" w:rsidRPr="000071E7" w:rsidRDefault="007B4C5A">
      <w:pPr>
        <w:ind w:left="0" w:hanging="2"/>
        <w:rPr>
          <w:lang w:val="en-US"/>
          <w:rPrChange w:id="112" w:author="Ariel Cariaga Martínez" w:date="2024-12-29T16:05:00Z" w16du:dateUtc="2024-12-29T15:05:00Z">
            <w:rPr>
              <w:lang w:val="es-ES"/>
            </w:rPr>
          </w:rPrChange>
        </w:rPr>
        <w:sectPr w:rsidR="007B4C5A" w:rsidRPr="000071E7">
          <w:footerReference w:type="default" r:id="rId32"/>
          <w:footerReference w:type="first" r:id="rId33"/>
          <w:pgSz w:w="11907" w:h="16840"/>
          <w:pgMar w:top="1418" w:right="1701" w:bottom="1418" w:left="1701" w:header="709" w:footer="709" w:gutter="0"/>
          <w:pgNumType w:start="1"/>
          <w:cols w:space="720"/>
          <w:titlePg/>
        </w:sectPr>
      </w:pPr>
    </w:p>
    <w:p w14:paraId="4B631EB7" w14:textId="77777777" w:rsidR="004C6E8E" w:rsidRPr="000071E7" w:rsidRDefault="004C6E8E">
      <w:pPr>
        <w:ind w:left="0" w:hanging="2"/>
        <w:jc w:val="left"/>
        <w:rPr>
          <w:lang w:val="en-US"/>
          <w:rPrChange w:id="113" w:author="Ariel Cariaga Martínez" w:date="2024-12-29T16:05:00Z" w16du:dateUtc="2024-12-29T15:05:00Z">
            <w:rPr>
              <w:lang w:val="es-ES"/>
            </w:rPr>
          </w:rPrChange>
        </w:rPr>
      </w:pPr>
    </w:p>
    <w:p w14:paraId="26F8336D" w14:textId="77777777" w:rsidR="001511FE" w:rsidRPr="00974EC5" w:rsidRDefault="001511FE" w:rsidP="001511FE">
      <w:pPr>
        <w:ind w:left="2" w:hanging="4"/>
        <w:rPr>
          <w:sz w:val="40"/>
          <w:szCs w:val="40"/>
          <w:lang w:val="es-ES"/>
        </w:rPr>
      </w:pPr>
      <w:bookmarkStart w:id="114" w:name="_Toc186096446"/>
      <w:bookmarkStart w:id="115" w:name="_Toc186200062"/>
      <w:r w:rsidRPr="00974EC5">
        <w:rPr>
          <w:sz w:val="40"/>
          <w:szCs w:val="40"/>
          <w:lang w:val="es-ES"/>
        </w:rPr>
        <w:t>Índice</w:t>
      </w:r>
      <w:bookmarkEnd w:id="114"/>
      <w:bookmarkEnd w:id="115"/>
    </w:p>
    <w:p w14:paraId="7C653F16" w14:textId="71E3119D" w:rsidR="00B800E3" w:rsidRPr="00974EC5" w:rsidRDefault="00194AA9">
      <w:pPr>
        <w:pStyle w:val="TDC1"/>
        <w:tabs>
          <w:tab w:val="left" w:pos="480"/>
          <w:tab w:val="right" w:leader="dot" w:pos="8494"/>
        </w:tabs>
        <w:ind w:hanging="2"/>
        <w:rPr>
          <w:rFonts w:asciiTheme="minorHAnsi" w:eastAsiaTheme="minorEastAsia" w:hAnsiTheme="minorHAnsi" w:cstheme="minorBidi"/>
          <w:bCs w:val="0"/>
          <w:kern w:val="2"/>
          <w:position w:val="0"/>
          <w:szCs w:val="24"/>
          <w:lang w:val="es-ES" w:eastAsia="es-ES_tradnl"/>
          <w14:ligatures w14:val="standardContextual"/>
        </w:rPr>
      </w:pPr>
      <w:r w:rsidRPr="00974EC5">
        <w:rPr>
          <w:lang w:val="es-ES"/>
        </w:rPr>
        <w:fldChar w:fldCharType="begin"/>
      </w:r>
      <w:r w:rsidRPr="00974EC5">
        <w:rPr>
          <w:lang w:val="es-ES"/>
        </w:rPr>
        <w:instrText xml:space="preserve"> TOC \o "2-2" \h \z \t "Título 1;1" </w:instrText>
      </w:r>
      <w:r w:rsidRPr="00974EC5">
        <w:rPr>
          <w:lang w:val="es-ES"/>
        </w:rPr>
        <w:fldChar w:fldCharType="separate"/>
      </w:r>
      <w:hyperlink w:anchor="_Toc186281833" w:history="1">
        <w:r w:rsidR="00B800E3" w:rsidRPr="00974EC5">
          <w:rPr>
            <w:rStyle w:val="Hipervnculo"/>
            <w:lang w:val="es-ES"/>
          </w:rPr>
          <w:t>1.</w:t>
        </w:r>
        <w:r w:rsidR="00B800E3" w:rsidRPr="00974EC5">
          <w:rPr>
            <w:rFonts w:asciiTheme="minorHAnsi" w:eastAsiaTheme="minorEastAsia" w:hAnsiTheme="minorHAnsi" w:cstheme="minorBidi"/>
            <w:bCs w:val="0"/>
            <w:kern w:val="2"/>
            <w:position w:val="0"/>
            <w:szCs w:val="24"/>
            <w:lang w:val="es-ES" w:eastAsia="es-ES_tradnl"/>
            <w14:ligatures w14:val="standardContextual"/>
          </w:rPr>
          <w:tab/>
        </w:r>
        <w:r w:rsidR="00B800E3" w:rsidRPr="00974EC5">
          <w:rPr>
            <w:rStyle w:val="Hipervnculo"/>
            <w:lang w:val="es-ES"/>
          </w:rPr>
          <w:t>Introducción</w:t>
        </w:r>
        <w:r w:rsidR="00B800E3" w:rsidRPr="00974EC5">
          <w:rPr>
            <w:webHidden/>
            <w:lang w:val="es-ES"/>
          </w:rPr>
          <w:tab/>
        </w:r>
        <w:r w:rsidR="00B800E3" w:rsidRPr="00974EC5">
          <w:rPr>
            <w:webHidden/>
            <w:lang w:val="es-ES"/>
          </w:rPr>
          <w:fldChar w:fldCharType="begin"/>
        </w:r>
        <w:r w:rsidR="00B800E3" w:rsidRPr="00974EC5">
          <w:rPr>
            <w:webHidden/>
            <w:lang w:val="es-ES"/>
          </w:rPr>
          <w:instrText xml:space="preserve"> PAGEREF _Toc186281833 \h </w:instrText>
        </w:r>
        <w:r w:rsidR="00B800E3" w:rsidRPr="00974EC5">
          <w:rPr>
            <w:webHidden/>
            <w:lang w:val="es-ES"/>
          </w:rPr>
        </w:r>
        <w:r w:rsidR="00B800E3" w:rsidRPr="00974EC5">
          <w:rPr>
            <w:webHidden/>
            <w:lang w:val="es-ES"/>
          </w:rPr>
          <w:fldChar w:fldCharType="separate"/>
        </w:r>
        <w:r w:rsidR="00B800E3" w:rsidRPr="00974EC5">
          <w:rPr>
            <w:webHidden/>
            <w:lang w:val="es-ES"/>
          </w:rPr>
          <w:t>6</w:t>
        </w:r>
        <w:r w:rsidR="00B800E3" w:rsidRPr="00974EC5">
          <w:rPr>
            <w:webHidden/>
            <w:lang w:val="es-ES"/>
          </w:rPr>
          <w:fldChar w:fldCharType="end"/>
        </w:r>
      </w:hyperlink>
    </w:p>
    <w:p w14:paraId="53321C50" w14:textId="587EDDB4" w:rsidR="00B800E3" w:rsidRPr="00974EC5" w:rsidRDefault="00B800E3">
      <w:pPr>
        <w:pStyle w:val="TDC2"/>
        <w:tabs>
          <w:tab w:val="left" w:pos="720"/>
          <w:tab w:val="right" w:leader="dot" w:pos="8494"/>
        </w:tabs>
        <w:ind w:left="2" w:hanging="2"/>
        <w:rPr>
          <w:rFonts w:asciiTheme="minorHAnsi" w:eastAsiaTheme="minorEastAsia" w:hAnsiTheme="minorHAnsi" w:cstheme="minorBidi"/>
          <w:kern w:val="2"/>
          <w:position w:val="0"/>
          <w:szCs w:val="24"/>
          <w:lang w:val="es-ES" w:eastAsia="es-ES_tradnl"/>
          <w14:ligatures w14:val="standardContextual"/>
        </w:rPr>
      </w:pPr>
      <w:hyperlink w:anchor="_Toc186281834" w:history="1">
        <w:r w:rsidRPr="00974EC5">
          <w:rPr>
            <w:rStyle w:val="Hipervnculo"/>
            <w:lang w:val="es-ES"/>
          </w:rPr>
          <w:t>1.1.</w:t>
        </w:r>
        <w:r w:rsidRPr="00974EC5">
          <w:rPr>
            <w:rFonts w:asciiTheme="minorHAnsi" w:eastAsiaTheme="minorEastAsia" w:hAnsiTheme="minorHAnsi" w:cstheme="minorBidi"/>
            <w:kern w:val="2"/>
            <w:position w:val="0"/>
            <w:szCs w:val="24"/>
            <w:lang w:val="es-ES" w:eastAsia="es-ES_tradnl"/>
            <w14:ligatures w14:val="standardContextual"/>
          </w:rPr>
          <w:tab/>
        </w:r>
        <w:r w:rsidRPr="00974EC5">
          <w:rPr>
            <w:rStyle w:val="Hipervnculo"/>
            <w:lang w:val="es-ES"/>
          </w:rPr>
          <w:t>Contexto y justificación del Trabajo</w:t>
        </w:r>
        <w:r w:rsidRPr="00974EC5">
          <w:rPr>
            <w:webHidden/>
            <w:lang w:val="es-ES"/>
          </w:rPr>
          <w:tab/>
        </w:r>
        <w:r w:rsidRPr="00974EC5">
          <w:rPr>
            <w:webHidden/>
            <w:lang w:val="es-ES"/>
          </w:rPr>
          <w:fldChar w:fldCharType="begin"/>
        </w:r>
        <w:r w:rsidRPr="00974EC5">
          <w:rPr>
            <w:webHidden/>
            <w:lang w:val="es-ES"/>
          </w:rPr>
          <w:instrText xml:space="preserve"> PAGEREF _Toc186281834 \h </w:instrText>
        </w:r>
        <w:r w:rsidRPr="00974EC5">
          <w:rPr>
            <w:webHidden/>
            <w:lang w:val="es-ES"/>
          </w:rPr>
        </w:r>
        <w:r w:rsidRPr="00974EC5">
          <w:rPr>
            <w:webHidden/>
            <w:lang w:val="es-ES"/>
          </w:rPr>
          <w:fldChar w:fldCharType="separate"/>
        </w:r>
        <w:r w:rsidRPr="00974EC5">
          <w:rPr>
            <w:webHidden/>
            <w:lang w:val="es-ES"/>
          </w:rPr>
          <w:t>6</w:t>
        </w:r>
        <w:r w:rsidRPr="00974EC5">
          <w:rPr>
            <w:webHidden/>
            <w:lang w:val="es-ES"/>
          </w:rPr>
          <w:fldChar w:fldCharType="end"/>
        </w:r>
      </w:hyperlink>
    </w:p>
    <w:p w14:paraId="44750380" w14:textId="60F2DD7A" w:rsidR="00B800E3" w:rsidRPr="00974EC5" w:rsidRDefault="00B800E3">
      <w:pPr>
        <w:pStyle w:val="TDC2"/>
        <w:tabs>
          <w:tab w:val="left" w:pos="720"/>
          <w:tab w:val="right" w:leader="dot" w:pos="8494"/>
        </w:tabs>
        <w:ind w:left="2" w:hanging="2"/>
        <w:rPr>
          <w:rFonts w:asciiTheme="minorHAnsi" w:eastAsiaTheme="minorEastAsia" w:hAnsiTheme="minorHAnsi" w:cstheme="minorBidi"/>
          <w:kern w:val="2"/>
          <w:position w:val="0"/>
          <w:szCs w:val="24"/>
          <w:lang w:val="es-ES" w:eastAsia="es-ES_tradnl"/>
          <w14:ligatures w14:val="standardContextual"/>
        </w:rPr>
      </w:pPr>
      <w:hyperlink w:anchor="_Toc186281835" w:history="1">
        <w:r w:rsidRPr="00974EC5">
          <w:rPr>
            <w:rStyle w:val="Hipervnculo"/>
            <w:lang w:val="es-ES"/>
          </w:rPr>
          <w:t>1.2.</w:t>
        </w:r>
        <w:r w:rsidRPr="00974EC5">
          <w:rPr>
            <w:rFonts w:asciiTheme="minorHAnsi" w:eastAsiaTheme="minorEastAsia" w:hAnsiTheme="minorHAnsi" w:cstheme="minorBidi"/>
            <w:kern w:val="2"/>
            <w:position w:val="0"/>
            <w:szCs w:val="24"/>
            <w:lang w:val="es-ES" w:eastAsia="es-ES_tradnl"/>
            <w14:ligatures w14:val="standardContextual"/>
          </w:rPr>
          <w:tab/>
        </w:r>
        <w:r w:rsidRPr="00974EC5">
          <w:rPr>
            <w:rStyle w:val="Hipervnculo"/>
            <w:lang w:val="es-ES"/>
          </w:rPr>
          <w:t>Objetivos</w:t>
        </w:r>
        <w:r w:rsidRPr="00974EC5">
          <w:rPr>
            <w:webHidden/>
            <w:lang w:val="es-ES"/>
          </w:rPr>
          <w:tab/>
        </w:r>
        <w:r w:rsidRPr="00974EC5">
          <w:rPr>
            <w:webHidden/>
            <w:lang w:val="es-ES"/>
          </w:rPr>
          <w:fldChar w:fldCharType="begin"/>
        </w:r>
        <w:r w:rsidRPr="00974EC5">
          <w:rPr>
            <w:webHidden/>
            <w:lang w:val="es-ES"/>
          </w:rPr>
          <w:instrText xml:space="preserve"> PAGEREF _Toc186281835 \h </w:instrText>
        </w:r>
        <w:r w:rsidRPr="00974EC5">
          <w:rPr>
            <w:webHidden/>
            <w:lang w:val="es-ES"/>
          </w:rPr>
        </w:r>
        <w:r w:rsidRPr="00974EC5">
          <w:rPr>
            <w:webHidden/>
            <w:lang w:val="es-ES"/>
          </w:rPr>
          <w:fldChar w:fldCharType="separate"/>
        </w:r>
        <w:r w:rsidRPr="00974EC5">
          <w:rPr>
            <w:webHidden/>
            <w:lang w:val="es-ES"/>
          </w:rPr>
          <w:t>7</w:t>
        </w:r>
        <w:r w:rsidRPr="00974EC5">
          <w:rPr>
            <w:webHidden/>
            <w:lang w:val="es-ES"/>
          </w:rPr>
          <w:fldChar w:fldCharType="end"/>
        </w:r>
      </w:hyperlink>
    </w:p>
    <w:p w14:paraId="5814288E" w14:textId="5A6B946E" w:rsidR="00B800E3" w:rsidRPr="00974EC5" w:rsidRDefault="00B800E3">
      <w:pPr>
        <w:pStyle w:val="TDC2"/>
        <w:tabs>
          <w:tab w:val="left" w:pos="720"/>
          <w:tab w:val="right" w:leader="dot" w:pos="8494"/>
        </w:tabs>
        <w:ind w:left="2" w:hanging="2"/>
        <w:rPr>
          <w:rFonts w:asciiTheme="minorHAnsi" w:eastAsiaTheme="minorEastAsia" w:hAnsiTheme="minorHAnsi" w:cstheme="minorBidi"/>
          <w:kern w:val="2"/>
          <w:position w:val="0"/>
          <w:szCs w:val="24"/>
          <w:lang w:val="es-ES" w:eastAsia="es-ES_tradnl"/>
          <w14:ligatures w14:val="standardContextual"/>
        </w:rPr>
      </w:pPr>
      <w:hyperlink w:anchor="_Toc186281836" w:history="1">
        <w:r w:rsidRPr="00974EC5">
          <w:rPr>
            <w:rStyle w:val="Hipervnculo"/>
            <w:lang w:val="es-ES"/>
          </w:rPr>
          <w:t>1.3.</w:t>
        </w:r>
        <w:r w:rsidRPr="00974EC5">
          <w:rPr>
            <w:rFonts w:asciiTheme="minorHAnsi" w:eastAsiaTheme="minorEastAsia" w:hAnsiTheme="minorHAnsi" w:cstheme="minorBidi"/>
            <w:kern w:val="2"/>
            <w:position w:val="0"/>
            <w:szCs w:val="24"/>
            <w:lang w:val="es-ES" w:eastAsia="es-ES_tradnl"/>
            <w14:ligatures w14:val="standardContextual"/>
          </w:rPr>
          <w:tab/>
        </w:r>
        <w:r w:rsidRPr="00974EC5">
          <w:rPr>
            <w:rStyle w:val="Hipervnculo"/>
            <w:lang w:val="es-ES"/>
          </w:rPr>
          <w:t>Impacto en sostenibilidad, ético-social y de diversidad.</w:t>
        </w:r>
        <w:r w:rsidRPr="00974EC5">
          <w:rPr>
            <w:webHidden/>
            <w:lang w:val="es-ES"/>
          </w:rPr>
          <w:tab/>
        </w:r>
        <w:r w:rsidRPr="00974EC5">
          <w:rPr>
            <w:webHidden/>
            <w:lang w:val="es-ES"/>
          </w:rPr>
          <w:fldChar w:fldCharType="begin"/>
        </w:r>
        <w:r w:rsidRPr="00974EC5">
          <w:rPr>
            <w:webHidden/>
            <w:lang w:val="es-ES"/>
          </w:rPr>
          <w:instrText xml:space="preserve"> PAGEREF _Toc186281836 \h </w:instrText>
        </w:r>
        <w:r w:rsidRPr="00974EC5">
          <w:rPr>
            <w:webHidden/>
            <w:lang w:val="es-ES"/>
          </w:rPr>
        </w:r>
        <w:r w:rsidRPr="00974EC5">
          <w:rPr>
            <w:webHidden/>
            <w:lang w:val="es-ES"/>
          </w:rPr>
          <w:fldChar w:fldCharType="separate"/>
        </w:r>
        <w:r w:rsidRPr="00974EC5">
          <w:rPr>
            <w:webHidden/>
            <w:lang w:val="es-ES"/>
          </w:rPr>
          <w:t>8</w:t>
        </w:r>
        <w:r w:rsidRPr="00974EC5">
          <w:rPr>
            <w:webHidden/>
            <w:lang w:val="es-ES"/>
          </w:rPr>
          <w:fldChar w:fldCharType="end"/>
        </w:r>
      </w:hyperlink>
    </w:p>
    <w:p w14:paraId="1864AE5F" w14:textId="1E1A5F99" w:rsidR="00B800E3" w:rsidRPr="00974EC5" w:rsidRDefault="00B800E3">
      <w:pPr>
        <w:pStyle w:val="TDC2"/>
        <w:tabs>
          <w:tab w:val="left" w:pos="720"/>
          <w:tab w:val="right" w:leader="dot" w:pos="8494"/>
        </w:tabs>
        <w:ind w:left="2" w:hanging="2"/>
        <w:rPr>
          <w:rFonts w:asciiTheme="minorHAnsi" w:eastAsiaTheme="minorEastAsia" w:hAnsiTheme="minorHAnsi" w:cstheme="minorBidi"/>
          <w:kern w:val="2"/>
          <w:position w:val="0"/>
          <w:szCs w:val="24"/>
          <w:lang w:val="es-ES" w:eastAsia="es-ES_tradnl"/>
          <w14:ligatures w14:val="standardContextual"/>
        </w:rPr>
      </w:pPr>
      <w:hyperlink w:anchor="_Toc186281837" w:history="1">
        <w:r w:rsidRPr="00974EC5">
          <w:rPr>
            <w:rStyle w:val="Hipervnculo"/>
            <w:lang w:val="es-ES"/>
          </w:rPr>
          <w:t>1.4.</w:t>
        </w:r>
        <w:r w:rsidRPr="00974EC5">
          <w:rPr>
            <w:rFonts w:asciiTheme="minorHAnsi" w:eastAsiaTheme="minorEastAsia" w:hAnsiTheme="minorHAnsi" w:cstheme="minorBidi"/>
            <w:kern w:val="2"/>
            <w:position w:val="0"/>
            <w:szCs w:val="24"/>
            <w:lang w:val="es-ES" w:eastAsia="es-ES_tradnl"/>
            <w14:ligatures w14:val="standardContextual"/>
          </w:rPr>
          <w:tab/>
        </w:r>
        <w:r w:rsidRPr="00974EC5">
          <w:rPr>
            <w:rStyle w:val="Hipervnculo"/>
            <w:lang w:val="es-ES"/>
          </w:rPr>
          <w:t>Enfoque y método seguido</w:t>
        </w:r>
        <w:r w:rsidRPr="00974EC5">
          <w:rPr>
            <w:webHidden/>
            <w:lang w:val="es-ES"/>
          </w:rPr>
          <w:tab/>
        </w:r>
        <w:r w:rsidRPr="00974EC5">
          <w:rPr>
            <w:webHidden/>
            <w:lang w:val="es-ES"/>
          </w:rPr>
          <w:fldChar w:fldCharType="begin"/>
        </w:r>
        <w:r w:rsidRPr="00974EC5">
          <w:rPr>
            <w:webHidden/>
            <w:lang w:val="es-ES"/>
          </w:rPr>
          <w:instrText xml:space="preserve"> PAGEREF _Toc186281837 \h </w:instrText>
        </w:r>
        <w:r w:rsidRPr="00974EC5">
          <w:rPr>
            <w:webHidden/>
            <w:lang w:val="es-ES"/>
          </w:rPr>
        </w:r>
        <w:r w:rsidRPr="00974EC5">
          <w:rPr>
            <w:webHidden/>
            <w:lang w:val="es-ES"/>
          </w:rPr>
          <w:fldChar w:fldCharType="separate"/>
        </w:r>
        <w:r w:rsidRPr="00974EC5">
          <w:rPr>
            <w:webHidden/>
            <w:lang w:val="es-ES"/>
          </w:rPr>
          <w:t>9</w:t>
        </w:r>
        <w:r w:rsidRPr="00974EC5">
          <w:rPr>
            <w:webHidden/>
            <w:lang w:val="es-ES"/>
          </w:rPr>
          <w:fldChar w:fldCharType="end"/>
        </w:r>
      </w:hyperlink>
    </w:p>
    <w:p w14:paraId="698243BB" w14:textId="149E9170" w:rsidR="00B800E3" w:rsidRPr="00974EC5" w:rsidRDefault="00B800E3">
      <w:pPr>
        <w:pStyle w:val="TDC2"/>
        <w:tabs>
          <w:tab w:val="left" w:pos="720"/>
          <w:tab w:val="right" w:leader="dot" w:pos="8494"/>
        </w:tabs>
        <w:ind w:left="2" w:hanging="2"/>
        <w:rPr>
          <w:rFonts w:asciiTheme="minorHAnsi" w:eastAsiaTheme="minorEastAsia" w:hAnsiTheme="minorHAnsi" w:cstheme="minorBidi"/>
          <w:kern w:val="2"/>
          <w:position w:val="0"/>
          <w:szCs w:val="24"/>
          <w:lang w:val="es-ES" w:eastAsia="es-ES_tradnl"/>
          <w14:ligatures w14:val="standardContextual"/>
        </w:rPr>
      </w:pPr>
      <w:hyperlink w:anchor="_Toc186281838" w:history="1">
        <w:r w:rsidRPr="00974EC5">
          <w:rPr>
            <w:rStyle w:val="Hipervnculo"/>
            <w:lang w:val="es-ES"/>
          </w:rPr>
          <w:t>1.5.</w:t>
        </w:r>
        <w:r w:rsidRPr="00974EC5">
          <w:rPr>
            <w:rFonts w:asciiTheme="minorHAnsi" w:eastAsiaTheme="minorEastAsia" w:hAnsiTheme="minorHAnsi" w:cstheme="minorBidi"/>
            <w:kern w:val="2"/>
            <w:position w:val="0"/>
            <w:szCs w:val="24"/>
            <w:lang w:val="es-ES" w:eastAsia="es-ES_tradnl"/>
            <w14:ligatures w14:val="standardContextual"/>
          </w:rPr>
          <w:tab/>
        </w:r>
        <w:r w:rsidRPr="00974EC5">
          <w:rPr>
            <w:rStyle w:val="Hipervnculo"/>
            <w:lang w:val="es-ES"/>
          </w:rPr>
          <w:t>Planificación del Trabajo</w:t>
        </w:r>
        <w:r w:rsidRPr="00974EC5">
          <w:rPr>
            <w:webHidden/>
            <w:lang w:val="es-ES"/>
          </w:rPr>
          <w:tab/>
        </w:r>
        <w:r w:rsidRPr="00974EC5">
          <w:rPr>
            <w:webHidden/>
            <w:lang w:val="es-ES"/>
          </w:rPr>
          <w:fldChar w:fldCharType="begin"/>
        </w:r>
        <w:r w:rsidRPr="00974EC5">
          <w:rPr>
            <w:webHidden/>
            <w:lang w:val="es-ES"/>
          </w:rPr>
          <w:instrText xml:space="preserve"> PAGEREF _Toc186281838 \h </w:instrText>
        </w:r>
        <w:r w:rsidRPr="00974EC5">
          <w:rPr>
            <w:webHidden/>
            <w:lang w:val="es-ES"/>
          </w:rPr>
        </w:r>
        <w:r w:rsidRPr="00974EC5">
          <w:rPr>
            <w:webHidden/>
            <w:lang w:val="es-ES"/>
          </w:rPr>
          <w:fldChar w:fldCharType="separate"/>
        </w:r>
        <w:r w:rsidRPr="00974EC5">
          <w:rPr>
            <w:webHidden/>
            <w:lang w:val="es-ES"/>
          </w:rPr>
          <w:t>10</w:t>
        </w:r>
        <w:r w:rsidRPr="00974EC5">
          <w:rPr>
            <w:webHidden/>
            <w:lang w:val="es-ES"/>
          </w:rPr>
          <w:fldChar w:fldCharType="end"/>
        </w:r>
      </w:hyperlink>
    </w:p>
    <w:p w14:paraId="456D593D" w14:textId="4E659C27" w:rsidR="00B800E3" w:rsidRPr="00974EC5" w:rsidRDefault="00B800E3">
      <w:pPr>
        <w:pStyle w:val="TDC2"/>
        <w:tabs>
          <w:tab w:val="left" w:pos="720"/>
          <w:tab w:val="right" w:leader="dot" w:pos="8494"/>
        </w:tabs>
        <w:ind w:left="2" w:hanging="2"/>
        <w:rPr>
          <w:rFonts w:asciiTheme="minorHAnsi" w:eastAsiaTheme="minorEastAsia" w:hAnsiTheme="minorHAnsi" w:cstheme="minorBidi"/>
          <w:kern w:val="2"/>
          <w:position w:val="0"/>
          <w:szCs w:val="24"/>
          <w:lang w:val="es-ES" w:eastAsia="es-ES_tradnl"/>
          <w14:ligatures w14:val="standardContextual"/>
        </w:rPr>
      </w:pPr>
      <w:hyperlink w:anchor="_Toc186281839" w:history="1">
        <w:r w:rsidRPr="00974EC5">
          <w:rPr>
            <w:rStyle w:val="Hipervnculo"/>
            <w:lang w:val="es-ES"/>
          </w:rPr>
          <w:t>1.6.</w:t>
        </w:r>
        <w:r w:rsidRPr="00974EC5">
          <w:rPr>
            <w:rFonts w:asciiTheme="minorHAnsi" w:eastAsiaTheme="minorEastAsia" w:hAnsiTheme="minorHAnsi" w:cstheme="minorBidi"/>
            <w:kern w:val="2"/>
            <w:position w:val="0"/>
            <w:szCs w:val="24"/>
            <w:lang w:val="es-ES" w:eastAsia="es-ES_tradnl"/>
            <w14:ligatures w14:val="standardContextual"/>
          </w:rPr>
          <w:tab/>
        </w:r>
        <w:r w:rsidRPr="00974EC5">
          <w:rPr>
            <w:rStyle w:val="Hipervnculo"/>
            <w:lang w:val="es-ES"/>
          </w:rPr>
          <w:t>Breve sumario de productos obtenidos</w:t>
        </w:r>
        <w:r w:rsidRPr="00974EC5">
          <w:rPr>
            <w:webHidden/>
            <w:lang w:val="es-ES"/>
          </w:rPr>
          <w:tab/>
        </w:r>
        <w:r w:rsidRPr="00974EC5">
          <w:rPr>
            <w:webHidden/>
            <w:lang w:val="es-ES"/>
          </w:rPr>
          <w:fldChar w:fldCharType="begin"/>
        </w:r>
        <w:r w:rsidRPr="00974EC5">
          <w:rPr>
            <w:webHidden/>
            <w:lang w:val="es-ES"/>
          </w:rPr>
          <w:instrText xml:space="preserve"> PAGEREF _Toc186281839 \h </w:instrText>
        </w:r>
        <w:r w:rsidRPr="00974EC5">
          <w:rPr>
            <w:webHidden/>
            <w:lang w:val="es-ES"/>
          </w:rPr>
        </w:r>
        <w:r w:rsidRPr="00974EC5">
          <w:rPr>
            <w:webHidden/>
            <w:lang w:val="es-ES"/>
          </w:rPr>
          <w:fldChar w:fldCharType="separate"/>
        </w:r>
        <w:r w:rsidRPr="00974EC5">
          <w:rPr>
            <w:webHidden/>
            <w:lang w:val="es-ES"/>
          </w:rPr>
          <w:t>15</w:t>
        </w:r>
        <w:r w:rsidRPr="00974EC5">
          <w:rPr>
            <w:webHidden/>
            <w:lang w:val="es-ES"/>
          </w:rPr>
          <w:fldChar w:fldCharType="end"/>
        </w:r>
      </w:hyperlink>
    </w:p>
    <w:p w14:paraId="0F05601D" w14:textId="37FD99E4" w:rsidR="00B800E3" w:rsidRPr="00974EC5" w:rsidRDefault="00B800E3">
      <w:pPr>
        <w:pStyle w:val="TDC2"/>
        <w:tabs>
          <w:tab w:val="left" w:pos="720"/>
          <w:tab w:val="right" w:leader="dot" w:pos="8494"/>
        </w:tabs>
        <w:ind w:left="2" w:hanging="2"/>
        <w:rPr>
          <w:rFonts w:asciiTheme="minorHAnsi" w:eastAsiaTheme="minorEastAsia" w:hAnsiTheme="minorHAnsi" w:cstheme="minorBidi"/>
          <w:kern w:val="2"/>
          <w:position w:val="0"/>
          <w:szCs w:val="24"/>
          <w:lang w:val="es-ES" w:eastAsia="es-ES_tradnl"/>
          <w14:ligatures w14:val="standardContextual"/>
        </w:rPr>
      </w:pPr>
      <w:hyperlink w:anchor="_Toc186281840" w:history="1">
        <w:r w:rsidRPr="00974EC5">
          <w:rPr>
            <w:rStyle w:val="Hipervnculo"/>
            <w:lang w:val="es-ES"/>
          </w:rPr>
          <w:t>1.7.</w:t>
        </w:r>
        <w:r w:rsidRPr="00974EC5">
          <w:rPr>
            <w:rFonts w:asciiTheme="minorHAnsi" w:eastAsiaTheme="minorEastAsia" w:hAnsiTheme="minorHAnsi" w:cstheme="minorBidi"/>
            <w:kern w:val="2"/>
            <w:position w:val="0"/>
            <w:szCs w:val="24"/>
            <w:lang w:val="es-ES" w:eastAsia="es-ES_tradnl"/>
            <w14:ligatures w14:val="standardContextual"/>
          </w:rPr>
          <w:tab/>
        </w:r>
        <w:r w:rsidRPr="00974EC5">
          <w:rPr>
            <w:rStyle w:val="Hipervnculo"/>
            <w:lang w:val="es-ES"/>
          </w:rPr>
          <w:t>Breve descripción de los otros capítulos de la memoria</w:t>
        </w:r>
        <w:r w:rsidRPr="00974EC5">
          <w:rPr>
            <w:webHidden/>
            <w:lang w:val="es-ES"/>
          </w:rPr>
          <w:tab/>
        </w:r>
        <w:r w:rsidRPr="00974EC5">
          <w:rPr>
            <w:webHidden/>
            <w:lang w:val="es-ES"/>
          </w:rPr>
          <w:fldChar w:fldCharType="begin"/>
        </w:r>
        <w:r w:rsidRPr="00974EC5">
          <w:rPr>
            <w:webHidden/>
            <w:lang w:val="es-ES"/>
          </w:rPr>
          <w:instrText xml:space="preserve"> PAGEREF _Toc186281840 \h </w:instrText>
        </w:r>
        <w:r w:rsidRPr="00974EC5">
          <w:rPr>
            <w:webHidden/>
            <w:lang w:val="es-ES"/>
          </w:rPr>
        </w:r>
        <w:r w:rsidRPr="00974EC5">
          <w:rPr>
            <w:webHidden/>
            <w:lang w:val="es-ES"/>
          </w:rPr>
          <w:fldChar w:fldCharType="separate"/>
        </w:r>
        <w:r w:rsidRPr="00974EC5">
          <w:rPr>
            <w:webHidden/>
            <w:lang w:val="es-ES"/>
          </w:rPr>
          <w:t>15</w:t>
        </w:r>
        <w:r w:rsidRPr="00974EC5">
          <w:rPr>
            <w:webHidden/>
            <w:lang w:val="es-ES"/>
          </w:rPr>
          <w:fldChar w:fldCharType="end"/>
        </w:r>
      </w:hyperlink>
    </w:p>
    <w:p w14:paraId="5C45020A" w14:textId="15859745" w:rsidR="00B800E3" w:rsidRPr="00974EC5" w:rsidRDefault="00B800E3">
      <w:pPr>
        <w:pStyle w:val="TDC1"/>
        <w:tabs>
          <w:tab w:val="left" w:pos="480"/>
          <w:tab w:val="right" w:leader="dot" w:pos="8494"/>
        </w:tabs>
        <w:ind w:hanging="2"/>
        <w:rPr>
          <w:rFonts w:asciiTheme="minorHAnsi" w:eastAsiaTheme="minorEastAsia" w:hAnsiTheme="minorHAnsi" w:cstheme="minorBidi"/>
          <w:bCs w:val="0"/>
          <w:kern w:val="2"/>
          <w:position w:val="0"/>
          <w:szCs w:val="24"/>
          <w:lang w:val="es-ES" w:eastAsia="es-ES_tradnl"/>
          <w14:ligatures w14:val="standardContextual"/>
        </w:rPr>
      </w:pPr>
      <w:hyperlink w:anchor="_Toc186281841" w:history="1">
        <w:r w:rsidRPr="00974EC5">
          <w:rPr>
            <w:rStyle w:val="Hipervnculo"/>
            <w:lang w:val="es-ES"/>
          </w:rPr>
          <w:t>2.</w:t>
        </w:r>
        <w:r w:rsidRPr="00974EC5">
          <w:rPr>
            <w:rFonts w:asciiTheme="minorHAnsi" w:eastAsiaTheme="minorEastAsia" w:hAnsiTheme="minorHAnsi" w:cstheme="minorBidi"/>
            <w:bCs w:val="0"/>
            <w:kern w:val="2"/>
            <w:position w:val="0"/>
            <w:szCs w:val="24"/>
            <w:lang w:val="es-ES" w:eastAsia="es-ES_tradnl"/>
            <w14:ligatures w14:val="standardContextual"/>
          </w:rPr>
          <w:tab/>
        </w:r>
        <w:r w:rsidRPr="00974EC5">
          <w:rPr>
            <w:rStyle w:val="Hipervnculo"/>
            <w:lang w:val="es-ES"/>
          </w:rPr>
          <w:t>Estado del arte</w:t>
        </w:r>
        <w:r w:rsidRPr="00974EC5">
          <w:rPr>
            <w:webHidden/>
            <w:lang w:val="es-ES"/>
          </w:rPr>
          <w:tab/>
        </w:r>
        <w:r w:rsidRPr="00974EC5">
          <w:rPr>
            <w:webHidden/>
            <w:lang w:val="es-ES"/>
          </w:rPr>
          <w:fldChar w:fldCharType="begin"/>
        </w:r>
        <w:r w:rsidRPr="00974EC5">
          <w:rPr>
            <w:webHidden/>
            <w:lang w:val="es-ES"/>
          </w:rPr>
          <w:instrText xml:space="preserve"> PAGEREF _Toc186281841 \h </w:instrText>
        </w:r>
        <w:r w:rsidRPr="00974EC5">
          <w:rPr>
            <w:webHidden/>
            <w:lang w:val="es-ES"/>
          </w:rPr>
        </w:r>
        <w:r w:rsidRPr="00974EC5">
          <w:rPr>
            <w:webHidden/>
            <w:lang w:val="es-ES"/>
          </w:rPr>
          <w:fldChar w:fldCharType="separate"/>
        </w:r>
        <w:r w:rsidRPr="00974EC5">
          <w:rPr>
            <w:webHidden/>
            <w:lang w:val="es-ES"/>
          </w:rPr>
          <w:t>16</w:t>
        </w:r>
        <w:r w:rsidRPr="00974EC5">
          <w:rPr>
            <w:webHidden/>
            <w:lang w:val="es-ES"/>
          </w:rPr>
          <w:fldChar w:fldCharType="end"/>
        </w:r>
      </w:hyperlink>
    </w:p>
    <w:p w14:paraId="5E6C1ABD" w14:textId="102655AD" w:rsidR="00B800E3" w:rsidRPr="00974EC5" w:rsidRDefault="00B800E3">
      <w:pPr>
        <w:pStyle w:val="TDC1"/>
        <w:tabs>
          <w:tab w:val="left" w:pos="480"/>
          <w:tab w:val="right" w:leader="dot" w:pos="8494"/>
        </w:tabs>
        <w:ind w:hanging="2"/>
        <w:rPr>
          <w:rFonts w:asciiTheme="minorHAnsi" w:eastAsiaTheme="minorEastAsia" w:hAnsiTheme="minorHAnsi" w:cstheme="minorBidi"/>
          <w:bCs w:val="0"/>
          <w:kern w:val="2"/>
          <w:position w:val="0"/>
          <w:szCs w:val="24"/>
          <w:lang w:val="es-ES" w:eastAsia="es-ES_tradnl"/>
          <w14:ligatures w14:val="standardContextual"/>
        </w:rPr>
      </w:pPr>
      <w:hyperlink w:anchor="_Toc186281842" w:history="1">
        <w:r w:rsidRPr="00974EC5">
          <w:rPr>
            <w:rStyle w:val="Hipervnculo"/>
            <w:lang w:val="es-ES"/>
          </w:rPr>
          <w:t>3.</w:t>
        </w:r>
        <w:r w:rsidRPr="00974EC5">
          <w:rPr>
            <w:rFonts w:asciiTheme="minorHAnsi" w:eastAsiaTheme="minorEastAsia" w:hAnsiTheme="minorHAnsi" w:cstheme="minorBidi"/>
            <w:bCs w:val="0"/>
            <w:kern w:val="2"/>
            <w:position w:val="0"/>
            <w:szCs w:val="24"/>
            <w:lang w:val="es-ES" w:eastAsia="es-ES_tradnl"/>
            <w14:ligatures w14:val="standardContextual"/>
          </w:rPr>
          <w:tab/>
        </w:r>
        <w:r w:rsidRPr="00974EC5">
          <w:rPr>
            <w:rStyle w:val="Hipervnculo"/>
            <w:lang w:val="es-ES"/>
          </w:rPr>
          <w:t>Materiales y métodos</w:t>
        </w:r>
        <w:r w:rsidRPr="00974EC5">
          <w:rPr>
            <w:webHidden/>
            <w:lang w:val="es-ES"/>
          </w:rPr>
          <w:tab/>
        </w:r>
        <w:r w:rsidRPr="00974EC5">
          <w:rPr>
            <w:webHidden/>
            <w:lang w:val="es-ES"/>
          </w:rPr>
          <w:fldChar w:fldCharType="begin"/>
        </w:r>
        <w:r w:rsidRPr="00974EC5">
          <w:rPr>
            <w:webHidden/>
            <w:lang w:val="es-ES"/>
          </w:rPr>
          <w:instrText xml:space="preserve"> PAGEREF _Toc186281842 \h </w:instrText>
        </w:r>
        <w:r w:rsidRPr="00974EC5">
          <w:rPr>
            <w:webHidden/>
            <w:lang w:val="es-ES"/>
          </w:rPr>
        </w:r>
        <w:r w:rsidRPr="00974EC5">
          <w:rPr>
            <w:webHidden/>
            <w:lang w:val="es-ES"/>
          </w:rPr>
          <w:fldChar w:fldCharType="separate"/>
        </w:r>
        <w:r w:rsidRPr="00974EC5">
          <w:rPr>
            <w:webHidden/>
            <w:lang w:val="es-ES"/>
          </w:rPr>
          <w:t>20</w:t>
        </w:r>
        <w:r w:rsidRPr="00974EC5">
          <w:rPr>
            <w:webHidden/>
            <w:lang w:val="es-ES"/>
          </w:rPr>
          <w:fldChar w:fldCharType="end"/>
        </w:r>
      </w:hyperlink>
    </w:p>
    <w:p w14:paraId="744AAE15" w14:textId="04F1274A" w:rsidR="00B800E3" w:rsidRPr="00974EC5" w:rsidRDefault="00B800E3">
      <w:pPr>
        <w:pStyle w:val="TDC1"/>
        <w:tabs>
          <w:tab w:val="left" w:pos="480"/>
          <w:tab w:val="right" w:leader="dot" w:pos="8494"/>
        </w:tabs>
        <w:ind w:hanging="2"/>
        <w:rPr>
          <w:rFonts w:asciiTheme="minorHAnsi" w:eastAsiaTheme="minorEastAsia" w:hAnsiTheme="minorHAnsi" w:cstheme="minorBidi"/>
          <w:bCs w:val="0"/>
          <w:kern w:val="2"/>
          <w:position w:val="0"/>
          <w:szCs w:val="24"/>
          <w:lang w:val="es-ES" w:eastAsia="es-ES_tradnl"/>
          <w14:ligatures w14:val="standardContextual"/>
        </w:rPr>
      </w:pPr>
      <w:hyperlink w:anchor="_Toc186281843" w:history="1">
        <w:r w:rsidRPr="00974EC5">
          <w:rPr>
            <w:rStyle w:val="Hipervnculo"/>
            <w:lang w:val="es-ES"/>
          </w:rPr>
          <w:t>4.</w:t>
        </w:r>
        <w:r w:rsidRPr="00974EC5">
          <w:rPr>
            <w:rFonts w:asciiTheme="minorHAnsi" w:eastAsiaTheme="minorEastAsia" w:hAnsiTheme="minorHAnsi" w:cstheme="minorBidi"/>
            <w:bCs w:val="0"/>
            <w:kern w:val="2"/>
            <w:position w:val="0"/>
            <w:szCs w:val="24"/>
            <w:lang w:val="es-ES" w:eastAsia="es-ES_tradnl"/>
            <w14:ligatures w14:val="standardContextual"/>
          </w:rPr>
          <w:tab/>
        </w:r>
        <w:r w:rsidRPr="00974EC5">
          <w:rPr>
            <w:rStyle w:val="Hipervnculo"/>
            <w:lang w:val="es-ES"/>
          </w:rPr>
          <w:t>Resultados</w:t>
        </w:r>
        <w:r w:rsidRPr="00974EC5">
          <w:rPr>
            <w:webHidden/>
            <w:lang w:val="es-ES"/>
          </w:rPr>
          <w:tab/>
        </w:r>
        <w:r w:rsidRPr="00974EC5">
          <w:rPr>
            <w:webHidden/>
            <w:lang w:val="es-ES"/>
          </w:rPr>
          <w:fldChar w:fldCharType="begin"/>
        </w:r>
        <w:r w:rsidRPr="00974EC5">
          <w:rPr>
            <w:webHidden/>
            <w:lang w:val="es-ES"/>
          </w:rPr>
          <w:instrText xml:space="preserve"> PAGEREF _Toc186281843 \h </w:instrText>
        </w:r>
        <w:r w:rsidRPr="00974EC5">
          <w:rPr>
            <w:webHidden/>
            <w:lang w:val="es-ES"/>
          </w:rPr>
        </w:r>
        <w:r w:rsidRPr="00974EC5">
          <w:rPr>
            <w:webHidden/>
            <w:lang w:val="es-ES"/>
          </w:rPr>
          <w:fldChar w:fldCharType="separate"/>
        </w:r>
        <w:r w:rsidRPr="00974EC5">
          <w:rPr>
            <w:webHidden/>
            <w:lang w:val="es-ES"/>
          </w:rPr>
          <w:t>26</w:t>
        </w:r>
        <w:r w:rsidRPr="00974EC5">
          <w:rPr>
            <w:webHidden/>
            <w:lang w:val="es-ES"/>
          </w:rPr>
          <w:fldChar w:fldCharType="end"/>
        </w:r>
      </w:hyperlink>
    </w:p>
    <w:p w14:paraId="70054B45" w14:textId="2C225F3D" w:rsidR="00B800E3" w:rsidRPr="00974EC5" w:rsidRDefault="00B800E3">
      <w:pPr>
        <w:pStyle w:val="TDC1"/>
        <w:tabs>
          <w:tab w:val="left" w:pos="480"/>
          <w:tab w:val="right" w:leader="dot" w:pos="8494"/>
        </w:tabs>
        <w:ind w:hanging="2"/>
        <w:rPr>
          <w:rFonts w:asciiTheme="minorHAnsi" w:eastAsiaTheme="minorEastAsia" w:hAnsiTheme="minorHAnsi" w:cstheme="minorBidi"/>
          <w:bCs w:val="0"/>
          <w:kern w:val="2"/>
          <w:position w:val="0"/>
          <w:szCs w:val="24"/>
          <w:lang w:val="es-ES" w:eastAsia="es-ES_tradnl"/>
          <w14:ligatures w14:val="standardContextual"/>
        </w:rPr>
      </w:pPr>
      <w:hyperlink w:anchor="_Toc186281844" w:history="1">
        <w:r w:rsidRPr="00974EC5">
          <w:rPr>
            <w:rStyle w:val="Hipervnculo"/>
            <w:lang w:val="es-ES"/>
          </w:rPr>
          <w:t>5.</w:t>
        </w:r>
        <w:r w:rsidRPr="00974EC5">
          <w:rPr>
            <w:rFonts w:asciiTheme="minorHAnsi" w:eastAsiaTheme="minorEastAsia" w:hAnsiTheme="minorHAnsi" w:cstheme="minorBidi"/>
            <w:bCs w:val="0"/>
            <w:kern w:val="2"/>
            <w:position w:val="0"/>
            <w:szCs w:val="24"/>
            <w:lang w:val="es-ES" w:eastAsia="es-ES_tradnl"/>
            <w14:ligatures w14:val="standardContextual"/>
          </w:rPr>
          <w:tab/>
        </w:r>
        <w:r w:rsidRPr="00974EC5">
          <w:rPr>
            <w:rStyle w:val="Hipervnculo"/>
            <w:lang w:val="es-ES"/>
          </w:rPr>
          <w:t>Conclusiones y trabajos futuros</w:t>
        </w:r>
        <w:r w:rsidRPr="00974EC5">
          <w:rPr>
            <w:webHidden/>
            <w:lang w:val="es-ES"/>
          </w:rPr>
          <w:tab/>
        </w:r>
        <w:r w:rsidRPr="00974EC5">
          <w:rPr>
            <w:webHidden/>
            <w:lang w:val="es-ES"/>
          </w:rPr>
          <w:fldChar w:fldCharType="begin"/>
        </w:r>
        <w:r w:rsidRPr="00974EC5">
          <w:rPr>
            <w:webHidden/>
            <w:lang w:val="es-ES"/>
          </w:rPr>
          <w:instrText xml:space="preserve"> PAGEREF _Toc186281844 \h </w:instrText>
        </w:r>
        <w:r w:rsidRPr="00974EC5">
          <w:rPr>
            <w:webHidden/>
            <w:lang w:val="es-ES"/>
          </w:rPr>
        </w:r>
        <w:r w:rsidRPr="00974EC5">
          <w:rPr>
            <w:webHidden/>
            <w:lang w:val="es-ES"/>
          </w:rPr>
          <w:fldChar w:fldCharType="separate"/>
        </w:r>
        <w:r w:rsidRPr="00974EC5">
          <w:rPr>
            <w:webHidden/>
            <w:lang w:val="es-ES"/>
          </w:rPr>
          <w:t>40</w:t>
        </w:r>
        <w:r w:rsidRPr="00974EC5">
          <w:rPr>
            <w:webHidden/>
            <w:lang w:val="es-ES"/>
          </w:rPr>
          <w:fldChar w:fldCharType="end"/>
        </w:r>
      </w:hyperlink>
    </w:p>
    <w:p w14:paraId="162588A2" w14:textId="783E1D9E" w:rsidR="00B800E3" w:rsidRPr="00974EC5" w:rsidRDefault="00B800E3">
      <w:pPr>
        <w:pStyle w:val="TDC1"/>
        <w:tabs>
          <w:tab w:val="left" w:pos="480"/>
          <w:tab w:val="right" w:leader="dot" w:pos="8494"/>
        </w:tabs>
        <w:ind w:hanging="2"/>
        <w:rPr>
          <w:rFonts w:asciiTheme="minorHAnsi" w:eastAsiaTheme="minorEastAsia" w:hAnsiTheme="minorHAnsi" w:cstheme="minorBidi"/>
          <w:bCs w:val="0"/>
          <w:kern w:val="2"/>
          <w:position w:val="0"/>
          <w:szCs w:val="24"/>
          <w:lang w:val="es-ES" w:eastAsia="es-ES_tradnl"/>
          <w14:ligatures w14:val="standardContextual"/>
        </w:rPr>
      </w:pPr>
      <w:hyperlink w:anchor="_Toc186281845" w:history="1">
        <w:r w:rsidRPr="00974EC5">
          <w:rPr>
            <w:rStyle w:val="Hipervnculo"/>
            <w:lang w:val="es-ES"/>
          </w:rPr>
          <w:t>6.</w:t>
        </w:r>
        <w:r w:rsidRPr="00974EC5">
          <w:rPr>
            <w:rFonts w:asciiTheme="minorHAnsi" w:eastAsiaTheme="minorEastAsia" w:hAnsiTheme="minorHAnsi" w:cstheme="minorBidi"/>
            <w:bCs w:val="0"/>
            <w:kern w:val="2"/>
            <w:position w:val="0"/>
            <w:szCs w:val="24"/>
            <w:lang w:val="es-ES" w:eastAsia="es-ES_tradnl"/>
            <w14:ligatures w14:val="standardContextual"/>
          </w:rPr>
          <w:tab/>
        </w:r>
        <w:r w:rsidRPr="00974EC5">
          <w:rPr>
            <w:rStyle w:val="Hipervnculo"/>
            <w:lang w:val="es-ES"/>
          </w:rPr>
          <w:t>Glosario</w:t>
        </w:r>
        <w:r w:rsidRPr="00974EC5">
          <w:rPr>
            <w:webHidden/>
            <w:lang w:val="es-ES"/>
          </w:rPr>
          <w:tab/>
        </w:r>
        <w:r w:rsidRPr="00974EC5">
          <w:rPr>
            <w:webHidden/>
            <w:lang w:val="es-ES"/>
          </w:rPr>
          <w:fldChar w:fldCharType="begin"/>
        </w:r>
        <w:r w:rsidRPr="00974EC5">
          <w:rPr>
            <w:webHidden/>
            <w:lang w:val="es-ES"/>
          </w:rPr>
          <w:instrText xml:space="preserve"> PAGEREF _Toc186281845 \h </w:instrText>
        </w:r>
        <w:r w:rsidRPr="00974EC5">
          <w:rPr>
            <w:webHidden/>
            <w:lang w:val="es-ES"/>
          </w:rPr>
        </w:r>
        <w:r w:rsidRPr="00974EC5">
          <w:rPr>
            <w:webHidden/>
            <w:lang w:val="es-ES"/>
          </w:rPr>
          <w:fldChar w:fldCharType="separate"/>
        </w:r>
        <w:r w:rsidRPr="00974EC5">
          <w:rPr>
            <w:webHidden/>
            <w:lang w:val="es-ES"/>
          </w:rPr>
          <w:t>44</w:t>
        </w:r>
        <w:r w:rsidRPr="00974EC5">
          <w:rPr>
            <w:webHidden/>
            <w:lang w:val="es-ES"/>
          </w:rPr>
          <w:fldChar w:fldCharType="end"/>
        </w:r>
      </w:hyperlink>
    </w:p>
    <w:p w14:paraId="38F77E5A" w14:textId="78A12E81" w:rsidR="00B800E3" w:rsidRPr="00974EC5" w:rsidRDefault="00B800E3">
      <w:pPr>
        <w:pStyle w:val="TDC1"/>
        <w:tabs>
          <w:tab w:val="left" w:pos="480"/>
          <w:tab w:val="right" w:leader="dot" w:pos="8494"/>
        </w:tabs>
        <w:ind w:hanging="2"/>
        <w:rPr>
          <w:rFonts w:asciiTheme="minorHAnsi" w:eastAsiaTheme="minorEastAsia" w:hAnsiTheme="minorHAnsi" w:cstheme="minorBidi"/>
          <w:bCs w:val="0"/>
          <w:kern w:val="2"/>
          <w:position w:val="0"/>
          <w:szCs w:val="24"/>
          <w:lang w:val="es-ES" w:eastAsia="es-ES_tradnl"/>
          <w14:ligatures w14:val="standardContextual"/>
        </w:rPr>
      </w:pPr>
      <w:hyperlink w:anchor="_Toc186281846" w:history="1">
        <w:r w:rsidRPr="00974EC5">
          <w:rPr>
            <w:rStyle w:val="Hipervnculo"/>
            <w:lang w:val="es-ES"/>
          </w:rPr>
          <w:t>7.</w:t>
        </w:r>
        <w:r w:rsidRPr="00974EC5">
          <w:rPr>
            <w:rFonts w:asciiTheme="minorHAnsi" w:eastAsiaTheme="minorEastAsia" w:hAnsiTheme="minorHAnsi" w:cstheme="minorBidi"/>
            <w:bCs w:val="0"/>
            <w:kern w:val="2"/>
            <w:position w:val="0"/>
            <w:szCs w:val="24"/>
            <w:lang w:val="es-ES" w:eastAsia="es-ES_tradnl"/>
            <w14:ligatures w14:val="standardContextual"/>
          </w:rPr>
          <w:tab/>
        </w:r>
        <w:r w:rsidRPr="00974EC5">
          <w:rPr>
            <w:rStyle w:val="Hipervnculo"/>
            <w:lang w:val="es-ES"/>
          </w:rPr>
          <w:t>Bibliografía</w:t>
        </w:r>
        <w:r w:rsidRPr="00974EC5">
          <w:rPr>
            <w:webHidden/>
            <w:lang w:val="es-ES"/>
          </w:rPr>
          <w:tab/>
        </w:r>
        <w:r w:rsidRPr="00974EC5">
          <w:rPr>
            <w:webHidden/>
            <w:lang w:val="es-ES"/>
          </w:rPr>
          <w:fldChar w:fldCharType="begin"/>
        </w:r>
        <w:r w:rsidRPr="00974EC5">
          <w:rPr>
            <w:webHidden/>
            <w:lang w:val="es-ES"/>
          </w:rPr>
          <w:instrText xml:space="preserve"> PAGEREF _Toc186281846 \h </w:instrText>
        </w:r>
        <w:r w:rsidRPr="00974EC5">
          <w:rPr>
            <w:webHidden/>
            <w:lang w:val="es-ES"/>
          </w:rPr>
        </w:r>
        <w:r w:rsidRPr="00974EC5">
          <w:rPr>
            <w:webHidden/>
            <w:lang w:val="es-ES"/>
          </w:rPr>
          <w:fldChar w:fldCharType="separate"/>
        </w:r>
        <w:r w:rsidRPr="00974EC5">
          <w:rPr>
            <w:webHidden/>
            <w:lang w:val="es-ES"/>
          </w:rPr>
          <w:t>45</w:t>
        </w:r>
        <w:r w:rsidRPr="00974EC5">
          <w:rPr>
            <w:webHidden/>
            <w:lang w:val="es-ES"/>
          </w:rPr>
          <w:fldChar w:fldCharType="end"/>
        </w:r>
      </w:hyperlink>
    </w:p>
    <w:p w14:paraId="09B711D3" w14:textId="6AEB15D5" w:rsidR="00B800E3" w:rsidRPr="00974EC5" w:rsidRDefault="00B800E3">
      <w:pPr>
        <w:pStyle w:val="TDC1"/>
        <w:tabs>
          <w:tab w:val="left" w:pos="480"/>
          <w:tab w:val="right" w:leader="dot" w:pos="8494"/>
        </w:tabs>
        <w:ind w:hanging="2"/>
        <w:rPr>
          <w:rFonts w:asciiTheme="minorHAnsi" w:eastAsiaTheme="minorEastAsia" w:hAnsiTheme="minorHAnsi" w:cstheme="minorBidi"/>
          <w:bCs w:val="0"/>
          <w:kern w:val="2"/>
          <w:position w:val="0"/>
          <w:szCs w:val="24"/>
          <w:lang w:val="es-ES" w:eastAsia="es-ES_tradnl"/>
          <w14:ligatures w14:val="standardContextual"/>
        </w:rPr>
      </w:pPr>
      <w:hyperlink w:anchor="_Toc186281847" w:history="1">
        <w:r w:rsidRPr="00974EC5">
          <w:rPr>
            <w:rStyle w:val="Hipervnculo"/>
            <w:lang w:val="es-ES"/>
          </w:rPr>
          <w:t>8.</w:t>
        </w:r>
        <w:r w:rsidRPr="00974EC5">
          <w:rPr>
            <w:rFonts w:asciiTheme="minorHAnsi" w:eastAsiaTheme="minorEastAsia" w:hAnsiTheme="minorHAnsi" w:cstheme="minorBidi"/>
            <w:bCs w:val="0"/>
            <w:kern w:val="2"/>
            <w:position w:val="0"/>
            <w:szCs w:val="24"/>
            <w:lang w:val="es-ES" w:eastAsia="es-ES_tradnl"/>
            <w14:ligatures w14:val="standardContextual"/>
          </w:rPr>
          <w:tab/>
        </w:r>
        <w:r w:rsidRPr="00974EC5">
          <w:rPr>
            <w:rStyle w:val="Hipervnculo"/>
            <w:lang w:val="es-ES"/>
          </w:rPr>
          <w:t>Anexos</w:t>
        </w:r>
        <w:r w:rsidRPr="00974EC5">
          <w:rPr>
            <w:webHidden/>
            <w:lang w:val="es-ES"/>
          </w:rPr>
          <w:tab/>
        </w:r>
        <w:r w:rsidRPr="00974EC5">
          <w:rPr>
            <w:webHidden/>
            <w:lang w:val="es-ES"/>
          </w:rPr>
          <w:fldChar w:fldCharType="begin"/>
        </w:r>
        <w:r w:rsidRPr="00974EC5">
          <w:rPr>
            <w:webHidden/>
            <w:lang w:val="es-ES"/>
          </w:rPr>
          <w:instrText xml:space="preserve"> PAGEREF _Toc186281847 \h </w:instrText>
        </w:r>
        <w:r w:rsidRPr="00974EC5">
          <w:rPr>
            <w:webHidden/>
            <w:lang w:val="es-ES"/>
          </w:rPr>
        </w:r>
        <w:r w:rsidRPr="00974EC5">
          <w:rPr>
            <w:webHidden/>
            <w:lang w:val="es-ES"/>
          </w:rPr>
          <w:fldChar w:fldCharType="separate"/>
        </w:r>
        <w:r w:rsidRPr="00974EC5">
          <w:rPr>
            <w:webHidden/>
            <w:lang w:val="es-ES"/>
          </w:rPr>
          <w:t>48</w:t>
        </w:r>
        <w:r w:rsidRPr="00974EC5">
          <w:rPr>
            <w:webHidden/>
            <w:lang w:val="es-ES"/>
          </w:rPr>
          <w:fldChar w:fldCharType="end"/>
        </w:r>
      </w:hyperlink>
    </w:p>
    <w:p w14:paraId="34F1A645" w14:textId="4F3377EF" w:rsidR="004C6E8E" w:rsidRPr="00974EC5" w:rsidRDefault="00194AA9" w:rsidP="001511FE">
      <w:pPr>
        <w:spacing w:line="360" w:lineRule="auto"/>
        <w:ind w:left="0" w:hanging="2"/>
        <w:jc w:val="left"/>
        <w:rPr>
          <w:lang w:val="es-ES"/>
        </w:rPr>
      </w:pPr>
      <w:r w:rsidRPr="00974EC5">
        <w:rPr>
          <w:lang w:val="es-ES"/>
        </w:rPr>
        <w:fldChar w:fldCharType="end"/>
      </w:r>
      <w:r w:rsidRPr="00974EC5">
        <w:rPr>
          <w:lang w:val="es-ES"/>
        </w:rPr>
        <w:br w:type="page"/>
      </w:r>
    </w:p>
    <w:p w14:paraId="358485CD" w14:textId="77777777" w:rsidR="004C6E8E" w:rsidRPr="00974EC5" w:rsidRDefault="0014036A">
      <w:pPr>
        <w:ind w:left="2" w:hanging="4"/>
        <w:rPr>
          <w:sz w:val="40"/>
          <w:szCs w:val="40"/>
          <w:lang w:val="es-ES"/>
        </w:rPr>
      </w:pPr>
      <w:bookmarkStart w:id="116" w:name="_Toc186096462"/>
      <w:bookmarkStart w:id="117" w:name="_Toc186200078"/>
      <w:r w:rsidRPr="00974EC5">
        <w:rPr>
          <w:sz w:val="40"/>
          <w:szCs w:val="40"/>
          <w:lang w:val="es-ES"/>
        </w:rPr>
        <w:lastRenderedPageBreak/>
        <w:t>Lista de figuras</w:t>
      </w:r>
      <w:bookmarkEnd w:id="116"/>
      <w:bookmarkEnd w:id="117"/>
    </w:p>
    <w:p w14:paraId="380DD00E" w14:textId="77777777" w:rsidR="004C6E8E" w:rsidRPr="00974EC5" w:rsidRDefault="004C6E8E">
      <w:pPr>
        <w:ind w:left="0" w:hanging="2"/>
        <w:rPr>
          <w:lang w:val="es-ES"/>
        </w:rPr>
      </w:pPr>
    </w:p>
    <w:p w14:paraId="5EE89897" w14:textId="076428D5" w:rsidR="00B800E3" w:rsidRPr="00974EC5" w:rsidRDefault="0042480F">
      <w:pPr>
        <w:pStyle w:val="Tabladeilustraciones"/>
        <w:tabs>
          <w:tab w:val="right" w:leader="dot" w:pos="8494"/>
        </w:tabs>
        <w:ind w:left="0" w:hanging="2"/>
        <w:rPr>
          <w:rFonts w:asciiTheme="minorHAnsi" w:eastAsiaTheme="minorEastAsia" w:hAnsiTheme="minorHAnsi" w:cstheme="minorBidi"/>
          <w:kern w:val="2"/>
          <w:position w:val="0"/>
          <w:lang w:val="es-ES" w:eastAsia="es-ES_tradnl"/>
          <w14:ligatures w14:val="standardContextual"/>
        </w:rPr>
      </w:pPr>
      <w:r w:rsidRPr="00974EC5">
        <w:rPr>
          <w:lang w:val="es-ES"/>
        </w:rPr>
        <w:fldChar w:fldCharType="begin"/>
      </w:r>
      <w:r w:rsidRPr="00974EC5">
        <w:rPr>
          <w:lang w:val="es-ES"/>
        </w:rPr>
        <w:instrText xml:space="preserve"> TOC \h \z \c "Figura" </w:instrText>
      </w:r>
      <w:r w:rsidRPr="00974EC5">
        <w:rPr>
          <w:lang w:val="es-ES"/>
        </w:rPr>
        <w:fldChar w:fldCharType="separate"/>
      </w:r>
      <w:hyperlink w:anchor="_Toc186281848" w:history="1">
        <w:r w:rsidR="00B800E3" w:rsidRPr="00974EC5">
          <w:rPr>
            <w:rStyle w:val="Hipervnculo"/>
            <w:lang w:val="es-ES"/>
          </w:rPr>
          <w:t>Figura 1: Imputación de datos faltantes. a) Proporción de datos faltantes por variable antes de la aplicación del algoritmo kNN. b) Proporción de datos faltantes por variable tras la imputación.</w:t>
        </w:r>
        <w:r w:rsidR="00B800E3" w:rsidRPr="00974EC5">
          <w:rPr>
            <w:webHidden/>
            <w:lang w:val="es-ES"/>
          </w:rPr>
          <w:tab/>
        </w:r>
        <w:r w:rsidR="00B800E3" w:rsidRPr="00974EC5">
          <w:rPr>
            <w:webHidden/>
            <w:lang w:val="es-ES"/>
          </w:rPr>
          <w:fldChar w:fldCharType="begin"/>
        </w:r>
        <w:r w:rsidR="00B800E3" w:rsidRPr="00974EC5">
          <w:rPr>
            <w:webHidden/>
            <w:lang w:val="es-ES"/>
          </w:rPr>
          <w:instrText xml:space="preserve"> PAGEREF _Toc186281848 \h </w:instrText>
        </w:r>
        <w:r w:rsidR="00B800E3" w:rsidRPr="00974EC5">
          <w:rPr>
            <w:webHidden/>
            <w:lang w:val="es-ES"/>
          </w:rPr>
        </w:r>
        <w:r w:rsidR="00B800E3" w:rsidRPr="00974EC5">
          <w:rPr>
            <w:webHidden/>
            <w:lang w:val="es-ES"/>
          </w:rPr>
          <w:fldChar w:fldCharType="separate"/>
        </w:r>
        <w:r w:rsidR="00B800E3" w:rsidRPr="00974EC5">
          <w:rPr>
            <w:webHidden/>
            <w:lang w:val="es-ES"/>
          </w:rPr>
          <w:t>26</w:t>
        </w:r>
        <w:r w:rsidR="00B800E3" w:rsidRPr="00974EC5">
          <w:rPr>
            <w:webHidden/>
            <w:lang w:val="es-ES"/>
          </w:rPr>
          <w:fldChar w:fldCharType="end"/>
        </w:r>
      </w:hyperlink>
    </w:p>
    <w:p w14:paraId="1C32C102" w14:textId="47A5A1E3" w:rsidR="00B800E3" w:rsidRPr="00974EC5" w:rsidRDefault="00B800E3">
      <w:pPr>
        <w:pStyle w:val="Tabladeilustraciones"/>
        <w:tabs>
          <w:tab w:val="right" w:leader="dot" w:pos="8494"/>
        </w:tabs>
        <w:ind w:left="0" w:hanging="2"/>
        <w:rPr>
          <w:rFonts w:asciiTheme="minorHAnsi" w:eastAsiaTheme="minorEastAsia" w:hAnsiTheme="minorHAnsi" w:cstheme="minorBidi"/>
          <w:kern w:val="2"/>
          <w:position w:val="0"/>
          <w:lang w:val="es-ES" w:eastAsia="es-ES_tradnl"/>
          <w14:ligatures w14:val="standardContextual"/>
        </w:rPr>
      </w:pPr>
      <w:hyperlink w:anchor="_Toc186281849" w:history="1">
        <w:r w:rsidRPr="00974EC5">
          <w:rPr>
            <w:rStyle w:val="Hipervnculo"/>
            <w:lang w:val="es-ES"/>
          </w:rPr>
          <w:t>Figura 2:  Análisis exploratorio de los datos. Distribución univariada de variables cuantitativas (incluyendo variables binarizadas). En el eje X se representan los valores cuantitativos en tanto que en el eje Y se representan las frecuencias correspondientes. Se observa una distribución aproximadamente normal en variables de interés para el desarrollo de análisis subsiguientes.</w:t>
        </w:r>
        <w:r w:rsidRPr="00974EC5">
          <w:rPr>
            <w:webHidden/>
            <w:lang w:val="es-ES"/>
          </w:rPr>
          <w:tab/>
        </w:r>
        <w:r w:rsidRPr="00974EC5">
          <w:rPr>
            <w:webHidden/>
            <w:lang w:val="es-ES"/>
          </w:rPr>
          <w:fldChar w:fldCharType="begin"/>
        </w:r>
        <w:r w:rsidRPr="00974EC5">
          <w:rPr>
            <w:webHidden/>
            <w:lang w:val="es-ES"/>
          </w:rPr>
          <w:instrText xml:space="preserve"> PAGEREF _Toc186281849 \h </w:instrText>
        </w:r>
        <w:r w:rsidRPr="00974EC5">
          <w:rPr>
            <w:webHidden/>
            <w:lang w:val="es-ES"/>
          </w:rPr>
        </w:r>
        <w:r w:rsidRPr="00974EC5">
          <w:rPr>
            <w:webHidden/>
            <w:lang w:val="es-ES"/>
          </w:rPr>
          <w:fldChar w:fldCharType="separate"/>
        </w:r>
        <w:r w:rsidRPr="00974EC5">
          <w:rPr>
            <w:webHidden/>
            <w:lang w:val="es-ES"/>
          </w:rPr>
          <w:t>27</w:t>
        </w:r>
        <w:r w:rsidRPr="00974EC5">
          <w:rPr>
            <w:webHidden/>
            <w:lang w:val="es-ES"/>
          </w:rPr>
          <w:fldChar w:fldCharType="end"/>
        </w:r>
      </w:hyperlink>
    </w:p>
    <w:p w14:paraId="62232FA2" w14:textId="6DD72A61" w:rsidR="00B800E3" w:rsidRPr="00974EC5" w:rsidRDefault="00B800E3">
      <w:pPr>
        <w:pStyle w:val="Tabladeilustraciones"/>
        <w:tabs>
          <w:tab w:val="right" w:leader="dot" w:pos="8494"/>
        </w:tabs>
        <w:ind w:left="0" w:hanging="2"/>
        <w:rPr>
          <w:rFonts w:asciiTheme="minorHAnsi" w:eastAsiaTheme="minorEastAsia" w:hAnsiTheme="minorHAnsi" w:cstheme="minorBidi"/>
          <w:kern w:val="2"/>
          <w:position w:val="0"/>
          <w:lang w:val="es-ES" w:eastAsia="es-ES_tradnl"/>
          <w14:ligatures w14:val="standardContextual"/>
        </w:rPr>
      </w:pPr>
      <w:hyperlink w:anchor="_Toc186281850" w:history="1">
        <w:r w:rsidRPr="00974EC5">
          <w:rPr>
            <w:rStyle w:val="Hipervnculo"/>
            <w:lang w:val="es-ES"/>
          </w:rPr>
          <w:t>Figura 3: Análisis exploratorio de los datos.</w:t>
        </w:r>
        <w:r w:rsidRPr="00974EC5">
          <w:rPr>
            <w:rStyle w:val="Hipervnculo"/>
            <w:rFonts w:ascii="-webkit-standard" w:hAnsi="-webkit-standard"/>
            <w:lang w:val="es-ES"/>
          </w:rPr>
          <w:t xml:space="preserve"> </w:t>
        </w:r>
        <w:r w:rsidRPr="00974EC5">
          <w:rPr>
            <w:rStyle w:val="Hipervnculo"/>
            <w:lang w:val="es-ES"/>
          </w:rPr>
          <w:t>Distribución univariada de variables cualitativas. En el eje X se indica la ausencia (cero) o presencia (uno) de la categoría y en el eje Y se indica la frecuencia de observaciones.</w:t>
        </w:r>
        <w:r w:rsidRPr="00974EC5">
          <w:rPr>
            <w:webHidden/>
            <w:lang w:val="es-ES"/>
          </w:rPr>
          <w:tab/>
        </w:r>
        <w:r w:rsidRPr="00974EC5">
          <w:rPr>
            <w:webHidden/>
            <w:lang w:val="es-ES"/>
          </w:rPr>
          <w:fldChar w:fldCharType="begin"/>
        </w:r>
        <w:r w:rsidRPr="00974EC5">
          <w:rPr>
            <w:webHidden/>
            <w:lang w:val="es-ES"/>
          </w:rPr>
          <w:instrText xml:space="preserve"> PAGEREF _Toc186281850 \h </w:instrText>
        </w:r>
        <w:r w:rsidRPr="00974EC5">
          <w:rPr>
            <w:webHidden/>
            <w:lang w:val="es-ES"/>
          </w:rPr>
        </w:r>
        <w:r w:rsidRPr="00974EC5">
          <w:rPr>
            <w:webHidden/>
            <w:lang w:val="es-ES"/>
          </w:rPr>
          <w:fldChar w:fldCharType="separate"/>
        </w:r>
        <w:r w:rsidRPr="00974EC5">
          <w:rPr>
            <w:webHidden/>
            <w:lang w:val="es-ES"/>
          </w:rPr>
          <w:t>28</w:t>
        </w:r>
        <w:r w:rsidRPr="00974EC5">
          <w:rPr>
            <w:webHidden/>
            <w:lang w:val="es-ES"/>
          </w:rPr>
          <w:fldChar w:fldCharType="end"/>
        </w:r>
      </w:hyperlink>
    </w:p>
    <w:p w14:paraId="7AE745BF" w14:textId="23012CD3" w:rsidR="00B800E3" w:rsidRPr="00974EC5" w:rsidRDefault="00B800E3">
      <w:pPr>
        <w:pStyle w:val="Tabladeilustraciones"/>
        <w:tabs>
          <w:tab w:val="right" w:leader="dot" w:pos="8494"/>
        </w:tabs>
        <w:ind w:left="0" w:hanging="2"/>
        <w:rPr>
          <w:rFonts w:asciiTheme="minorHAnsi" w:eastAsiaTheme="minorEastAsia" w:hAnsiTheme="minorHAnsi" w:cstheme="minorBidi"/>
          <w:kern w:val="2"/>
          <w:position w:val="0"/>
          <w:lang w:val="es-ES" w:eastAsia="es-ES_tradnl"/>
          <w14:ligatures w14:val="standardContextual"/>
        </w:rPr>
      </w:pPr>
      <w:hyperlink w:anchor="_Toc186281851" w:history="1">
        <w:r w:rsidRPr="00974EC5">
          <w:rPr>
            <w:rStyle w:val="Hipervnculo"/>
            <w:lang w:val="es-ES"/>
          </w:rPr>
          <w:t>Figura 4: Análisis exploratorio de los datos. Mapa de calor de correlación. La matriz muestra los coeficientes de correlación de Pearson entre variables seleccionades. Los colores que tienden al azul corresponden a coeficientes de correlación positiva en tanto que los colores que tienden al rojo corresponden a coeficientes de correlación negativa.</w:t>
        </w:r>
        <w:r w:rsidRPr="00974EC5">
          <w:rPr>
            <w:webHidden/>
            <w:lang w:val="es-ES"/>
          </w:rPr>
          <w:tab/>
        </w:r>
        <w:r w:rsidRPr="00974EC5">
          <w:rPr>
            <w:webHidden/>
            <w:lang w:val="es-ES"/>
          </w:rPr>
          <w:fldChar w:fldCharType="begin"/>
        </w:r>
        <w:r w:rsidRPr="00974EC5">
          <w:rPr>
            <w:webHidden/>
            <w:lang w:val="es-ES"/>
          </w:rPr>
          <w:instrText xml:space="preserve"> PAGEREF _Toc186281851 \h </w:instrText>
        </w:r>
        <w:r w:rsidRPr="00974EC5">
          <w:rPr>
            <w:webHidden/>
            <w:lang w:val="es-ES"/>
          </w:rPr>
        </w:r>
        <w:r w:rsidRPr="00974EC5">
          <w:rPr>
            <w:webHidden/>
            <w:lang w:val="es-ES"/>
          </w:rPr>
          <w:fldChar w:fldCharType="separate"/>
        </w:r>
        <w:r w:rsidRPr="00974EC5">
          <w:rPr>
            <w:webHidden/>
            <w:lang w:val="es-ES"/>
          </w:rPr>
          <w:t>29</w:t>
        </w:r>
        <w:r w:rsidRPr="00974EC5">
          <w:rPr>
            <w:webHidden/>
            <w:lang w:val="es-ES"/>
          </w:rPr>
          <w:fldChar w:fldCharType="end"/>
        </w:r>
      </w:hyperlink>
    </w:p>
    <w:p w14:paraId="156B9FCF" w14:textId="24F202E4" w:rsidR="00B800E3" w:rsidRPr="00974EC5" w:rsidRDefault="00B800E3">
      <w:pPr>
        <w:pStyle w:val="Tabladeilustraciones"/>
        <w:tabs>
          <w:tab w:val="right" w:leader="dot" w:pos="8494"/>
        </w:tabs>
        <w:ind w:left="0" w:hanging="2"/>
        <w:rPr>
          <w:rFonts w:asciiTheme="minorHAnsi" w:eastAsiaTheme="minorEastAsia" w:hAnsiTheme="minorHAnsi" w:cstheme="minorBidi"/>
          <w:kern w:val="2"/>
          <w:position w:val="0"/>
          <w:lang w:val="es-ES" w:eastAsia="es-ES_tradnl"/>
          <w14:ligatures w14:val="standardContextual"/>
        </w:rPr>
      </w:pPr>
      <w:hyperlink w:anchor="_Toc186281852" w:history="1">
        <w:r w:rsidRPr="00974EC5">
          <w:rPr>
            <w:rStyle w:val="Hipervnculo"/>
            <w:lang w:val="es-ES"/>
          </w:rPr>
          <w:t>Figura 5:  Análisis exploratorio de los datos. Análisis bivariado, agrupado por diagnóstico. Las cajas representan el rango intercuartílico (entre el primer y tercer cuartil), con la mediana indicada por una línea dentro de cada caja. Los bigotes se extienden hasta 1.5 veces el rango intercuartílico, y los puntos negros fuera de los bigotes indican posibles valores extremos.</w:t>
        </w:r>
        <w:r w:rsidRPr="00974EC5">
          <w:rPr>
            <w:webHidden/>
            <w:lang w:val="es-ES"/>
          </w:rPr>
          <w:tab/>
        </w:r>
        <w:r w:rsidRPr="00974EC5">
          <w:rPr>
            <w:webHidden/>
            <w:lang w:val="es-ES"/>
          </w:rPr>
          <w:fldChar w:fldCharType="begin"/>
        </w:r>
        <w:r w:rsidRPr="00974EC5">
          <w:rPr>
            <w:webHidden/>
            <w:lang w:val="es-ES"/>
          </w:rPr>
          <w:instrText xml:space="preserve"> PAGEREF _Toc186281852 \h </w:instrText>
        </w:r>
        <w:r w:rsidRPr="00974EC5">
          <w:rPr>
            <w:webHidden/>
            <w:lang w:val="es-ES"/>
          </w:rPr>
        </w:r>
        <w:r w:rsidRPr="00974EC5">
          <w:rPr>
            <w:webHidden/>
            <w:lang w:val="es-ES"/>
          </w:rPr>
          <w:fldChar w:fldCharType="separate"/>
        </w:r>
        <w:r w:rsidRPr="00974EC5">
          <w:rPr>
            <w:webHidden/>
            <w:lang w:val="es-ES"/>
          </w:rPr>
          <w:t>30</w:t>
        </w:r>
        <w:r w:rsidRPr="00974EC5">
          <w:rPr>
            <w:webHidden/>
            <w:lang w:val="es-ES"/>
          </w:rPr>
          <w:fldChar w:fldCharType="end"/>
        </w:r>
      </w:hyperlink>
    </w:p>
    <w:p w14:paraId="5CDE7F92" w14:textId="1243D09E" w:rsidR="00B800E3" w:rsidRPr="00974EC5" w:rsidRDefault="00B800E3">
      <w:pPr>
        <w:pStyle w:val="Tabladeilustraciones"/>
        <w:tabs>
          <w:tab w:val="right" w:leader="dot" w:pos="8494"/>
        </w:tabs>
        <w:ind w:left="0" w:hanging="2"/>
        <w:rPr>
          <w:rFonts w:asciiTheme="minorHAnsi" w:eastAsiaTheme="minorEastAsia" w:hAnsiTheme="minorHAnsi" w:cstheme="minorBidi"/>
          <w:kern w:val="2"/>
          <w:position w:val="0"/>
          <w:lang w:val="es-ES" w:eastAsia="es-ES_tradnl"/>
          <w14:ligatures w14:val="standardContextual"/>
        </w:rPr>
      </w:pPr>
      <w:hyperlink w:anchor="_Toc186281853" w:history="1">
        <w:r w:rsidRPr="00974EC5">
          <w:rPr>
            <w:rStyle w:val="Hipervnculo"/>
            <w:lang w:val="es-ES"/>
          </w:rPr>
          <w:t>Figura 6: Análisis exploratorio de los datos. Análisis de Componentes Principales, agrupado por diagnóstico. Representación de las proyecciones de las observaciones sobre los dos primeros componentes principales, agrupadas por diagnóstico. Los ejes muestran el porcentaje de varianza explicada por cada componente. Las observaciones están coloreadas y simbolizadas según su grupo de diagnóstico (0/Círculo = Sin infección por COVID/PCC No Cog; 1/Triángulo = PCC Cog).</w:t>
        </w:r>
        <w:r w:rsidRPr="00974EC5">
          <w:rPr>
            <w:webHidden/>
            <w:lang w:val="es-ES"/>
          </w:rPr>
          <w:tab/>
        </w:r>
        <w:r w:rsidRPr="00974EC5">
          <w:rPr>
            <w:webHidden/>
            <w:lang w:val="es-ES"/>
          </w:rPr>
          <w:fldChar w:fldCharType="begin"/>
        </w:r>
        <w:r w:rsidRPr="00974EC5">
          <w:rPr>
            <w:webHidden/>
            <w:lang w:val="es-ES"/>
          </w:rPr>
          <w:instrText xml:space="preserve"> PAGEREF _Toc186281853 \h </w:instrText>
        </w:r>
        <w:r w:rsidRPr="00974EC5">
          <w:rPr>
            <w:webHidden/>
            <w:lang w:val="es-ES"/>
          </w:rPr>
        </w:r>
        <w:r w:rsidRPr="00974EC5">
          <w:rPr>
            <w:webHidden/>
            <w:lang w:val="es-ES"/>
          </w:rPr>
          <w:fldChar w:fldCharType="separate"/>
        </w:r>
        <w:r w:rsidRPr="00974EC5">
          <w:rPr>
            <w:webHidden/>
            <w:lang w:val="es-ES"/>
          </w:rPr>
          <w:t>31</w:t>
        </w:r>
        <w:r w:rsidRPr="00974EC5">
          <w:rPr>
            <w:webHidden/>
            <w:lang w:val="es-ES"/>
          </w:rPr>
          <w:fldChar w:fldCharType="end"/>
        </w:r>
      </w:hyperlink>
    </w:p>
    <w:p w14:paraId="5ED0E6CB" w14:textId="10F2E1A6" w:rsidR="00B800E3" w:rsidRPr="00974EC5" w:rsidRDefault="00B800E3">
      <w:pPr>
        <w:pStyle w:val="Tabladeilustraciones"/>
        <w:tabs>
          <w:tab w:val="right" w:leader="dot" w:pos="8494"/>
        </w:tabs>
        <w:ind w:left="0" w:hanging="2"/>
        <w:rPr>
          <w:rFonts w:asciiTheme="minorHAnsi" w:eastAsiaTheme="minorEastAsia" w:hAnsiTheme="minorHAnsi" w:cstheme="minorBidi"/>
          <w:kern w:val="2"/>
          <w:position w:val="0"/>
          <w:lang w:val="es-ES" w:eastAsia="es-ES_tradnl"/>
          <w14:ligatures w14:val="standardContextual"/>
        </w:rPr>
      </w:pPr>
      <w:hyperlink w:anchor="_Toc186281854" w:history="1">
        <w:r w:rsidRPr="00974EC5">
          <w:rPr>
            <w:rStyle w:val="Hipervnculo"/>
            <w:lang w:val="es-ES"/>
          </w:rPr>
          <w:t xml:space="preserve">Figura 7: Análisis exploratorio de los datos. </w:t>
        </w:r>
        <w:r w:rsidRPr="00974EC5">
          <w:rPr>
            <w:rStyle w:val="Hipervnculo"/>
            <w:i/>
            <w:iCs/>
            <w:lang w:val="es-ES"/>
          </w:rPr>
          <w:t>Scree Plot</w:t>
        </w:r>
        <w:r w:rsidRPr="00974EC5">
          <w:rPr>
            <w:rStyle w:val="Hipervnculo"/>
            <w:lang w:val="es-ES"/>
          </w:rPr>
          <w:t>. El eje Y muestra la proporción de varianza explicada por cada componente principal, mientras que el eje X indica el número de componentes. La selección del número óptimo de componentes puede basarse en el "codo" del gráfico, donde la varianza explicada acumulada deja de aumentar significativamente. En este caso, el "codo" podría hallarse entre el tercer y cuarto componente, pero la varianza acumulada es muy baja ya que subsiguientes componentes explican una proporción baja de la varianza.</w:t>
        </w:r>
        <w:r w:rsidRPr="00974EC5">
          <w:rPr>
            <w:webHidden/>
            <w:lang w:val="es-ES"/>
          </w:rPr>
          <w:tab/>
        </w:r>
        <w:r w:rsidRPr="00974EC5">
          <w:rPr>
            <w:webHidden/>
            <w:lang w:val="es-ES"/>
          </w:rPr>
          <w:fldChar w:fldCharType="begin"/>
        </w:r>
        <w:r w:rsidRPr="00974EC5">
          <w:rPr>
            <w:webHidden/>
            <w:lang w:val="es-ES"/>
          </w:rPr>
          <w:instrText xml:space="preserve"> PAGEREF _Toc186281854 \h </w:instrText>
        </w:r>
        <w:r w:rsidRPr="00974EC5">
          <w:rPr>
            <w:webHidden/>
            <w:lang w:val="es-ES"/>
          </w:rPr>
        </w:r>
        <w:r w:rsidRPr="00974EC5">
          <w:rPr>
            <w:webHidden/>
            <w:lang w:val="es-ES"/>
          </w:rPr>
          <w:fldChar w:fldCharType="separate"/>
        </w:r>
        <w:r w:rsidRPr="00974EC5">
          <w:rPr>
            <w:webHidden/>
            <w:lang w:val="es-ES"/>
          </w:rPr>
          <w:t>31</w:t>
        </w:r>
        <w:r w:rsidRPr="00974EC5">
          <w:rPr>
            <w:webHidden/>
            <w:lang w:val="es-ES"/>
          </w:rPr>
          <w:fldChar w:fldCharType="end"/>
        </w:r>
      </w:hyperlink>
    </w:p>
    <w:p w14:paraId="0F32E306" w14:textId="7425E552" w:rsidR="00B800E3" w:rsidRPr="00974EC5" w:rsidRDefault="00B800E3">
      <w:pPr>
        <w:pStyle w:val="Tabladeilustraciones"/>
        <w:tabs>
          <w:tab w:val="right" w:leader="dot" w:pos="8494"/>
        </w:tabs>
        <w:ind w:left="0" w:hanging="2"/>
        <w:rPr>
          <w:rFonts w:asciiTheme="minorHAnsi" w:eastAsiaTheme="minorEastAsia" w:hAnsiTheme="minorHAnsi" w:cstheme="minorBidi"/>
          <w:kern w:val="2"/>
          <w:position w:val="0"/>
          <w:lang w:val="es-ES" w:eastAsia="es-ES_tradnl"/>
          <w14:ligatures w14:val="standardContextual"/>
        </w:rPr>
      </w:pPr>
      <w:hyperlink w:anchor="_Toc186281855" w:history="1">
        <w:r w:rsidRPr="00974EC5">
          <w:rPr>
            <w:rStyle w:val="Hipervnculo"/>
            <w:lang w:val="es-ES"/>
          </w:rPr>
          <w:t>Figura 8: Curva ROC (Modelo logístico). Se generó un modelo logístico para utilizarse como modelo de base sobre el que comparar modelos más complejos. Esta curva representa la la especificidad en el eje X y la sensibilidad en el eje Y. Un modelo con sensibilidad y especificidad máxima generaría una gráfica en forma de L invertida, en tanto que un modelo que generara predicciones al azar generaría una gráfica que se acercaría a una línea diagonal. A medida que los valores de sensibilidad y especificidad obtenidos por el modelo mejoran, el gráfico se acerca a la forma ideal de L invertida.</w:t>
        </w:r>
        <w:r w:rsidRPr="00974EC5">
          <w:rPr>
            <w:webHidden/>
            <w:lang w:val="es-ES"/>
          </w:rPr>
          <w:tab/>
        </w:r>
        <w:r w:rsidRPr="00974EC5">
          <w:rPr>
            <w:webHidden/>
            <w:lang w:val="es-ES"/>
          </w:rPr>
          <w:fldChar w:fldCharType="begin"/>
        </w:r>
        <w:r w:rsidRPr="00974EC5">
          <w:rPr>
            <w:webHidden/>
            <w:lang w:val="es-ES"/>
          </w:rPr>
          <w:instrText xml:space="preserve"> PAGEREF _Toc186281855 \h </w:instrText>
        </w:r>
        <w:r w:rsidRPr="00974EC5">
          <w:rPr>
            <w:webHidden/>
            <w:lang w:val="es-ES"/>
          </w:rPr>
        </w:r>
        <w:r w:rsidRPr="00974EC5">
          <w:rPr>
            <w:webHidden/>
            <w:lang w:val="es-ES"/>
          </w:rPr>
          <w:fldChar w:fldCharType="separate"/>
        </w:r>
        <w:r w:rsidRPr="00974EC5">
          <w:rPr>
            <w:webHidden/>
            <w:lang w:val="es-ES"/>
          </w:rPr>
          <w:t>33</w:t>
        </w:r>
        <w:r w:rsidRPr="00974EC5">
          <w:rPr>
            <w:webHidden/>
            <w:lang w:val="es-ES"/>
          </w:rPr>
          <w:fldChar w:fldCharType="end"/>
        </w:r>
      </w:hyperlink>
    </w:p>
    <w:p w14:paraId="2E3C1886" w14:textId="7C2E805A" w:rsidR="00B800E3" w:rsidRPr="00974EC5" w:rsidRDefault="00B800E3">
      <w:pPr>
        <w:pStyle w:val="Tabladeilustraciones"/>
        <w:tabs>
          <w:tab w:val="right" w:leader="dot" w:pos="8494"/>
        </w:tabs>
        <w:ind w:left="0" w:hanging="2"/>
        <w:rPr>
          <w:rFonts w:asciiTheme="minorHAnsi" w:eastAsiaTheme="minorEastAsia" w:hAnsiTheme="minorHAnsi" w:cstheme="minorBidi"/>
          <w:kern w:val="2"/>
          <w:position w:val="0"/>
          <w:lang w:val="es-ES" w:eastAsia="es-ES_tradnl"/>
          <w14:ligatures w14:val="standardContextual"/>
        </w:rPr>
      </w:pPr>
      <w:hyperlink w:anchor="_Toc186281856" w:history="1">
        <w:r w:rsidRPr="00974EC5">
          <w:rPr>
            <w:rStyle w:val="Hipervnculo"/>
            <w:lang w:val="es-ES"/>
          </w:rPr>
          <w:t>Figura 9: Curva ROC (Modelo XGBoost). Se generó un modelo de tipo XGBoost, como ejemplo de modelo complejo, para comparar los resultados obtenidos frente al modelo logístico. La curva ROC representa la sensibilidad en el eje Y y la especificidad en el eje X. Un modelo con sensibilidad y especificidad máxima generaría una gráfica en forma de L invertida, en tanto que un modelo que generara predicciones al azar generaría una gráfica que se acercaría a una línea diagonal. A medida que los valores de sensibilidad y especificidad obtenidos por el modelo mejoran, el gráfico se acerca a la forma ideal de L invertida.</w:t>
        </w:r>
        <w:r w:rsidRPr="00974EC5">
          <w:rPr>
            <w:webHidden/>
            <w:lang w:val="es-ES"/>
          </w:rPr>
          <w:tab/>
        </w:r>
        <w:r w:rsidRPr="00974EC5">
          <w:rPr>
            <w:webHidden/>
            <w:lang w:val="es-ES"/>
          </w:rPr>
          <w:fldChar w:fldCharType="begin"/>
        </w:r>
        <w:r w:rsidRPr="00974EC5">
          <w:rPr>
            <w:webHidden/>
            <w:lang w:val="es-ES"/>
          </w:rPr>
          <w:instrText xml:space="preserve"> PAGEREF _Toc186281856 \h </w:instrText>
        </w:r>
        <w:r w:rsidRPr="00974EC5">
          <w:rPr>
            <w:webHidden/>
            <w:lang w:val="es-ES"/>
          </w:rPr>
        </w:r>
        <w:r w:rsidRPr="00974EC5">
          <w:rPr>
            <w:webHidden/>
            <w:lang w:val="es-ES"/>
          </w:rPr>
          <w:fldChar w:fldCharType="separate"/>
        </w:r>
        <w:r w:rsidRPr="00974EC5">
          <w:rPr>
            <w:webHidden/>
            <w:lang w:val="es-ES"/>
          </w:rPr>
          <w:t>35</w:t>
        </w:r>
        <w:r w:rsidRPr="00974EC5">
          <w:rPr>
            <w:webHidden/>
            <w:lang w:val="es-ES"/>
          </w:rPr>
          <w:fldChar w:fldCharType="end"/>
        </w:r>
      </w:hyperlink>
    </w:p>
    <w:p w14:paraId="5285A120" w14:textId="1485222A" w:rsidR="00B800E3" w:rsidRPr="00974EC5" w:rsidRDefault="00B800E3">
      <w:pPr>
        <w:pStyle w:val="Tabladeilustraciones"/>
        <w:tabs>
          <w:tab w:val="right" w:leader="dot" w:pos="8494"/>
        </w:tabs>
        <w:ind w:left="0" w:hanging="2"/>
        <w:rPr>
          <w:rFonts w:asciiTheme="minorHAnsi" w:eastAsiaTheme="minorEastAsia" w:hAnsiTheme="minorHAnsi" w:cstheme="minorBidi"/>
          <w:kern w:val="2"/>
          <w:position w:val="0"/>
          <w:lang w:val="es-ES" w:eastAsia="es-ES_tradnl"/>
          <w14:ligatures w14:val="standardContextual"/>
        </w:rPr>
      </w:pPr>
      <w:hyperlink w:anchor="_Toc186281857" w:history="1">
        <w:r w:rsidRPr="00974EC5">
          <w:rPr>
            <w:rStyle w:val="Hipervnculo"/>
            <w:lang w:val="es-ES"/>
          </w:rPr>
          <w:t>Figura 10: Comparación de curvas ROC para el modelo de base (logístico, en rojo) en comparación con el modelo complejo (XGBoost, en azul).</w:t>
        </w:r>
        <w:r w:rsidRPr="00974EC5">
          <w:rPr>
            <w:webHidden/>
            <w:lang w:val="es-ES"/>
          </w:rPr>
          <w:tab/>
        </w:r>
        <w:r w:rsidRPr="00974EC5">
          <w:rPr>
            <w:webHidden/>
            <w:lang w:val="es-ES"/>
          </w:rPr>
          <w:fldChar w:fldCharType="begin"/>
        </w:r>
        <w:r w:rsidRPr="00974EC5">
          <w:rPr>
            <w:webHidden/>
            <w:lang w:val="es-ES"/>
          </w:rPr>
          <w:instrText xml:space="preserve"> PAGEREF _Toc186281857 \h </w:instrText>
        </w:r>
        <w:r w:rsidRPr="00974EC5">
          <w:rPr>
            <w:webHidden/>
            <w:lang w:val="es-ES"/>
          </w:rPr>
        </w:r>
        <w:r w:rsidRPr="00974EC5">
          <w:rPr>
            <w:webHidden/>
            <w:lang w:val="es-ES"/>
          </w:rPr>
          <w:fldChar w:fldCharType="separate"/>
        </w:r>
        <w:r w:rsidRPr="00974EC5">
          <w:rPr>
            <w:webHidden/>
            <w:lang w:val="es-ES"/>
          </w:rPr>
          <w:t>36</w:t>
        </w:r>
        <w:r w:rsidRPr="00974EC5">
          <w:rPr>
            <w:webHidden/>
            <w:lang w:val="es-ES"/>
          </w:rPr>
          <w:fldChar w:fldCharType="end"/>
        </w:r>
      </w:hyperlink>
    </w:p>
    <w:p w14:paraId="6B83174C" w14:textId="724BC0F4" w:rsidR="00B800E3" w:rsidRPr="00974EC5" w:rsidRDefault="00B800E3">
      <w:pPr>
        <w:pStyle w:val="Tabladeilustraciones"/>
        <w:tabs>
          <w:tab w:val="right" w:leader="dot" w:pos="8494"/>
        </w:tabs>
        <w:ind w:left="0" w:hanging="2"/>
        <w:rPr>
          <w:rFonts w:asciiTheme="minorHAnsi" w:eastAsiaTheme="minorEastAsia" w:hAnsiTheme="minorHAnsi" w:cstheme="minorBidi"/>
          <w:kern w:val="2"/>
          <w:position w:val="0"/>
          <w:lang w:val="es-ES" w:eastAsia="es-ES_tradnl"/>
          <w14:ligatures w14:val="standardContextual"/>
        </w:rPr>
      </w:pPr>
      <w:hyperlink w:anchor="_Toc186281858" w:history="1">
        <w:r w:rsidRPr="00974EC5">
          <w:rPr>
            <w:rStyle w:val="Hipervnculo"/>
            <w:lang w:val="es-ES"/>
          </w:rPr>
          <w:t xml:space="preserve">Figura 11: Importancia de las variables (modelo XGBoost). La importancia de las variables se calcula con base en la métrica </w:t>
        </w:r>
        <w:r w:rsidRPr="00974EC5">
          <w:rPr>
            <w:rStyle w:val="Hipervnculo"/>
            <w:i/>
            <w:iCs/>
            <w:lang w:val="es-ES"/>
          </w:rPr>
          <w:t>gain</w:t>
        </w:r>
        <w:r w:rsidRPr="00974EC5">
          <w:rPr>
            <w:rStyle w:val="Hipervnculo"/>
            <w:lang w:val="es-ES"/>
          </w:rPr>
          <w:t>, representando la contribución relativa de cada variable a la construcción del modelo. Las barras indican la magnitud de esta importancia, con las variables más influyentes listadas en la parte superior. Este análisis permite identificar las características clave que impactan en las predicciones, facilitando un primer acceso a la interpretación del modelo y a su conexión con el contexto clínico.</w:t>
        </w:r>
        <w:r w:rsidRPr="00974EC5">
          <w:rPr>
            <w:webHidden/>
            <w:lang w:val="es-ES"/>
          </w:rPr>
          <w:tab/>
        </w:r>
        <w:r w:rsidRPr="00974EC5">
          <w:rPr>
            <w:webHidden/>
            <w:lang w:val="es-ES"/>
          </w:rPr>
          <w:fldChar w:fldCharType="begin"/>
        </w:r>
        <w:r w:rsidRPr="00974EC5">
          <w:rPr>
            <w:webHidden/>
            <w:lang w:val="es-ES"/>
          </w:rPr>
          <w:instrText xml:space="preserve"> PAGEREF _Toc186281858 \h </w:instrText>
        </w:r>
        <w:r w:rsidRPr="00974EC5">
          <w:rPr>
            <w:webHidden/>
            <w:lang w:val="es-ES"/>
          </w:rPr>
        </w:r>
        <w:r w:rsidRPr="00974EC5">
          <w:rPr>
            <w:webHidden/>
            <w:lang w:val="es-ES"/>
          </w:rPr>
          <w:fldChar w:fldCharType="separate"/>
        </w:r>
        <w:r w:rsidRPr="00974EC5">
          <w:rPr>
            <w:webHidden/>
            <w:lang w:val="es-ES"/>
          </w:rPr>
          <w:t>37</w:t>
        </w:r>
        <w:r w:rsidRPr="00974EC5">
          <w:rPr>
            <w:webHidden/>
            <w:lang w:val="es-ES"/>
          </w:rPr>
          <w:fldChar w:fldCharType="end"/>
        </w:r>
      </w:hyperlink>
    </w:p>
    <w:p w14:paraId="1F21B42D" w14:textId="402547C4" w:rsidR="00B800E3" w:rsidRPr="00974EC5" w:rsidRDefault="00B800E3">
      <w:pPr>
        <w:pStyle w:val="Tabladeilustraciones"/>
        <w:tabs>
          <w:tab w:val="right" w:leader="dot" w:pos="8494"/>
        </w:tabs>
        <w:ind w:left="0" w:hanging="2"/>
        <w:rPr>
          <w:rFonts w:asciiTheme="minorHAnsi" w:eastAsiaTheme="minorEastAsia" w:hAnsiTheme="minorHAnsi" w:cstheme="minorBidi"/>
          <w:kern w:val="2"/>
          <w:position w:val="0"/>
          <w:lang w:val="es-ES" w:eastAsia="es-ES_tradnl"/>
          <w14:ligatures w14:val="standardContextual"/>
        </w:rPr>
      </w:pPr>
      <w:hyperlink w:anchor="_Toc186281859" w:history="1">
        <w:r w:rsidRPr="00974EC5">
          <w:rPr>
            <w:rStyle w:val="Hipervnculo"/>
            <w:lang w:val="es-ES"/>
          </w:rPr>
          <w:t>Figura 12: Ejemplo de cálculo de valores SHAP para una observación seleccionada del conjunto de prueba. El gráfico muestra la contribución individual de cada variable a la predicción realizada por el modelo. Las barras representan los valores SHAP, donde un valor positivo indica un aumento en la probabilidad predicha, y un valor negativo indica una disminución. Este análisis permite interpretar cómo las variables específicas (tales como tn12, tn30 y el sexo, en este caso de ejemplo), influyen en la predicción final, promoviendo la transparencia del modelo en aplicaciones clínicas.</w:t>
        </w:r>
        <w:r w:rsidRPr="00974EC5">
          <w:rPr>
            <w:webHidden/>
            <w:lang w:val="es-ES"/>
          </w:rPr>
          <w:tab/>
        </w:r>
        <w:r w:rsidRPr="00974EC5">
          <w:rPr>
            <w:webHidden/>
            <w:lang w:val="es-ES"/>
          </w:rPr>
          <w:fldChar w:fldCharType="begin"/>
        </w:r>
        <w:r w:rsidRPr="00974EC5">
          <w:rPr>
            <w:webHidden/>
            <w:lang w:val="es-ES"/>
          </w:rPr>
          <w:instrText xml:space="preserve"> PAGEREF _Toc186281859 \h </w:instrText>
        </w:r>
        <w:r w:rsidRPr="00974EC5">
          <w:rPr>
            <w:webHidden/>
            <w:lang w:val="es-ES"/>
          </w:rPr>
        </w:r>
        <w:r w:rsidRPr="00974EC5">
          <w:rPr>
            <w:webHidden/>
            <w:lang w:val="es-ES"/>
          </w:rPr>
          <w:fldChar w:fldCharType="separate"/>
        </w:r>
        <w:r w:rsidRPr="00974EC5">
          <w:rPr>
            <w:webHidden/>
            <w:lang w:val="es-ES"/>
          </w:rPr>
          <w:t>38</w:t>
        </w:r>
        <w:r w:rsidRPr="00974EC5">
          <w:rPr>
            <w:webHidden/>
            <w:lang w:val="es-ES"/>
          </w:rPr>
          <w:fldChar w:fldCharType="end"/>
        </w:r>
      </w:hyperlink>
    </w:p>
    <w:p w14:paraId="6B09D5AC" w14:textId="5A00A9F3" w:rsidR="00B800E3" w:rsidRPr="00974EC5" w:rsidRDefault="00B800E3">
      <w:pPr>
        <w:pStyle w:val="Tabladeilustraciones"/>
        <w:tabs>
          <w:tab w:val="right" w:leader="dot" w:pos="8494"/>
        </w:tabs>
        <w:ind w:left="0" w:hanging="2"/>
        <w:rPr>
          <w:rFonts w:asciiTheme="minorHAnsi" w:eastAsiaTheme="minorEastAsia" w:hAnsiTheme="minorHAnsi" w:cstheme="minorBidi"/>
          <w:kern w:val="2"/>
          <w:position w:val="0"/>
          <w:lang w:val="es-ES" w:eastAsia="es-ES_tradnl"/>
          <w14:ligatures w14:val="standardContextual"/>
        </w:rPr>
      </w:pPr>
      <w:hyperlink w:anchor="_Toc186281860" w:history="1">
        <w:r w:rsidRPr="00974EC5">
          <w:rPr>
            <w:rStyle w:val="Hipervnculo"/>
            <w:lang w:val="es-ES"/>
          </w:rPr>
          <w:t>Figura 13: Valores SHAP medios absolutos para el conjunto de prueba. El gráfico presenta la importancia promedio de cada variable en las predicciones realizadas por el modelo, medida a través de los valores SHAP medios absolutos. Las variables con mayores valores, como tn12, tn30, tn6 y el sexo (mujer), destacan por su impacto consistente en la toma de decisiones del modelo, lo que subraya su relevancia en el análisis global.</w:t>
        </w:r>
        <w:r w:rsidRPr="00974EC5">
          <w:rPr>
            <w:webHidden/>
            <w:lang w:val="es-ES"/>
          </w:rPr>
          <w:tab/>
        </w:r>
        <w:r w:rsidRPr="00974EC5">
          <w:rPr>
            <w:webHidden/>
            <w:lang w:val="es-ES"/>
          </w:rPr>
          <w:fldChar w:fldCharType="begin"/>
        </w:r>
        <w:r w:rsidRPr="00974EC5">
          <w:rPr>
            <w:webHidden/>
            <w:lang w:val="es-ES"/>
          </w:rPr>
          <w:instrText xml:space="preserve"> PAGEREF _Toc186281860 \h </w:instrText>
        </w:r>
        <w:r w:rsidRPr="00974EC5">
          <w:rPr>
            <w:webHidden/>
            <w:lang w:val="es-ES"/>
          </w:rPr>
        </w:r>
        <w:r w:rsidRPr="00974EC5">
          <w:rPr>
            <w:webHidden/>
            <w:lang w:val="es-ES"/>
          </w:rPr>
          <w:fldChar w:fldCharType="separate"/>
        </w:r>
        <w:r w:rsidRPr="00974EC5">
          <w:rPr>
            <w:webHidden/>
            <w:lang w:val="es-ES"/>
          </w:rPr>
          <w:t>39</w:t>
        </w:r>
        <w:r w:rsidRPr="00974EC5">
          <w:rPr>
            <w:webHidden/>
            <w:lang w:val="es-ES"/>
          </w:rPr>
          <w:fldChar w:fldCharType="end"/>
        </w:r>
      </w:hyperlink>
    </w:p>
    <w:p w14:paraId="6C5FFA63" w14:textId="73571194" w:rsidR="0042480F" w:rsidRPr="00974EC5" w:rsidRDefault="0042480F">
      <w:pPr>
        <w:ind w:left="0" w:hanging="2"/>
        <w:rPr>
          <w:lang w:val="es-ES"/>
        </w:rPr>
      </w:pPr>
      <w:r w:rsidRPr="00974EC5">
        <w:rPr>
          <w:lang w:val="es-ES"/>
        </w:rPr>
        <w:fldChar w:fldCharType="end"/>
      </w:r>
    </w:p>
    <w:p w14:paraId="329DCA62" w14:textId="77777777" w:rsidR="007B4C5A" w:rsidRPr="00974EC5" w:rsidRDefault="007B4C5A">
      <w:pPr>
        <w:pBdr>
          <w:top w:val="nil"/>
          <w:left w:val="nil"/>
          <w:bottom w:val="nil"/>
          <w:right w:val="nil"/>
          <w:between w:val="nil"/>
        </w:pBdr>
        <w:tabs>
          <w:tab w:val="right" w:pos="8495"/>
        </w:tabs>
        <w:spacing w:line="240" w:lineRule="auto"/>
        <w:ind w:left="0" w:hanging="2"/>
        <w:rPr>
          <w:lang w:val="es-ES"/>
        </w:rPr>
        <w:sectPr w:rsidR="007B4C5A" w:rsidRPr="00974EC5" w:rsidSect="00230452">
          <w:footerReference w:type="default" r:id="rId34"/>
          <w:footerReference w:type="first" r:id="rId35"/>
          <w:pgSz w:w="11906" w:h="16838"/>
          <w:pgMar w:top="2109" w:right="1701" w:bottom="1417" w:left="1701" w:header="708" w:footer="708" w:gutter="0"/>
          <w:cols w:space="708"/>
          <w:docGrid w:linePitch="360"/>
        </w:sectPr>
      </w:pPr>
    </w:p>
    <w:p w14:paraId="597CE9BB" w14:textId="4DE8292F" w:rsidR="004C6E8E" w:rsidRPr="00974EC5" w:rsidRDefault="0014036A">
      <w:pPr>
        <w:pStyle w:val="Ttulo1"/>
        <w:numPr>
          <w:ilvl w:val="0"/>
          <w:numId w:val="5"/>
        </w:numPr>
        <w:ind w:left="2" w:hanging="4"/>
        <w:rPr>
          <w:lang w:val="es-ES"/>
        </w:rPr>
      </w:pPr>
      <w:bookmarkStart w:id="118" w:name="_heading=h.3znysh7" w:colFirst="0" w:colLast="0"/>
      <w:bookmarkStart w:id="119" w:name="_Toc186096464"/>
      <w:bookmarkStart w:id="120" w:name="_Toc186200093"/>
      <w:bookmarkStart w:id="121" w:name="_Toc186200518"/>
      <w:bookmarkStart w:id="122" w:name="_Toc186281833"/>
      <w:bookmarkEnd w:id="118"/>
      <w:r w:rsidRPr="00974EC5">
        <w:rPr>
          <w:lang w:val="es-ES"/>
        </w:rPr>
        <w:lastRenderedPageBreak/>
        <w:t>Introduc</w:t>
      </w:r>
      <w:r w:rsidR="00D94BA4" w:rsidRPr="00974EC5">
        <w:rPr>
          <w:lang w:val="es-ES"/>
        </w:rPr>
        <w:t>c</w:t>
      </w:r>
      <w:r w:rsidR="00396AE9" w:rsidRPr="00974EC5">
        <w:rPr>
          <w:lang w:val="es-ES"/>
        </w:rPr>
        <w:t>i</w:t>
      </w:r>
      <w:r w:rsidR="00D94BA4" w:rsidRPr="00974EC5">
        <w:rPr>
          <w:lang w:val="es-ES"/>
        </w:rPr>
        <w:t>ó</w:t>
      </w:r>
      <w:r w:rsidR="00396AE9" w:rsidRPr="00974EC5">
        <w:rPr>
          <w:lang w:val="es-ES"/>
        </w:rPr>
        <w:t>n</w:t>
      </w:r>
      <w:bookmarkEnd w:id="119"/>
      <w:bookmarkEnd w:id="120"/>
      <w:bookmarkEnd w:id="121"/>
      <w:bookmarkEnd w:id="122"/>
    </w:p>
    <w:p w14:paraId="281F87B2" w14:textId="77777777" w:rsidR="004C6E8E" w:rsidRPr="00974EC5" w:rsidRDefault="004C6E8E">
      <w:pPr>
        <w:ind w:left="0" w:hanging="2"/>
        <w:rPr>
          <w:lang w:val="es-ES"/>
        </w:rPr>
      </w:pPr>
    </w:p>
    <w:p w14:paraId="5CA58C8E" w14:textId="77777777" w:rsidR="004C6E8E" w:rsidRPr="00974EC5" w:rsidRDefault="0014036A">
      <w:pPr>
        <w:ind w:left="0" w:hanging="2"/>
        <w:rPr>
          <w:lang w:val="es-ES"/>
        </w:rPr>
      </w:pPr>
      <w:bookmarkStart w:id="123" w:name="_Toc186096465"/>
      <w:bookmarkStart w:id="124" w:name="_Toc186200094"/>
      <w:r w:rsidRPr="00974EC5">
        <w:rPr>
          <w:highlight w:val="yellow"/>
          <w:lang w:val="es-ES"/>
        </w:rPr>
        <w:t>Esta plantilla se concibe como una guía para el/la estudiante. Se puede adaptar a las necesidades de cada trabajo, siempre que el tutor/a del trabajo esté de acuerdo.</w:t>
      </w:r>
      <w:bookmarkEnd w:id="123"/>
      <w:bookmarkEnd w:id="124"/>
    </w:p>
    <w:p w14:paraId="560E1C12" w14:textId="77777777" w:rsidR="004C6E8E" w:rsidRPr="00974EC5" w:rsidRDefault="0014036A">
      <w:pPr>
        <w:ind w:left="0" w:hanging="2"/>
        <w:rPr>
          <w:lang w:val="es-ES"/>
        </w:rPr>
      </w:pPr>
      <w:bookmarkStart w:id="125" w:name="_Toc186096466"/>
      <w:bookmarkStart w:id="126" w:name="_Toc186200095"/>
      <w:r w:rsidRPr="00974EC5">
        <w:rPr>
          <w:highlight w:val="yellow"/>
          <w:lang w:val="es-ES"/>
        </w:rPr>
        <w:t xml:space="preserve">La memoria debería ocupar </w:t>
      </w:r>
      <w:r w:rsidRPr="00974EC5">
        <w:rPr>
          <w:b/>
          <w:highlight w:val="yellow"/>
          <w:lang w:val="es-ES"/>
        </w:rPr>
        <w:t>entre 30 y 60 páginas</w:t>
      </w:r>
      <w:r w:rsidRPr="00974EC5">
        <w:rPr>
          <w:highlight w:val="yellow"/>
          <w:lang w:val="es-ES"/>
        </w:rPr>
        <w:t>. Esta cifra es orientativa y no debería limitaros. En cualquier caso, la memoria no puede ocupar más de 90 páginas (sin tener en cuenta los anexos).</w:t>
      </w:r>
      <w:bookmarkEnd w:id="125"/>
      <w:bookmarkEnd w:id="126"/>
    </w:p>
    <w:p w14:paraId="7657BB5F" w14:textId="77777777" w:rsidR="004C6E8E" w:rsidRPr="00974EC5" w:rsidRDefault="0014036A">
      <w:pPr>
        <w:ind w:left="0" w:hanging="2"/>
        <w:rPr>
          <w:color w:val="000000"/>
          <w:highlight w:val="yellow"/>
          <w:lang w:val="es-ES"/>
        </w:rPr>
      </w:pPr>
      <w:bookmarkStart w:id="127" w:name="_Toc186096467"/>
      <w:bookmarkStart w:id="128" w:name="_Toc186200096"/>
      <w:r w:rsidRPr="00974EC5">
        <w:rPr>
          <w:color w:val="000000"/>
          <w:highlight w:val="yellow"/>
          <w:lang w:val="es-ES"/>
        </w:rPr>
        <w:t>A continuación os proporcionamos los enlaces a algunos </w:t>
      </w:r>
      <w:r w:rsidRPr="00974EC5">
        <w:rPr>
          <w:b/>
          <w:color w:val="000000"/>
          <w:highlight w:val="yellow"/>
          <w:lang w:val="es-ES"/>
        </w:rPr>
        <w:t>ejemplos de trabajos finales</w:t>
      </w:r>
      <w:r w:rsidRPr="00974EC5">
        <w:rPr>
          <w:color w:val="000000"/>
          <w:highlight w:val="yellow"/>
          <w:lang w:val="es-ES"/>
        </w:rPr>
        <w:t>:</w:t>
      </w:r>
      <w:bookmarkEnd w:id="127"/>
      <w:bookmarkEnd w:id="128"/>
    </w:p>
    <w:bookmarkStart w:id="129" w:name="_heading=h.2et92p0" w:colFirst="0" w:colLast="0"/>
    <w:bookmarkEnd w:id="129"/>
    <w:p w14:paraId="1EBC2DBD" w14:textId="77777777" w:rsidR="004C6E8E" w:rsidRPr="00974EC5" w:rsidRDefault="0014036A">
      <w:pPr>
        <w:numPr>
          <w:ilvl w:val="0"/>
          <w:numId w:val="4"/>
        </w:numPr>
        <w:ind w:left="0" w:hanging="2"/>
        <w:rPr>
          <w:color w:val="000000"/>
          <w:highlight w:val="yellow"/>
          <w:lang w:val="es-ES"/>
        </w:rPr>
      </w:pPr>
      <w:r w:rsidRPr="00974EC5">
        <w:rPr>
          <w:lang w:val="es-ES"/>
        </w:rPr>
        <w:fldChar w:fldCharType="begin"/>
      </w:r>
      <w:r w:rsidRPr="000071E7">
        <w:rPr>
          <w:lang w:val="en-US"/>
          <w:rPrChange w:id="130" w:author="Ariel Cariaga Martínez" w:date="2024-12-29T16:11:00Z" w16du:dateUtc="2024-12-29T15:11:00Z">
            <w:rPr>
              <w:lang w:val="es-ES"/>
            </w:rPr>
          </w:rPrChange>
        </w:rPr>
        <w:instrText>HYPERLINK "http://openaccess.uoc.edu/handle/10609/72586" \h</w:instrText>
      </w:r>
      <w:r w:rsidRPr="00974EC5">
        <w:rPr>
          <w:lang w:val="es-ES"/>
        </w:rPr>
      </w:r>
      <w:r w:rsidRPr="00974EC5">
        <w:rPr>
          <w:lang w:val="es-ES"/>
        </w:rPr>
        <w:fldChar w:fldCharType="separate"/>
      </w:r>
      <w:bookmarkStart w:id="131" w:name="_Toc186200097"/>
      <w:bookmarkStart w:id="132" w:name="_Toc186096468"/>
      <w:r w:rsidRPr="000071E7">
        <w:rPr>
          <w:color w:val="000000"/>
          <w:highlight w:val="yellow"/>
          <w:u w:val="single"/>
          <w:lang w:val="en-US"/>
          <w:rPrChange w:id="133" w:author="Ariel Cariaga Martínez" w:date="2024-12-29T16:11:00Z" w16du:dateUtc="2024-12-29T15:11:00Z">
            <w:rPr>
              <w:color w:val="000000"/>
              <w:highlight w:val="yellow"/>
              <w:u w:val="single"/>
              <w:lang w:val="es-ES"/>
            </w:rPr>
          </w:rPrChange>
        </w:rPr>
        <w:t xml:space="preserve">Missing data analysis in longitudinal data. </w:t>
      </w:r>
      <w:proofErr w:type="spellStart"/>
      <w:r w:rsidRPr="00974EC5">
        <w:rPr>
          <w:color w:val="000000"/>
          <w:highlight w:val="yellow"/>
          <w:u w:val="single"/>
          <w:lang w:val="es-ES"/>
        </w:rPr>
        <w:t>How</w:t>
      </w:r>
      <w:proofErr w:type="spellEnd"/>
      <w:r w:rsidRPr="00974EC5">
        <w:rPr>
          <w:color w:val="000000"/>
          <w:highlight w:val="yellow"/>
          <w:u w:val="single"/>
          <w:lang w:val="es-ES"/>
        </w:rPr>
        <w:t xml:space="preserve"> </w:t>
      </w:r>
      <w:proofErr w:type="spellStart"/>
      <w:r w:rsidRPr="00974EC5">
        <w:rPr>
          <w:color w:val="000000"/>
          <w:highlight w:val="yellow"/>
          <w:u w:val="single"/>
          <w:lang w:val="es-ES"/>
        </w:rPr>
        <w:t>to</w:t>
      </w:r>
      <w:proofErr w:type="spellEnd"/>
      <w:r w:rsidRPr="00974EC5">
        <w:rPr>
          <w:color w:val="000000"/>
          <w:highlight w:val="yellow"/>
          <w:u w:val="single"/>
          <w:lang w:val="es-ES"/>
        </w:rPr>
        <w:t xml:space="preserve"> </w:t>
      </w:r>
      <w:proofErr w:type="spellStart"/>
      <w:r w:rsidRPr="00974EC5">
        <w:rPr>
          <w:color w:val="000000"/>
          <w:highlight w:val="yellow"/>
          <w:u w:val="single"/>
          <w:lang w:val="es-ES"/>
        </w:rPr>
        <w:t>analyze</w:t>
      </w:r>
      <w:proofErr w:type="spellEnd"/>
      <w:r w:rsidRPr="00974EC5">
        <w:rPr>
          <w:color w:val="000000"/>
          <w:highlight w:val="yellow"/>
          <w:u w:val="single"/>
          <w:lang w:val="es-ES"/>
        </w:rPr>
        <w:t xml:space="preserve"> </w:t>
      </w:r>
      <w:proofErr w:type="spellStart"/>
      <w:r w:rsidRPr="00974EC5">
        <w:rPr>
          <w:color w:val="000000"/>
          <w:highlight w:val="yellow"/>
          <w:u w:val="single"/>
          <w:lang w:val="es-ES"/>
        </w:rPr>
        <w:t>it</w:t>
      </w:r>
      <w:proofErr w:type="spellEnd"/>
      <w:r w:rsidRPr="00974EC5">
        <w:rPr>
          <w:color w:val="000000"/>
          <w:highlight w:val="yellow"/>
          <w:u w:val="single"/>
          <w:lang w:val="es-ES"/>
        </w:rPr>
        <w:t>?</w:t>
      </w:r>
      <w:bookmarkEnd w:id="131"/>
      <w:bookmarkEnd w:id="132"/>
      <w:r w:rsidRPr="00974EC5">
        <w:rPr>
          <w:color w:val="000000"/>
          <w:highlight w:val="yellow"/>
          <w:u w:val="single"/>
          <w:lang w:val="es-ES"/>
        </w:rPr>
        <w:fldChar w:fldCharType="end"/>
      </w:r>
    </w:p>
    <w:bookmarkStart w:id="134" w:name="_heading=h.tyjcwt" w:colFirst="0" w:colLast="0"/>
    <w:bookmarkEnd w:id="134"/>
    <w:p w14:paraId="343379A9" w14:textId="77777777" w:rsidR="004C6E8E" w:rsidRPr="00974EC5" w:rsidRDefault="0014036A">
      <w:pPr>
        <w:numPr>
          <w:ilvl w:val="0"/>
          <w:numId w:val="4"/>
        </w:numPr>
        <w:ind w:left="0" w:hanging="2"/>
        <w:rPr>
          <w:color w:val="000000"/>
          <w:highlight w:val="yellow"/>
          <w:u w:val="single"/>
          <w:lang w:val="es-ES"/>
        </w:rPr>
      </w:pPr>
      <w:r w:rsidRPr="00974EC5">
        <w:rPr>
          <w:lang w:val="es-ES"/>
        </w:rPr>
        <w:fldChar w:fldCharType="begin"/>
      </w:r>
      <w:r w:rsidRPr="00974EC5">
        <w:rPr>
          <w:lang w:val="es-ES"/>
        </w:rPr>
        <w:instrText>HYPERLINK "http://openaccess.uoc.edu/handle/10609/72505" \h</w:instrText>
      </w:r>
      <w:r w:rsidRPr="00974EC5">
        <w:rPr>
          <w:lang w:val="es-ES"/>
        </w:rPr>
      </w:r>
      <w:r w:rsidRPr="00974EC5">
        <w:rPr>
          <w:lang w:val="es-ES"/>
        </w:rPr>
        <w:fldChar w:fldCharType="separate"/>
      </w:r>
      <w:bookmarkStart w:id="135" w:name="_Toc186200098"/>
      <w:bookmarkStart w:id="136" w:name="_Toc186096469"/>
      <w:r w:rsidRPr="00974EC5">
        <w:rPr>
          <w:color w:val="000000"/>
          <w:highlight w:val="yellow"/>
          <w:u w:val="single"/>
          <w:lang w:val="es-ES"/>
        </w:rPr>
        <w:t xml:space="preserve">Análisis de </w:t>
      </w:r>
      <w:proofErr w:type="spellStart"/>
      <w:r w:rsidRPr="00974EC5">
        <w:rPr>
          <w:color w:val="000000"/>
          <w:highlight w:val="yellow"/>
          <w:u w:val="single"/>
          <w:lang w:val="es-ES"/>
        </w:rPr>
        <w:t>microRNA</w:t>
      </w:r>
      <w:proofErr w:type="spellEnd"/>
      <w:r w:rsidRPr="00974EC5">
        <w:rPr>
          <w:color w:val="000000"/>
          <w:highlight w:val="yellow"/>
          <w:u w:val="single"/>
          <w:lang w:val="es-ES"/>
        </w:rPr>
        <w:t xml:space="preserve"> (</w:t>
      </w:r>
      <w:proofErr w:type="spellStart"/>
      <w:r w:rsidRPr="00974EC5">
        <w:rPr>
          <w:color w:val="000000"/>
          <w:highlight w:val="yellow"/>
          <w:u w:val="single"/>
          <w:lang w:val="es-ES"/>
        </w:rPr>
        <w:t>miRNA</w:t>
      </w:r>
      <w:proofErr w:type="spellEnd"/>
      <w:r w:rsidRPr="00974EC5">
        <w:rPr>
          <w:color w:val="000000"/>
          <w:highlight w:val="yellow"/>
          <w:u w:val="single"/>
          <w:lang w:val="es-ES"/>
        </w:rPr>
        <w:t>) i proteínas de unión a RNA (</w:t>
      </w:r>
      <w:proofErr w:type="spellStart"/>
      <w:r w:rsidRPr="00974EC5">
        <w:rPr>
          <w:color w:val="000000"/>
          <w:highlight w:val="yellow"/>
          <w:u w:val="single"/>
          <w:lang w:val="es-ES"/>
        </w:rPr>
        <w:t>RBPs</w:t>
      </w:r>
      <w:proofErr w:type="spellEnd"/>
      <w:r w:rsidRPr="00974EC5">
        <w:rPr>
          <w:color w:val="000000"/>
          <w:highlight w:val="yellow"/>
          <w:u w:val="single"/>
          <w:lang w:val="es-ES"/>
        </w:rPr>
        <w:t xml:space="preserve">) involucradas en la función de los </w:t>
      </w:r>
      <w:proofErr w:type="spellStart"/>
      <w:r w:rsidRPr="00974EC5">
        <w:rPr>
          <w:color w:val="000000"/>
          <w:highlight w:val="yellow"/>
          <w:u w:val="single"/>
          <w:lang w:val="es-ES"/>
        </w:rPr>
        <w:t>circRNA</w:t>
      </w:r>
      <w:proofErr w:type="spellEnd"/>
      <w:r w:rsidRPr="00974EC5">
        <w:rPr>
          <w:color w:val="000000"/>
          <w:highlight w:val="yellow"/>
          <w:u w:val="single"/>
          <w:lang w:val="es-ES"/>
        </w:rPr>
        <w:t xml:space="preserve"> en adenocarcinoma de pulmón</w:t>
      </w:r>
      <w:bookmarkEnd w:id="135"/>
      <w:bookmarkEnd w:id="136"/>
      <w:r w:rsidRPr="00974EC5">
        <w:rPr>
          <w:color w:val="000000"/>
          <w:highlight w:val="yellow"/>
          <w:u w:val="single"/>
          <w:lang w:val="es-ES"/>
        </w:rPr>
        <w:fldChar w:fldCharType="end"/>
      </w:r>
    </w:p>
    <w:bookmarkStart w:id="137" w:name="_heading=h.3dy6vkm" w:colFirst="0" w:colLast="0"/>
    <w:bookmarkEnd w:id="137"/>
    <w:p w14:paraId="35CF259B" w14:textId="77777777" w:rsidR="004C6E8E" w:rsidRPr="000071E7" w:rsidRDefault="0014036A">
      <w:pPr>
        <w:numPr>
          <w:ilvl w:val="0"/>
          <w:numId w:val="4"/>
        </w:numPr>
        <w:ind w:left="0" w:hanging="2"/>
        <w:rPr>
          <w:color w:val="000000"/>
          <w:highlight w:val="yellow"/>
          <w:u w:val="single"/>
          <w:lang w:val="en-US"/>
          <w:rPrChange w:id="138" w:author="Ariel Cariaga Martínez" w:date="2024-12-29T16:11:00Z" w16du:dateUtc="2024-12-29T15:11:00Z">
            <w:rPr>
              <w:color w:val="000000"/>
              <w:highlight w:val="yellow"/>
              <w:u w:val="single"/>
              <w:lang w:val="es-ES"/>
            </w:rPr>
          </w:rPrChange>
        </w:rPr>
      </w:pPr>
      <w:r w:rsidRPr="00974EC5">
        <w:rPr>
          <w:lang w:val="es-ES"/>
        </w:rPr>
        <w:fldChar w:fldCharType="begin"/>
      </w:r>
      <w:r w:rsidRPr="000071E7">
        <w:rPr>
          <w:lang w:val="en-US"/>
          <w:rPrChange w:id="139" w:author="Ariel Cariaga Martínez" w:date="2024-12-29T16:11:00Z" w16du:dateUtc="2024-12-29T15:11:00Z">
            <w:rPr>
              <w:lang w:val="es-ES"/>
            </w:rPr>
          </w:rPrChange>
        </w:rPr>
        <w:instrText>HYPERLINK "http://openaccess.uoc.edu/handle/10609/73305" \h</w:instrText>
      </w:r>
      <w:r w:rsidRPr="00974EC5">
        <w:rPr>
          <w:lang w:val="es-ES"/>
        </w:rPr>
      </w:r>
      <w:r w:rsidRPr="00974EC5">
        <w:rPr>
          <w:lang w:val="es-ES"/>
        </w:rPr>
        <w:fldChar w:fldCharType="separate"/>
      </w:r>
      <w:bookmarkStart w:id="140" w:name="_Toc186200099"/>
      <w:bookmarkStart w:id="141" w:name="_Toc186096470"/>
      <w:r w:rsidRPr="000071E7">
        <w:rPr>
          <w:color w:val="000000"/>
          <w:highlight w:val="yellow"/>
          <w:u w:val="single"/>
          <w:lang w:val="en-US"/>
          <w:rPrChange w:id="142" w:author="Ariel Cariaga Martínez" w:date="2024-12-29T16:11:00Z" w16du:dateUtc="2024-12-29T15:11:00Z">
            <w:rPr>
              <w:color w:val="000000"/>
              <w:highlight w:val="yellow"/>
              <w:u w:val="single"/>
              <w:lang w:val="es-ES"/>
            </w:rPr>
          </w:rPrChange>
        </w:rPr>
        <w:t>Bacterial degradation of petroleum hydrocarbons; a comparative genomics study of the genes involved in the catabolic pathways of naphthalene</w:t>
      </w:r>
      <w:bookmarkEnd w:id="140"/>
      <w:bookmarkEnd w:id="141"/>
      <w:r w:rsidRPr="00974EC5">
        <w:rPr>
          <w:color w:val="000000"/>
          <w:highlight w:val="yellow"/>
          <w:u w:val="single"/>
          <w:lang w:val="es-ES"/>
        </w:rPr>
        <w:fldChar w:fldCharType="end"/>
      </w:r>
    </w:p>
    <w:bookmarkStart w:id="143" w:name="_heading=h.1t3h5sf" w:colFirst="0" w:colLast="0"/>
    <w:bookmarkEnd w:id="143"/>
    <w:p w14:paraId="66E283A6" w14:textId="77777777" w:rsidR="004C6E8E" w:rsidRPr="00974EC5" w:rsidRDefault="0014036A">
      <w:pPr>
        <w:numPr>
          <w:ilvl w:val="0"/>
          <w:numId w:val="4"/>
        </w:numPr>
        <w:ind w:left="0" w:hanging="2"/>
        <w:rPr>
          <w:color w:val="000000"/>
          <w:highlight w:val="yellow"/>
          <w:u w:val="single"/>
          <w:lang w:val="es-ES"/>
        </w:rPr>
      </w:pPr>
      <w:r w:rsidRPr="00974EC5">
        <w:rPr>
          <w:lang w:val="es-ES"/>
        </w:rPr>
        <w:fldChar w:fldCharType="begin"/>
      </w:r>
      <w:r w:rsidRPr="00974EC5">
        <w:rPr>
          <w:lang w:val="es-ES"/>
        </w:rPr>
        <w:instrText>HYPERLINK "http://openaccess.uoc.edu/handle/10609/64246" \h</w:instrText>
      </w:r>
      <w:r w:rsidRPr="00974EC5">
        <w:rPr>
          <w:lang w:val="es-ES"/>
        </w:rPr>
      </w:r>
      <w:r w:rsidRPr="00974EC5">
        <w:rPr>
          <w:lang w:val="es-ES"/>
        </w:rPr>
        <w:fldChar w:fldCharType="separate"/>
      </w:r>
      <w:bookmarkStart w:id="144" w:name="_Toc186200100"/>
      <w:bookmarkStart w:id="145" w:name="_Toc186096471"/>
      <w:r w:rsidRPr="00974EC5">
        <w:rPr>
          <w:color w:val="000000"/>
          <w:highlight w:val="yellow"/>
          <w:u w:val="single"/>
          <w:lang w:val="es-ES"/>
        </w:rPr>
        <w:t xml:space="preserve">Búsqueda de </w:t>
      </w:r>
      <w:proofErr w:type="spellStart"/>
      <w:r w:rsidRPr="00974EC5">
        <w:rPr>
          <w:color w:val="000000"/>
          <w:highlight w:val="yellow"/>
          <w:u w:val="single"/>
          <w:lang w:val="es-ES"/>
        </w:rPr>
        <w:t>SNPs</w:t>
      </w:r>
      <w:proofErr w:type="spellEnd"/>
      <w:r w:rsidRPr="00974EC5">
        <w:rPr>
          <w:color w:val="000000"/>
          <w:highlight w:val="yellow"/>
          <w:u w:val="single"/>
          <w:lang w:val="es-ES"/>
        </w:rPr>
        <w:t xml:space="preserve"> y </w:t>
      </w:r>
      <w:proofErr w:type="spellStart"/>
      <w:r w:rsidRPr="00974EC5">
        <w:rPr>
          <w:color w:val="000000"/>
          <w:highlight w:val="yellow"/>
          <w:u w:val="single"/>
          <w:lang w:val="es-ES"/>
        </w:rPr>
        <w:t>CNVs</w:t>
      </w:r>
      <w:proofErr w:type="spellEnd"/>
      <w:r w:rsidRPr="00974EC5">
        <w:rPr>
          <w:color w:val="000000"/>
          <w:highlight w:val="yellow"/>
          <w:u w:val="single"/>
          <w:lang w:val="es-ES"/>
        </w:rPr>
        <w:t xml:space="preserve"> en </w:t>
      </w:r>
      <w:proofErr w:type="spellStart"/>
      <w:r w:rsidRPr="00974EC5">
        <w:rPr>
          <w:color w:val="000000"/>
          <w:highlight w:val="yellow"/>
          <w:u w:val="single"/>
          <w:lang w:val="es-ES"/>
        </w:rPr>
        <w:t>Leishmania</w:t>
      </w:r>
      <w:proofErr w:type="spellEnd"/>
      <w:r w:rsidRPr="00974EC5">
        <w:rPr>
          <w:color w:val="000000"/>
          <w:highlight w:val="yellow"/>
          <w:u w:val="single"/>
          <w:lang w:val="es-ES"/>
        </w:rPr>
        <w:t xml:space="preserve"> </w:t>
      </w:r>
      <w:proofErr w:type="spellStart"/>
      <w:r w:rsidRPr="00974EC5">
        <w:rPr>
          <w:color w:val="000000"/>
          <w:highlight w:val="yellow"/>
          <w:u w:val="single"/>
          <w:lang w:val="es-ES"/>
        </w:rPr>
        <w:t>donovani</w:t>
      </w:r>
      <w:bookmarkEnd w:id="144"/>
      <w:bookmarkEnd w:id="145"/>
      <w:proofErr w:type="spellEnd"/>
      <w:r w:rsidRPr="00974EC5">
        <w:rPr>
          <w:color w:val="000000"/>
          <w:highlight w:val="yellow"/>
          <w:u w:val="single"/>
          <w:lang w:val="es-ES"/>
        </w:rPr>
        <w:fldChar w:fldCharType="end"/>
      </w:r>
    </w:p>
    <w:bookmarkStart w:id="146" w:name="_heading=h.4d34og8" w:colFirst="0" w:colLast="0"/>
    <w:bookmarkEnd w:id="146"/>
    <w:p w14:paraId="1AE15711" w14:textId="77777777" w:rsidR="004C6E8E" w:rsidRPr="000071E7" w:rsidRDefault="0014036A">
      <w:pPr>
        <w:numPr>
          <w:ilvl w:val="0"/>
          <w:numId w:val="4"/>
        </w:numPr>
        <w:ind w:left="0" w:hanging="2"/>
        <w:rPr>
          <w:color w:val="000000"/>
          <w:highlight w:val="yellow"/>
          <w:u w:val="single"/>
          <w:lang w:val="en-US"/>
          <w:rPrChange w:id="147" w:author="Ariel Cariaga Martínez" w:date="2024-12-29T16:11:00Z" w16du:dateUtc="2024-12-29T15:11:00Z">
            <w:rPr>
              <w:color w:val="000000"/>
              <w:highlight w:val="yellow"/>
              <w:u w:val="single"/>
              <w:lang w:val="es-ES"/>
            </w:rPr>
          </w:rPrChange>
        </w:rPr>
      </w:pPr>
      <w:r w:rsidRPr="00974EC5">
        <w:rPr>
          <w:lang w:val="es-ES"/>
        </w:rPr>
        <w:fldChar w:fldCharType="begin"/>
      </w:r>
      <w:r w:rsidRPr="000071E7">
        <w:rPr>
          <w:lang w:val="en-US"/>
          <w:rPrChange w:id="148" w:author="Ariel Cariaga Martínez" w:date="2024-12-29T16:11:00Z" w16du:dateUtc="2024-12-29T15:11:00Z">
            <w:rPr>
              <w:lang w:val="es-ES"/>
            </w:rPr>
          </w:rPrChange>
        </w:rPr>
        <w:instrText>HYPERLINK "http://openaccess.uoc.edu/handle/10609/64387" \h</w:instrText>
      </w:r>
      <w:r w:rsidRPr="00974EC5">
        <w:rPr>
          <w:lang w:val="es-ES"/>
        </w:rPr>
      </w:r>
      <w:r w:rsidRPr="00974EC5">
        <w:rPr>
          <w:lang w:val="es-ES"/>
        </w:rPr>
        <w:fldChar w:fldCharType="separate"/>
      </w:r>
      <w:bookmarkStart w:id="149" w:name="_Toc186200101"/>
      <w:bookmarkStart w:id="150" w:name="_Toc186096472"/>
      <w:r w:rsidRPr="000071E7">
        <w:rPr>
          <w:color w:val="000000"/>
          <w:highlight w:val="yellow"/>
          <w:u w:val="single"/>
          <w:lang w:val="en-US"/>
          <w:rPrChange w:id="151" w:author="Ariel Cariaga Martínez" w:date="2024-12-29T16:11:00Z" w16du:dateUtc="2024-12-29T15:11:00Z">
            <w:rPr>
              <w:color w:val="000000"/>
              <w:highlight w:val="yellow"/>
              <w:u w:val="single"/>
              <w:lang w:val="es-ES"/>
            </w:rPr>
          </w:rPrChange>
        </w:rPr>
        <w:t>Development, optimization, and integration of molecular fitting tools and models in UCSF Chimera</w:t>
      </w:r>
      <w:bookmarkEnd w:id="149"/>
      <w:bookmarkEnd w:id="150"/>
      <w:r w:rsidRPr="00974EC5">
        <w:rPr>
          <w:color w:val="000000"/>
          <w:highlight w:val="yellow"/>
          <w:u w:val="single"/>
          <w:lang w:val="es-ES"/>
        </w:rPr>
        <w:fldChar w:fldCharType="end"/>
      </w:r>
    </w:p>
    <w:p w14:paraId="51D5DFE5" w14:textId="77777777" w:rsidR="004C6E8E" w:rsidRPr="000071E7" w:rsidRDefault="004C6E8E">
      <w:pPr>
        <w:ind w:left="0" w:hanging="2"/>
        <w:rPr>
          <w:color w:val="000000"/>
          <w:lang w:val="en-US"/>
          <w:rPrChange w:id="152" w:author="Ariel Cariaga Martínez" w:date="2024-12-29T16:11:00Z" w16du:dateUtc="2024-12-29T15:11:00Z">
            <w:rPr>
              <w:color w:val="000000"/>
              <w:lang w:val="es-ES"/>
            </w:rPr>
          </w:rPrChange>
        </w:rPr>
      </w:pPr>
    </w:p>
    <w:p w14:paraId="74AFE70D" w14:textId="77777777" w:rsidR="004C6E8E" w:rsidRPr="000071E7" w:rsidRDefault="004C6E8E">
      <w:pPr>
        <w:ind w:left="0" w:hanging="2"/>
        <w:rPr>
          <w:lang w:val="en-US"/>
          <w:rPrChange w:id="153" w:author="Ariel Cariaga Martínez" w:date="2024-12-29T16:11:00Z" w16du:dateUtc="2024-12-29T15:11:00Z">
            <w:rPr>
              <w:lang w:val="es-ES"/>
            </w:rPr>
          </w:rPrChange>
        </w:rPr>
      </w:pPr>
      <w:bookmarkStart w:id="154" w:name="_heading=h.17dp8vu" w:colFirst="0" w:colLast="0"/>
      <w:bookmarkEnd w:id="154"/>
    </w:p>
    <w:p w14:paraId="1B3FE5DF" w14:textId="77777777" w:rsidR="004C6E8E" w:rsidRPr="00974EC5" w:rsidRDefault="0014036A" w:rsidP="0048664E">
      <w:pPr>
        <w:pStyle w:val="Ttulo2"/>
        <w:numPr>
          <w:ilvl w:val="1"/>
          <w:numId w:val="6"/>
        </w:numPr>
        <w:spacing w:after="120" w:line="240" w:lineRule="auto"/>
        <w:ind w:left="0" w:hanging="2"/>
        <w:rPr>
          <w:lang w:val="es-ES"/>
        </w:rPr>
      </w:pPr>
      <w:bookmarkStart w:id="155" w:name="_Toc186096474"/>
      <w:bookmarkStart w:id="156" w:name="_Toc186200102"/>
      <w:bookmarkStart w:id="157" w:name="_Toc186200519"/>
      <w:bookmarkStart w:id="158" w:name="_Toc186281834"/>
      <w:r w:rsidRPr="00974EC5">
        <w:rPr>
          <w:lang w:val="es-ES"/>
        </w:rPr>
        <w:t>Contexto y justificación del Trabajo</w:t>
      </w:r>
      <w:bookmarkEnd w:id="155"/>
      <w:bookmarkEnd w:id="156"/>
      <w:bookmarkEnd w:id="157"/>
      <w:bookmarkEnd w:id="158"/>
    </w:p>
    <w:p w14:paraId="4D0FDF14" w14:textId="481A3CA9" w:rsidR="001511FE" w:rsidRPr="00974EC5" w:rsidRDefault="001511FE" w:rsidP="0048664E">
      <w:pPr>
        <w:spacing w:after="120" w:line="240" w:lineRule="auto"/>
        <w:ind w:left="0" w:hanging="2"/>
        <w:rPr>
          <w:lang w:val="es-ES"/>
        </w:rPr>
      </w:pPr>
      <w:bookmarkStart w:id="159" w:name="_Toc186096475"/>
      <w:bookmarkStart w:id="160" w:name="_Toc186200103"/>
      <w:r w:rsidRPr="00974EC5">
        <w:rPr>
          <w:lang w:val="es-ES"/>
        </w:rPr>
        <w:t xml:space="preserve">La </w:t>
      </w:r>
      <w:bookmarkStart w:id="161" w:name="OLE_LINK13"/>
      <w:r w:rsidRPr="00974EC5">
        <w:rPr>
          <w:lang w:val="es-ES"/>
        </w:rPr>
        <w:t xml:space="preserve">COVID persistente </w:t>
      </w:r>
      <w:bookmarkEnd w:id="161"/>
      <w:r w:rsidRPr="00974EC5">
        <w:rPr>
          <w:lang w:val="es-ES"/>
        </w:rPr>
        <w:t xml:space="preserve">(en inglés también denominada </w:t>
      </w:r>
      <w:r w:rsidR="007C78B2" w:rsidRPr="00974EC5">
        <w:rPr>
          <w:i/>
          <w:iCs/>
          <w:lang w:val="es-ES"/>
        </w:rPr>
        <w:t xml:space="preserve">Long COVID  o </w:t>
      </w:r>
      <w:r w:rsidRPr="00974EC5">
        <w:rPr>
          <w:i/>
          <w:iCs/>
          <w:lang w:val="es-ES"/>
        </w:rPr>
        <w:t xml:space="preserve">post-COVID </w:t>
      </w:r>
      <w:proofErr w:type="spellStart"/>
      <w:r w:rsidRPr="00974EC5">
        <w:rPr>
          <w:i/>
          <w:iCs/>
          <w:lang w:val="es-ES"/>
        </w:rPr>
        <w:t>condition</w:t>
      </w:r>
      <w:proofErr w:type="spellEnd"/>
      <w:r w:rsidR="007C78B2" w:rsidRPr="00974EC5">
        <w:rPr>
          <w:lang w:val="es-ES"/>
        </w:rPr>
        <w:t>, en adelante</w:t>
      </w:r>
      <w:r w:rsidR="00E12943" w:rsidRPr="00974EC5">
        <w:rPr>
          <w:lang w:val="es-ES"/>
        </w:rPr>
        <w:t>, en este texto,</w:t>
      </w:r>
      <w:r w:rsidR="007C78B2" w:rsidRPr="00974EC5">
        <w:rPr>
          <w:lang w:val="es-ES"/>
        </w:rPr>
        <w:t xml:space="preserve"> PCC</w:t>
      </w:r>
      <w:r w:rsidRPr="00974EC5">
        <w:rPr>
          <w:lang w:val="es-ES"/>
        </w:rPr>
        <w:t xml:space="preserve">) se define por la </w:t>
      </w:r>
      <w:r w:rsidR="00DF72A8" w:rsidRPr="00974EC5">
        <w:rPr>
          <w:lang w:val="es-ES"/>
        </w:rPr>
        <w:t>Organización Mundial de la Salud (</w:t>
      </w:r>
      <w:r w:rsidRPr="00974EC5">
        <w:rPr>
          <w:lang w:val="es-ES"/>
        </w:rPr>
        <w:t>OMS</w:t>
      </w:r>
      <w:r w:rsidR="00DF72A8" w:rsidRPr="00974EC5">
        <w:rPr>
          <w:lang w:val="es-ES"/>
        </w:rPr>
        <w:t>)</w:t>
      </w:r>
      <w:r w:rsidRPr="00974EC5">
        <w:rPr>
          <w:lang w:val="es-ES"/>
        </w:rPr>
        <w:t xml:space="preserve"> como aquella condición que aparece en personas con un historial de infección probable o confirmada por el virus SARS-CoV-2, generalmente tres meses después del inicio, con síntomas que duran al menos dos meses y que no pueden ser explicados por un diagnóstico alternativo</w:t>
      </w:r>
      <w:r w:rsidR="00A372BB" w:rsidRPr="00974EC5">
        <w:rPr>
          <w:lang w:val="es-ES"/>
        </w:rPr>
        <w:t xml:space="preserve"> </w:t>
      </w:r>
      <w:r w:rsidR="00A372BB" w:rsidRPr="00974EC5">
        <w:rPr>
          <w:lang w:val="es-ES"/>
        </w:rPr>
        <w:fldChar w:fldCharType="begin"/>
      </w:r>
      <w:r w:rsidR="00A372BB" w:rsidRPr="00974EC5">
        <w:rPr>
          <w:lang w:val="es-ES"/>
        </w:rPr>
        <w:instrText xml:space="preserve"> ADDIN ZOTERO_ITEM CSL_CITATION {"citationID":"H2g3pmci","properties":{"formattedCitation":"[1]","plainCitation":"[1]","noteIndex":0},"citationItems":[{"id":971,"uris":["http://zotero.org/users/7006471/items/IN8HV96J"],"itemData":{"id":971,"type":"webpage","abstract":"Post COVID-19 Condition, commonly known as long COVID, can affect anyone exposed to SARS-CoV-2, regardless of age or severity of original symptoms.","language":"en","title":"Post COVID-19 condition (Long COVID)","URL":"https://www.who.int/europe/news-room/fact-sheets/item/post-covid-19-condition","accessed":{"date-parts":[["2024",12,26]]}}}],"schema":"https://github.com/citation-style-language/schema/raw/master/csl-citation.json"} </w:instrText>
      </w:r>
      <w:r w:rsidR="00A372BB" w:rsidRPr="00974EC5">
        <w:rPr>
          <w:lang w:val="es-ES"/>
        </w:rPr>
        <w:fldChar w:fldCharType="separate"/>
      </w:r>
      <w:r w:rsidR="00A372BB" w:rsidRPr="00974EC5">
        <w:rPr>
          <w:lang w:val="es-ES"/>
        </w:rPr>
        <w:t>[1]</w:t>
      </w:r>
      <w:r w:rsidR="00A372BB" w:rsidRPr="00974EC5">
        <w:rPr>
          <w:lang w:val="es-ES"/>
        </w:rPr>
        <w:fldChar w:fldCharType="end"/>
      </w:r>
      <w:r w:rsidRPr="00974EC5">
        <w:rPr>
          <w:lang w:val="es-ES"/>
        </w:rPr>
        <w:t>. Los síntomas más comunes incluyen fatiga, dificultad para respirar y disfunción cognitiva, afectando la capacidad de pensamiento y memoria entre otras funciones. Además, también pueden presentarse otros síntomas que impactan</w:t>
      </w:r>
      <w:r w:rsidR="00B52237" w:rsidRPr="00974EC5">
        <w:rPr>
          <w:lang w:val="es-ES"/>
        </w:rPr>
        <w:t xml:space="preserve"> en</w:t>
      </w:r>
      <w:r w:rsidRPr="00974EC5">
        <w:rPr>
          <w:lang w:val="es-ES"/>
        </w:rPr>
        <w:t xml:space="preserve"> la vida diaria, como trastornos relacionados con ansieda</w:t>
      </w:r>
      <w:r w:rsidR="00B52237" w:rsidRPr="00974EC5">
        <w:rPr>
          <w:lang w:val="es-ES"/>
        </w:rPr>
        <w:t>d o</w:t>
      </w:r>
      <w:r w:rsidRPr="00974EC5">
        <w:rPr>
          <w:lang w:val="es-ES"/>
        </w:rPr>
        <w:t xml:space="preserve"> depresión, entre otros</w:t>
      </w:r>
      <w:r w:rsidR="004367BA" w:rsidRPr="00974EC5">
        <w:rPr>
          <w:lang w:val="es-ES"/>
        </w:rPr>
        <w:t xml:space="preserve"> </w:t>
      </w:r>
      <w:r w:rsidR="004367BA" w:rsidRPr="00974EC5">
        <w:rPr>
          <w:lang w:val="es-ES"/>
        </w:rPr>
        <w:fldChar w:fldCharType="begin"/>
      </w:r>
      <w:r w:rsidR="004367BA" w:rsidRPr="00974EC5">
        <w:rPr>
          <w:lang w:val="es-ES"/>
        </w:rPr>
        <w:instrText xml:space="preserve"> ADDIN ZOTERO_ITEM CSL_CITATION {"citationID":"sSZoeoHY","properties":{"formattedCitation":"[2]","plainCitation":"[2]","noteIndex":0},"citationItems":[{"id":986,"uris":["http://zotero.org/users/7006471/items/598HP9NH"],"itemData":{"id":986,"type":"article-journal","abstract":"OBJECTIVE: This meta-analysis aims to estimate the pooled prevalence of mental disorders among COVID-19 survivors.\nMETHODS: The databases Pubmed, Google Scholar, ScienceDirect, and medRxiv have been searched up to 1 August 2021 using COVID-19, survivors, mental disorders, and their related MeSH terms. The included studies were either cross-sectional, cohort, or case-control in design. Those studies included COVID-19 survivors after 14 or more days from their COVID-19 recovery and used validated questionnaires to assess their mental health outcomes. The random-effects model was used to pool the data from the incorporated studies. The heterogeneity was assessed using Cochran's Q heterogeneity test and I2 statistic.\nRESULTS: Twenty-seven studies were included in the data synthesis with a total sample size of 9605 COVID-19 survivors. The prevalence rates for Post-Traumatic Stress Disorder (PTSD), anxiety, psychological distress, depression, and sleeping disorders were 20% (95% CI = 16-24%), 22% (95% CI = 18-27%), 36% (95% CI = 22-51%), 21% (95% CI = 16-28%), and 35% (95% CI = 29-41%), respectively.\nCONCLUSIONS: Although we found high heterogeneity across the included studies, our meta-analysis provides evidence that there are psychological sequelae in COVID-19 survivors that require medical assiduity as well as further research on the matter.KEY POINTSIncreased prevalence of psychological sequelae among COVID-19 survivors.The prevalence of PTSD was 20% (95% CI = 16-24%) and of anxiety was 22% (95% CI = 18-27%) among COVID-19 survivors.The prevalence of psychological distress was 36% (95% CI = 22-51%), of depression was 21% (95% CI = 16-28%), and of sleep disorders was 35% (95% CI = 29-41%) among COVID-19 survivors.Future researches are recommended to search for effective and safe methods to mitigate the psychological sequelae in COVID-19 patients.","container-title":"International Journal of Psychiatry in Clinical Practice","DOI":"10.1080/13651501.2021.1993924","ISSN":"1471-1788","issue":"3","journalAbbreviation":"Int J Psychiatry Clin Pract","language":"eng","note":"PMID: 34709105","page":"234-243","source":"PubMed","title":"Meta-analysis of prevalence: the psychological sequelae among COVID-19 survivors","title-short":"Meta-analysis of prevalence","volume":"26","author":[{"family":"Khraisat","given":"Bann"},{"family":"Toubasi","given":"Ahmad"},{"family":"AlZoubi","given":"Lujain"},{"family":"Al-Sayegh","given":"Thuraya"},{"family":"Mansour","given":"Ahmad"}],"issued":{"date-parts":[["2022",9]]}}}],"schema":"https://github.com/citation-style-language/schema/raw/master/csl-citation.json"} </w:instrText>
      </w:r>
      <w:r w:rsidR="004367BA" w:rsidRPr="00974EC5">
        <w:rPr>
          <w:lang w:val="es-ES"/>
        </w:rPr>
        <w:fldChar w:fldCharType="separate"/>
      </w:r>
      <w:r w:rsidR="004367BA" w:rsidRPr="00974EC5">
        <w:rPr>
          <w:lang w:val="es-ES"/>
        </w:rPr>
        <w:t>[2]</w:t>
      </w:r>
      <w:r w:rsidR="004367BA" w:rsidRPr="00974EC5">
        <w:rPr>
          <w:lang w:val="es-ES"/>
        </w:rPr>
        <w:fldChar w:fldCharType="end"/>
      </w:r>
      <w:r w:rsidRPr="00974EC5">
        <w:rPr>
          <w:lang w:val="es-ES"/>
        </w:rPr>
        <w:t xml:space="preserve">. Esta condición no está necesariamente relacionada con la gravedad de la infección inicial por SARS-CoV-2, ya que puede afectar tanto a pacientes que tuvieron una forma leve o incluso asintomática, como a </w:t>
      </w:r>
      <w:r w:rsidR="00B52237" w:rsidRPr="00974EC5">
        <w:rPr>
          <w:lang w:val="es-ES"/>
        </w:rPr>
        <w:t xml:space="preserve">las personas que presentaron los </w:t>
      </w:r>
      <w:r w:rsidRPr="00974EC5">
        <w:rPr>
          <w:lang w:val="es-ES"/>
        </w:rPr>
        <w:t xml:space="preserve">casos más graves. Además, afecta a todas las </w:t>
      </w:r>
      <w:r w:rsidR="00B52237" w:rsidRPr="00974EC5">
        <w:rPr>
          <w:lang w:val="es-ES"/>
        </w:rPr>
        <w:t>franjas etarias</w:t>
      </w:r>
      <w:r w:rsidRPr="00974EC5">
        <w:rPr>
          <w:lang w:val="es-ES"/>
        </w:rPr>
        <w:t>, siendo más frecuente en mujeres de mediana edad, impactando significativamente en la calidad de vida familiar, social y laboral</w:t>
      </w:r>
      <w:bookmarkEnd w:id="159"/>
      <w:r w:rsidR="00DF72A8" w:rsidRPr="00974EC5">
        <w:rPr>
          <w:lang w:val="es-ES"/>
        </w:rPr>
        <w:t xml:space="preserve"> </w:t>
      </w:r>
      <w:r w:rsidR="00DF72A8" w:rsidRPr="00974EC5">
        <w:rPr>
          <w:lang w:val="es-ES"/>
        </w:rPr>
        <w:fldChar w:fldCharType="begin"/>
      </w:r>
      <w:r w:rsidR="00DF72A8" w:rsidRPr="00974EC5">
        <w:rPr>
          <w:lang w:val="es-ES"/>
        </w:rPr>
        <w:instrText xml:space="preserve"> ADDIN ZOTERO_ITEM CSL_CITATION {"citationID":"r9ZEwZIT","properties":{"formattedCitation":"[3]","plainCitation":"[3]","noteIndex":0},"citationItems":[{"id":988,"uris":["http://zotero.org/users/7006471/items/94PIQETG"],"itemData":{"id":988,"type":"article-journal","abstract":"OBJECTIVES: To assess the prevalence of and factors associated with post-coronavirus disease 2019 (COVID-19) syndrome 6 months after the onset.\nMETHODS: A bidirectional prospective study. Interviews investigated symptoms potentially associated with COVID-19 6 months after the disease onset of all consecutive adult inpatients and outpatients with COVID-19 attending Udine Hospital (Italy) from March to May 2020. IgG antibodies against Severe Acute Respiratory Syndrome Coronavirus 2 (SARS-CoV-2) were also evaluated 6 months after the onset of symptoms, at the time of the interview.\nRESULTS: A total of 599 individuals were included (320 female, 53.4%; mean age 53 years, SD 15.8) and interviewed 187 days (22 SD) after onset. The prevalence of post-COVID-19 syndrome was 40.2% (241/599). The presence of IgG antibodies was significantly associated with the occurrence of post-COVID-19 syndrome (OR 2.56, 95% CI 1.48-4.38, p 0.001) and median SARS-CoV-2 IgG titres were significantly higher in patients with post-COVID-19 syndrome than in patients without symptoms (42.1, IQR 17.1-78.4 vs. 29.1, IQR 12.1-54.2 kAU/L, p 0.004). Female gender (OR 1.55, 95% CI 1.05-2.27), a proportional increase in the number of symptoms at the onset of COVID-19 (OR 1.81, 95% CI 1.59-2.05) and ICU admission OR 3.10, 95% CI 1.18-8.11) were all independent risk factors for post-COVID-19 syndrome. The same predictors also emerged in a subgroup of 231 patients with the serological follow-up available at the time of the interview alongside the proportional increase in anti-SARS-CoV-2 IgG (OR 1.01, 95% CI 1.00-1.02, p 0.04).\nDISCUSSION: Prospective follow-up could be offered to specific subgroups of COVID-10 patients, to identify typical symptoms and persistently high anti-SARS-CoV-2 IgG titres as a means of early detection of post-COVID-19 long-term sequelae.","container-title":"Clinical Microbiology and Infection: The Official Publication of the European Society of Clinical Microbiology and Infectious Diseases","DOI":"10.1016/j.cmi.2021.05.033","ISSN":"1469-0691","issue":"10","journalAbbreviation":"Clin Microbiol Infect","language":"eng","note":"PMID: 34111579\nPMCID: PMC8180450","page":"1507-1513","source":"PubMed","title":"Post-COVID-19 symptoms 6 months after acute infection among hospitalized and non-hospitalized patients","volume":"27","author":[{"family":"Peghin","given":"Maddalena"},{"family":"Palese","given":"Alvisa"},{"family":"Venturini","given":"Margherita"},{"family":"De Martino","given":"Maria"},{"family":"Gerussi","given":"Valentina"},{"family":"Graziano","given":"Elena"},{"family":"Bontempo","given":"Giulia"},{"family":"Marrella","given":"Francesco"},{"family":"Tommasini","given":"Alberto"},{"family":"Fabris","given":"Martina"},{"family":"Curcio","given":"Francesco"},{"family":"Isola","given":"Miriam"},{"family":"Tascini","given":"Carlo"}],"issued":{"date-parts":[["2021",10]]}}}],"schema":"https://github.com/citation-style-language/schema/raw/master/csl-citation.json"} </w:instrText>
      </w:r>
      <w:r w:rsidR="00DF72A8" w:rsidRPr="00974EC5">
        <w:rPr>
          <w:lang w:val="es-ES"/>
        </w:rPr>
        <w:fldChar w:fldCharType="separate"/>
      </w:r>
      <w:r w:rsidR="00DF72A8" w:rsidRPr="00974EC5">
        <w:rPr>
          <w:lang w:val="es-ES"/>
        </w:rPr>
        <w:t>[3]</w:t>
      </w:r>
      <w:r w:rsidR="00DF72A8" w:rsidRPr="00974EC5">
        <w:rPr>
          <w:lang w:val="es-ES"/>
        </w:rPr>
        <w:fldChar w:fldCharType="end"/>
      </w:r>
      <w:r w:rsidR="00A372BB" w:rsidRPr="00974EC5">
        <w:rPr>
          <w:lang w:val="es-ES"/>
        </w:rPr>
        <w:t>.</w:t>
      </w:r>
      <w:bookmarkEnd w:id="160"/>
    </w:p>
    <w:p w14:paraId="6452A748" w14:textId="1EB73ACC" w:rsidR="001511FE" w:rsidRPr="00974EC5" w:rsidRDefault="001511FE" w:rsidP="0048664E">
      <w:pPr>
        <w:spacing w:after="120" w:line="240" w:lineRule="auto"/>
        <w:ind w:left="0" w:hanging="2"/>
        <w:rPr>
          <w:lang w:val="es-ES"/>
        </w:rPr>
      </w:pPr>
      <w:bookmarkStart w:id="162" w:name="_Toc186096476"/>
      <w:bookmarkStart w:id="163" w:name="_Toc186200104"/>
      <w:r w:rsidRPr="00974EC5">
        <w:rPr>
          <w:lang w:val="es-ES"/>
        </w:rPr>
        <w:t xml:space="preserve">Para reflejar la forma en que la COVID afecta el sistema nervioso, se ha acuñado el término “NeuroCOVID” el cual engloba </w:t>
      </w:r>
      <w:del w:id="164" w:author="Concepció Violán Fors" w:date="2024-12-29T11:43:00Z">
        <w:r w:rsidRPr="00974EC5" w:rsidDel="00A44E11">
          <w:rPr>
            <w:lang w:val="es-ES"/>
          </w:rPr>
          <w:delText>una miríada persistente de</w:delText>
        </w:r>
      </w:del>
      <w:r w:rsidRPr="00974EC5">
        <w:rPr>
          <w:lang w:val="es-ES"/>
        </w:rPr>
        <w:t xml:space="preserve"> </w:t>
      </w:r>
      <w:ins w:id="165" w:author="Concepció Violán Fors" w:date="2024-12-29T11:43:00Z">
        <w:r w:rsidR="00A44E11" w:rsidRPr="00974EC5">
          <w:rPr>
            <w:lang w:val="es-ES"/>
          </w:rPr>
          <w:t xml:space="preserve">un conjunto </w:t>
        </w:r>
      </w:ins>
      <w:ins w:id="166" w:author="Concepció Violán Fors" w:date="2024-12-29T11:44:00Z">
        <w:r w:rsidR="00A44E11" w:rsidRPr="00974EC5">
          <w:rPr>
            <w:lang w:val="es-ES"/>
          </w:rPr>
          <w:t xml:space="preserve">de </w:t>
        </w:r>
      </w:ins>
      <w:r w:rsidRPr="00974EC5">
        <w:rPr>
          <w:lang w:val="es-ES"/>
        </w:rPr>
        <w:t>síntomas neurológicos, neuropsicológicos y neuropsiquiátricos</w:t>
      </w:r>
      <w:ins w:id="167" w:author="Concepció Violán Fors" w:date="2024-12-29T11:44:00Z">
        <w:r w:rsidR="00A44E11" w:rsidRPr="00974EC5">
          <w:rPr>
            <w:lang w:val="es-ES"/>
          </w:rPr>
          <w:t xml:space="preserve"> persistentes </w:t>
        </w:r>
        <w:proofErr w:type="spellStart"/>
        <w:r w:rsidR="00A44E11" w:rsidRPr="00974EC5">
          <w:rPr>
            <w:lang w:val="es-ES"/>
          </w:rPr>
          <w:t>mas</w:t>
        </w:r>
        <w:proofErr w:type="spellEnd"/>
        <w:r w:rsidR="00A44E11" w:rsidRPr="00974EC5">
          <w:rPr>
            <w:lang w:val="es-ES"/>
          </w:rPr>
          <w:t xml:space="preserve"> de 2 </w:t>
        </w:r>
        <w:proofErr w:type="spellStart"/>
        <w:r w:rsidR="00A44E11" w:rsidRPr="00974EC5">
          <w:rPr>
            <w:lang w:val="es-ES"/>
          </w:rPr>
          <w:t>meses,no</w:t>
        </w:r>
        <w:proofErr w:type="spellEnd"/>
        <w:r w:rsidR="00A44E11" w:rsidRPr="00974EC5">
          <w:rPr>
            <w:lang w:val="es-ES"/>
          </w:rPr>
          <w:t xml:space="preserve"> justificados por otra causa neuro psicológica</w:t>
        </w:r>
      </w:ins>
      <w:r w:rsidR="004367BA" w:rsidRPr="00974EC5">
        <w:rPr>
          <w:lang w:val="es-ES"/>
        </w:rPr>
        <w:t xml:space="preserve"> </w:t>
      </w:r>
      <w:r w:rsidR="004367BA" w:rsidRPr="00974EC5">
        <w:rPr>
          <w:lang w:val="es-ES"/>
        </w:rPr>
        <w:fldChar w:fldCharType="begin"/>
      </w:r>
      <w:r w:rsidR="00DF72A8" w:rsidRPr="00974EC5">
        <w:rPr>
          <w:lang w:val="es-ES"/>
        </w:rPr>
        <w:instrText xml:space="preserve"> ADDIN ZOTERO_ITEM CSL_CITATION {"citationID":"AyUwk9Zu","properties":{"formattedCitation":"[4]","plainCitation":"[4]","noteIndex":0},"citationItems":[{"id":975,"uris":["http://zotero.org/users/7006471/items/B5I52ZS4"],"itemData":{"id":975,"type":"article-journal","container-title":"Irish Journal of Medical Science","DOI":"10.1007/s11845-020-02367-4","ISSN":"1863-4362","issue":"2","journalAbbreviation":"Ir J Med Sci","language":"eng","note":"PMID: 32901422\nPMCID: PMC7478939","page":"851-852","source":"PubMed","title":"NeuroCOVID: critical review of neuropsychiatric manifestations of SARS-CoV-2 infection","title-short":"NeuroCOVID","volume":"190","author":[{"family":"Oliveira","given":"Renato"},{"family":"Sotero","given":"Filipa Dourado"},{"family":"Teodoro","given":"Tomás"}],"issued":{"date-parts":[["2021",5]]}}}],"schema":"https://github.com/citation-style-language/schema/raw/master/csl-citation.json"} </w:instrText>
      </w:r>
      <w:r w:rsidR="004367BA" w:rsidRPr="00974EC5">
        <w:rPr>
          <w:lang w:val="es-ES"/>
        </w:rPr>
        <w:fldChar w:fldCharType="separate"/>
      </w:r>
      <w:r w:rsidR="00DF72A8" w:rsidRPr="00974EC5">
        <w:rPr>
          <w:lang w:val="es-ES"/>
        </w:rPr>
        <w:t>[4]</w:t>
      </w:r>
      <w:r w:rsidR="004367BA" w:rsidRPr="00974EC5">
        <w:rPr>
          <w:lang w:val="es-ES"/>
        </w:rPr>
        <w:fldChar w:fldCharType="end"/>
      </w:r>
      <w:r w:rsidRPr="00974EC5">
        <w:rPr>
          <w:lang w:val="es-ES"/>
        </w:rPr>
        <w:t>. Estos síntomas son particularmente incapacitantes y se ha observado que la disfunción cognitiva post-COVID, a menudo descrita como "niebla mental", incluye déficits en la memoria, la atención, las funciones ejecutivas y la fluidez verbal. Si bien algunos estudios han vinculado estas quejas subjetivas con déficits cognitivos objetivos</w:t>
      </w:r>
      <w:r w:rsidR="00CB3536" w:rsidRPr="00974EC5">
        <w:rPr>
          <w:lang w:val="es-ES"/>
        </w:rPr>
        <w:t xml:space="preserve"> </w:t>
      </w:r>
      <w:r w:rsidR="00CB3536" w:rsidRPr="00974EC5">
        <w:rPr>
          <w:lang w:val="es-ES"/>
        </w:rPr>
        <w:lastRenderedPageBreak/>
        <w:fldChar w:fldCharType="begin"/>
      </w:r>
      <w:r w:rsidR="00CB3536" w:rsidRPr="00974EC5">
        <w:rPr>
          <w:lang w:val="es-ES"/>
        </w:rPr>
        <w:instrText xml:space="preserve"> ADDIN ZOTERO_ITEM CSL_CITATION {"citationID":"cBLh7Aiz","properties":{"formattedCitation":"[5]","plainCitation":"[5]","noteIndex":0},"citationItems":[{"id":1024,"uris":["http://zotero.org/users/7006471/items/JN9H4JC7"],"itemData":{"id":1024,"type":"article-journal","abstract":"BACKGROUND: While much of the scientific focus thus far has been on cognitive sequelae in patients with severe COVID-19, subjective cognitive complaints are being reported across the spectrum of disease severity, with recent studies beginning to corroborate patients' perceived deficits. In response to this, the aims of this study were to (1) explore the frequency of impaired performance across cognitive domains in post-COVID patients with subjective complaints and (2) uncover whether impairment existed within a single domain or across multiple.\nMETHODS: Sixty-three patients with subjective cognitive complaints post-COVID were assessed with a comprehensive protocol consisting of various neuropsychological tests and mood measures. Cognitive test performance was transformed into T scores and classified based on recommended guidelines. After performing a principal component analysis to define cognitive domain factors, distributions of test scores within and across domains were analyzed.\nRESULTS: Results revealed pervasive impact on attention abilities, both as the singularly affected domain (19% of single-domain impairment) as well as coupled with decreased performance in executive functions, learning, and long-term memory. These salient attentional and associated executive deficits were largely unrelated to clinical factors such as hospitalization, disease duration, biomarkers, or affective measures.\nDISCUSSION: These findings stress the importance of comprehensive evaluation and intervention to address cognitive sequelae in post-COVID patients of varying disease courses, not just those who were hospitalized or experienced severe symptoms. Future studies should investigate to what extent these cognitive abilities are recuperated over time as well as employ neuroimaging techniques to uncover underlying mechanisms of neural damage.","container-title":"Brain and Behavior","DOI":"10.1002/brb3.2508","ISSN":"2162-3279","issue":"3","journalAbbreviation":"Brain Behav","language":"eng","note":"PMID: 35137561\nPMCID: PMC8933779","page":"e2508","source":"PubMed","title":"Neuropsychological deficits in patients with cognitive complaints after COVID-19","volume":"12","author":[{"family":"García-Sánchez","given":"Carmen"},{"family":"Calabria","given":"Marco"},{"family":"Grunden","given":"Nicholas"},{"family":"Pons","given":"Catalina"},{"family":"Arroyo","given":"Juan Antonio"},{"family":"Gómez-Anson","given":"Beatriz"},{"family":"Lleó","given":"Alberto"},{"family":"Alcolea","given":"Daniel"},{"family":"Belvís","given":"Roberto"},{"family":"Morollón","given":"Noemí"},{"family":"Mur","given":"Isabel"},{"family":"Pomar","given":"Virginia"},{"family":"Domingo","given":"Pere"}],"issued":{"date-parts":[["2022",3]]}}}],"schema":"https://github.com/citation-style-language/schema/raw/master/csl-citation.json"} </w:instrText>
      </w:r>
      <w:r w:rsidR="00CB3536" w:rsidRPr="00974EC5">
        <w:rPr>
          <w:lang w:val="es-ES"/>
        </w:rPr>
        <w:fldChar w:fldCharType="separate"/>
      </w:r>
      <w:r w:rsidR="00CB3536" w:rsidRPr="00974EC5">
        <w:rPr>
          <w:lang w:val="es-ES"/>
        </w:rPr>
        <w:t>[5]</w:t>
      </w:r>
      <w:r w:rsidR="00CB3536" w:rsidRPr="00974EC5">
        <w:rPr>
          <w:lang w:val="es-ES"/>
        </w:rPr>
        <w:fldChar w:fldCharType="end"/>
      </w:r>
      <w:r w:rsidRPr="00974EC5">
        <w:rPr>
          <w:lang w:val="es-ES"/>
        </w:rPr>
        <w:t>, otros no han encontrado esta asociación</w:t>
      </w:r>
      <w:r w:rsidR="00CB3536" w:rsidRPr="00974EC5">
        <w:rPr>
          <w:lang w:val="es-ES"/>
        </w:rPr>
        <w:t xml:space="preserve"> </w:t>
      </w:r>
      <w:r w:rsidR="0035130E" w:rsidRPr="00974EC5">
        <w:rPr>
          <w:lang w:val="es-ES"/>
        </w:rPr>
        <w:fldChar w:fldCharType="begin"/>
      </w:r>
      <w:r w:rsidR="0035130E" w:rsidRPr="00974EC5">
        <w:rPr>
          <w:lang w:val="es-ES"/>
        </w:rPr>
        <w:instrText xml:space="preserve"> ADDIN ZOTERO_ITEM CSL_CITATION {"citationID":"KFxsNJK4","properties":{"formattedCitation":"[6]","plainCitation":"[6]","noteIndex":0},"citationItems":[{"id":1021,"uris":["http://zotero.org/users/7006471/items/N2IGJIMQ"],"itemData":{"id":1021,"type":"article-journal","abstract":"BACKGROUND: Coronavirus disease 2019 (COVID-19) patients present long-lasting physical and neuropsychological impairment, which may require rehabilitation.\nOBJECTIVES: The current cross-sectional study characterizes post COVID-19 sequelae and persistent symptoms in patients in an outpatient rehabilitation program.\nMETHODS: Thirty patients [16 post-ICU and 14 non-ICU; median age = 54(43.8-62) years; 19 men] presenting sequelae and/or persistent symptoms (&gt;3 months after acute COVID-19) were selected of 41 patients referred for neurorehabilitation. Patients underwent physical, neuropsychological and respiratory evaluation and assessment of impact of fatigue and quality of life.\nRESULTS: The main reasons for referral to rehabilitation were: fatigue (86.6%), dyspnea (66.7%), subjective cognitive impairment (46.7%) and neurological sequelae (33.3%). Post-ICU patient presented sequelae of critical illness myopathy and polyneuropathy, stroke and encephalopathy and lower forced vital capacity compared to non-ICU patients. Cognitive impairment was found in 63.3% of patients, with a similar profile in both sub-groups. Increased physical fatigue, anxiety and depression and low quality of life were prevalent irrespective of acute COVID-19 severity.\nCONCLUSIONS: The variability of post COVID-19 physical and neuropsychological impairment requires a complex screening process both in ICU and non-ICU patients. The high impact of persistent symptoms on daily life activities and quality of life, regardless of acute infection severity, indicate need for rehabilitation.","container-title":"NeuroRehabilitation","DOI":"10.3233/NRE-210025","ISSN":"1878-6448","issue":"4","journalAbbreviation":"NeuroRehabilitation","language":"eng","note":"PMID: 33998551","page":"469-480","source":"PubMed","title":"What's going on following acute covid-19? Clinical characteristics of patients in an out-patient rehabilitation program","title-short":"What's going on following acute covid-19?","volume":"48","author":[{"family":"Albu","given":"Sergiu"},{"family":"Zozaya","given":"Nicolás Rivas"},{"family":"Murillo","given":"Narda"},{"family":"García-Molina","given":"Alberto"},{"family":"Chacón","given":"Cristian Andrés Figueroa"},{"family":"Kumru","given":"Hatice"}],"issued":{"date-parts":[["2021"]]}}}],"schema":"https://github.com/citation-style-language/schema/raw/master/csl-citation.json"} </w:instrText>
      </w:r>
      <w:r w:rsidR="0035130E" w:rsidRPr="00974EC5">
        <w:rPr>
          <w:lang w:val="es-ES"/>
        </w:rPr>
        <w:fldChar w:fldCharType="separate"/>
      </w:r>
      <w:r w:rsidR="0035130E" w:rsidRPr="00974EC5">
        <w:rPr>
          <w:lang w:val="es-ES"/>
        </w:rPr>
        <w:t>[6]</w:t>
      </w:r>
      <w:r w:rsidR="0035130E" w:rsidRPr="00974EC5">
        <w:rPr>
          <w:lang w:val="es-ES"/>
        </w:rPr>
        <w:fldChar w:fldCharType="end"/>
      </w:r>
      <w:r w:rsidRPr="00974EC5">
        <w:rPr>
          <w:lang w:val="es-ES"/>
        </w:rPr>
        <w:t>, lo que resalta la necesidad de investigaciones adicionales</w:t>
      </w:r>
      <w:r w:rsidR="00DF72A8" w:rsidRPr="00974EC5">
        <w:rPr>
          <w:lang w:val="es-ES"/>
        </w:rPr>
        <w:t xml:space="preserve"> </w:t>
      </w:r>
      <w:r w:rsidR="00DF72A8" w:rsidRPr="00974EC5">
        <w:rPr>
          <w:lang w:val="es-ES"/>
        </w:rPr>
        <w:fldChar w:fldCharType="begin"/>
      </w:r>
      <w:r w:rsidR="0035130E" w:rsidRPr="00974EC5">
        <w:rPr>
          <w:lang w:val="es-ES"/>
        </w:rPr>
        <w:instrText xml:space="preserve"> ADDIN ZOTERO_ITEM CSL_CITATION {"citationID":"oyZBs7D8","properties":{"formattedCitation":"[7]","plainCitation":"[7]","noteIndex":0},"citationItems":[{"id":982,"uris":["http://zotero.org/users/7006471/items/RRME8QAK"],"itemData":{"id":982,"type":"article-journal","abstract":"COVID-19 can involve persistence, sequelae, and other medical complications that last weeks to months after initial recovery. This systematic review and meta-analysis aims to identify studies assessing the long-term effects of COVID-19. LitCOVID and Embase were searched to identify articles with original data published before the 1st of January 2021, with a minimum of 100 patients. For effects reported in two or more studies, meta-analyses using a random-effects model were performed using the MetaXL software to estimate the pooled prevalence with 95% CI. PRISMA guidelines were followed. A total of 18,251 publications were identified, of which 15 met the inclusion criteria. The prevalence of 55 long-term effects was estimated, 21 meta-analyses were performed, and 47,910 patients were included (age 17–87 years). The included studies defined long-COVID as ranging from 14 to 110 days post-viral infection. It was estimated that 80% of the infected patients with SARS-CoV-2 developed one or more long-term symptoms. The five most common symptoms were fatigue (58%), headache (44%), attention disorder (27%), hair loss (25%), and dyspnea (24%). Multi-disciplinary teams are crucial to developing preventive measures, rehabilitation techniques, and clinical management strategies with whole-patient perspectives designed to address long COVID-19 care.","container-title":"Scientific Reports","DOI":"10.1038/s41598-021-95565-8","ISSN":"2045-2322","issue":"1","journalAbbreviation":"Sci Rep","language":"en","license":"2021 The Author(s)","note":"publisher: Nature Publishing Group","page":"16144","source":"www.nature.com","title":"More than 50 long-term effects of COVID-19: a systematic review and meta-analysis","title-short":"More than 50 long-term effects of COVID-19","volume":"11","author":[{"family":"Lopez-Leon","given":"Sandra"},{"family":"Wegman-Ostrosky","given":"Talia"},{"family":"Perelman","given":"Carol"},{"family":"Sepulveda","given":"Rosalinda"},{"family":"Rebolledo","given":"Paulina A."},{"family":"Cuapio","given":"Angelica"},{"family":"Villapol","given":"Sonia"}],"issued":{"date-parts":[["2021",8,9]]}}}],"schema":"https://github.com/citation-style-language/schema/raw/master/csl-citation.json"} </w:instrText>
      </w:r>
      <w:r w:rsidR="00DF72A8" w:rsidRPr="00974EC5">
        <w:rPr>
          <w:lang w:val="es-ES"/>
        </w:rPr>
        <w:fldChar w:fldCharType="separate"/>
      </w:r>
      <w:r w:rsidR="0035130E" w:rsidRPr="00974EC5">
        <w:rPr>
          <w:lang w:val="es-ES"/>
        </w:rPr>
        <w:t>[7]</w:t>
      </w:r>
      <w:r w:rsidR="00DF72A8" w:rsidRPr="00974EC5">
        <w:rPr>
          <w:lang w:val="es-ES"/>
        </w:rPr>
        <w:fldChar w:fldCharType="end"/>
      </w:r>
      <w:r w:rsidRPr="00974EC5">
        <w:rPr>
          <w:lang w:val="es-ES"/>
        </w:rPr>
        <w:t xml:space="preserve">. Un aspecto crucial es que la mayoría de los estudios se han centrado en pacientes </w:t>
      </w:r>
      <w:r w:rsidR="00B52237" w:rsidRPr="00974EC5">
        <w:rPr>
          <w:lang w:val="es-ES"/>
        </w:rPr>
        <w:t>que tuvieron un ingreso hospitalario</w:t>
      </w:r>
      <w:r w:rsidRPr="00974EC5">
        <w:rPr>
          <w:lang w:val="es-ES"/>
        </w:rPr>
        <w:t xml:space="preserve">, dejando una brecha de conocimiento importante sobre </w:t>
      </w:r>
      <w:r w:rsidR="00B52237" w:rsidRPr="00974EC5">
        <w:rPr>
          <w:lang w:val="es-ES"/>
        </w:rPr>
        <w:t>quienes</w:t>
      </w:r>
      <w:r w:rsidRPr="00974EC5">
        <w:rPr>
          <w:lang w:val="es-ES"/>
        </w:rPr>
        <w:t xml:space="preserve"> padecieron formas leves de la infección</w:t>
      </w:r>
      <w:r w:rsidR="00DF72A8" w:rsidRPr="00974EC5">
        <w:rPr>
          <w:lang w:val="es-ES"/>
        </w:rPr>
        <w:t xml:space="preserve"> </w:t>
      </w:r>
      <w:r w:rsidR="00DF72A8" w:rsidRPr="00974EC5">
        <w:rPr>
          <w:lang w:val="es-ES"/>
        </w:rPr>
        <w:fldChar w:fldCharType="begin"/>
      </w:r>
      <w:r w:rsidR="0035130E" w:rsidRPr="00974EC5">
        <w:rPr>
          <w:lang w:val="es-ES"/>
        </w:rPr>
        <w:instrText xml:space="preserve"> ADDIN ZOTERO_ITEM CSL_CITATION {"citationID":"KoEUzm2t","properties":{"formattedCitation":"[8]","plainCitation":"[8]","noteIndex":0},"citationItems":[{"id":965,"uris":["http://zotero.org/users/7006471/items/6P8PR9PT"],"itemData":{"id":965,"type":"article-journal","abstract":"The diagnosis of the post-COVID condition is usually achieved by excluding other diseases; however, cognitive changes are often found in the post-COVID disorder. Therefore, monitoring and treating the recovery from the post-COVID condition is necessary to establish biomarkers to guide the diagnosis of symptoms, including cognitive impairment. Our study employs a prospected cohort and nested case-control design with mixed methods, including statistical analyses, interviews, and focus groups. Our main aim is to identify biomarkers (functional and structural neural changes, inflammatory and immune status, vascular and vestibular signs and symptoms) easily applied in primary care to detect cognitive changes in post-COVID cases. The results will open up a new line of research to inform diagnostic and therapeutic decisions with special considerations for cognitive impairment in the post-COVID condition.","container-title":"Vaccines","DOI":"10.3390/vaccines10060849","ISSN":"2076-393X","issue":"6","journalAbbreviation":"Vaccines (Basel)","language":"eng","note":"PMID: 35746457\nPMCID: PMC9230542","page":"849","source":"PubMed","title":"Neurocognitive Profile of the Post-COVID Condition in Adults in Catalonia-A Mixed Method Prospective Cohort and Nested Case-Control Study: Study Protocol","title-short":"Neurocognitive Profile of the Post-COVID Condition in Adults in Catalonia-A Mixed Method Prospective Cohort and Nested Case-Control Study","volume":"10","author":[{"family":"Dacosta-Aguayo","given":"Rosalia"},{"family":"Lamonja-Vicente","given":"Noemí"},{"family":"Chacón","given":"Carla"},{"family":"Carrasco-Ribelles","given":"Lucia Amalía"},{"family":"Montero-Alia","given":"Pilar"},{"family":"Costa-Garrido","given":"Anna"},{"family":"García-Sierra","given":"Rosa"},{"family":"López-Lifante","given":"Victor M."},{"family":"Moreno-Gabriel","given":"Eduard"},{"family":"Massanella","given":"Marta"},{"family":"Puig","given":"Josep"},{"family":"Muñoz-Moreno","given":"Jose A."},{"family":"Mateu","given":"Lourdes"},{"family":"Prats","given":"Anna"},{"family":"Rodríguez","given":"Carmina"},{"family":"Mataró","given":"Maria"},{"family":"Prado","given":"Julia G."},{"family":"Martínez-Cáceres","given":"Eva"},{"family":"Violán","given":"Concepción"},{"family":"Torán-Monserrat","given":"Pere"}],"issued":{"date-parts":[["2022",5,26]]}}}],"schema":"https://github.com/citation-style-language/schema/raw/master/csl-citation.json"} </w:instrText>
      </w:r>
      <w:r w:rsidR="00DF72A8" w:rsidRPr="00974EC5">
        <w:rPr>
          <w:lang w:val="es-ES"/>
        </w:rPr>
        <w:fldChar w:fldCharType="separate"/>
      </w:r>
      <w:r w:rsidR="0035130E" w:rsidRPr="00974EC5">
        <w:rPr>
          <w:lang w:val="es-ES"/>
        </w:rPr>
        <w:t>[8]</w:t>
      </w:r>
      <w:r w:rsidR="00DF72A8" w:rsidRPr="00974EC5">
        <w:rPr>
          <w:lang w:val="es-ES"/>
        </w:rPr>
        <w:fldChar w:fldCharType="end"/>
      </w:r>
      <w:r w:rsidRPr="00974EC5">
        <w:rPr>
          <w:lang w:val="es-ES"/>
        </w:rPr>
        <w:t>.</w:t>
      </w:r>
      <w:bookmarkEnd w:id="162"/>
      <w:bookmarkEnd w:id="163"/>
      <w:r w:rsidRPr="00974EC5">
        <w:rPr>
          <w:lang w:val="es-ES"/>
        </w:rPr>
        <w:t xml:space="preserve"> </w:t>
      </w:r>
    </w:p>
    <w:p w14:paraId="591CD372" w14:textId="563B8769" w:rsidR="001511FE" w:rsidRPr="00974EC5" w:rsidRDefault="001511FE" w:rsidP="0048664E">
      <w:pPr>
        <w:spacing w:after="120" w:line="240" w:lineRule="auto"/>
        <w:ind w:left="0" w:hanging="2"/>
        <w:rPr>
          <w:ins w:id="168" w:author="Concepció Violán Fors" w:date="2024-12-29T11:49:00Z"/>
          <w:lang w:val="es-ES"/>
        </w:rPr>
      </w:pPr>
      <w:bookmarkStart w:id="169" w:name="_Toc186096477"/>
      <w:bookmarkStart w:id="170" w:name="_Toc186200105"/>
      <w:r w:rsidRPr="00974EC5">
        <w:rPr>
          <w:lang w:val="es-ES"/>
        </w:rPr>
        <w:t>Por otra parte, también se han descrito otras complicaciones neurológicas y neuropsiquiátricas de la COVID-19, como dolores de cabeza, síndrome de Guillain-Barré, temblores y ataxia, y se ha propuesto que estos síntomas pu</w:t>
      </w:r>
      <w:r w:rsidR="00CF6E33" w:rsidRPr="00974EC5">
        <w:rPr>
          <w:lang w:val="es-ES"/>
        </w:rPr>
        <w:t>ede</w:t>
      </w:r>
      <w:r w:rsidRPr="00974EC5">
        <w:rPr>
          <w:lang w:val="es-ES"/>
        </w:rPr>
        <w:t xml:space="preserve">n estar relacionados con la invasión directa del virus </w:t>
      </w:r>
      <w:r w:rsidR="00CF6E33" w:rsidRPr="00974EC5">
        <w:rPr>
          <w:lang w:val="es-ES"/>
        </w:rPr>
        <w:t>a</w:t>
      </w:r>
      <w:r w:rsidRPr="00974EC5">
        <w:rPr>
          <w:lang w:val="es-ES"/>
        </w:rPr>
        <w:t>l sistema nervioso o con la respuesta inflamatoria sistémica exacerbada</w:t>
      </w:r>
      <w:r w:rsidR="00DF72A8" w:rsidRPr="00974EC5">
        <w:rPr>
          <w:lang w:val="es-ES"/>
        </w:rPr>
        <w:t xml:space="preserve"> </w:t>
      </w:r>
      <w:r w:rsidR="00DF72A8" w:rsidRPr="00974EC5">
        <w:rPr>
          <w:lang w:val="es-ES"/>
        </w:rPr>
        <w:fldChar w:fldCharType="begin"/>
      </w:r>
      <w:r w:rsidR="0035130E" w:rsidRPr="00974EC5">
        <w:rPr>
          <w:lang w:val="es-ES"/>
        </w:rPr>
        <w:instrText xml:space="preserve"> ADDIN ZOTERO_ITEM CSL_CITATION {"citationID":"eTr3cJ91","properties":{"formattedCitation":"[9]","plainCitation":"[9]","noteIndex":0},"citationItems":[{"id":991,"uris":["http://zotero.org/users/7006471/items/PI8NKK5I"],"itemData":{"id":991,"type":"article-journal","container-title":"JAMA psychiatry","DOI":"10.1001/jamapsychiatry.2021.0500","ISSN":"2168-6238","issue":"6","journalAbbreviation":"JAMA Psychiatry","language":"eng","note":"PMID: 33769431\nPMCID: PMC9894299","page":"682-683","source":"PubMed","title":"How COVID-19 Affects the Brain","volume":"78","author":[{"family":"Boldrini","given":"Maura"},{"family":"Canoll","given":"Peter D."},{"family":"Klein","given":"Robyn S."}],"issued":{"date-parts":[["2021",6,1]]}}}],"schema":"https://github.com/citation-style-language/schema/raw/master/csl-citation.json"} </w:instrText>
      </w:r>
      <w:r w:rsidR="00DF72A8" w:rsidRPr="00974EC5">
        <w:rPr>
          <w:lang w:val="es-ES"/>
        </w:rPr>
        <w:fldChar w:fldCharType="separate"/>
      </w:r>
      <w:r w:rsidR="0035130E" w:rsidRPr="00974EC5">
        <w:rPr>
          <w:lang w:val="es-ES"/>
        </w:rPr>
        <w:t>[9]</w:t>
      </w:r>
      <w:r w:rsidR="00DF72A8" w:rsidRPr="00974EC5">
        <w:rPr>
          <w:lang w:val="es-ES"/>
        </w:rPr>
        <w:fldChar w:fldCharType="end"/>
      </w:r>
      <w:r w:rsidRPr="00974EC5">
        <w:rPr>
          <w:lang w:val="es-ES"/>
        </w:rPr>
        <w:t>. Esta posible invasión podría generar la presencia de biomarcadores derivados tanto de cambios funcionales y estructurales en el cerebro y de estructuras relacionadas (como la retina), así como otros indicadores indirectos (como aquellos provenientes de la respuesta inflamatoria o de alteraciones en el sistema inmunológico)</w:t>
      </w:r>
      <w:r w:rsidR="00DF72A8" w:rsidRPr="00974EC5">
        <w:rPr>
          <w:lang w:val="es-ES"/>
        </w:rPr>
        <w:t xml:space="preserve"> </w:t>
      </w:r>
      <w:r w:rsidR="00DF72A8" w:rsidRPr="00974EC5">
        <w:rPr>
          <w:lang w:val="es-ES"/>
        </w:rPr>
        <w:fldChar w:fldCharType="begin"/>
      </w:r>
      <w:r w:rsidR="0035130E" w:rsidRPr="00974EC5">
        <w:rPr>
          <w:lang w:val="es-ES"/>
        </w:rPr>
        <w:instrText xml:space="preserve"> ADDIN ZOTERO_ITEM CSL_CITATION {"citationID":"YoLlpBXj","properties":{"formattedCitation":"[10]","plainCitation":"[10]","noteIndex":0},"citationItems":[{"id":994,"uris":["http://zotero.org/users/7006471/items/FCUMEY93"],"itemData":{"id":994,"type":"article-journal","abstract":"BACKGROUND: The neurological symptoms of Long COVID (LC) and the impact of neuropsychological manifestations on people's daily lives have been extensively described. Although a large body of literature describes symptoms, validating this with objective measures is important. This study aims to identify and describe the effects of Long COVID on cognition, balance, and the retinal fundus, and determine whether the duration of symptoms influences cognitive impairment.\nMETHODS: This cross-sectional study involved LC volunteers with cognitive complaint from public health centers in northern Barcelona who participated between January 2022 and March 2023. This study collected sociodemographic characteristics, information on substance use, comorbidities, and clinical data related to COVID-19. We measured five cognitive domains using a battery of neuropsychological tests. Balance was assessed through posturography and retinal vascular involvement by retinography.\nRESULTS: A total of 166 people with LC and cognitive complaints participated, 80.72% were women and mean age was 49.28 ± 8.39 years. The most common self-reported symptoms were concentration and memory deficit (98.80%), brain fog (82.53%) and insomnia (71.17%). The 68.67% presented cognitive deficit in at least one domain, with executive functions being the most frequent (43.98%). The 51.52% of the participants exhibited a dysfunctional pattern in balance, and 9.2% showed some alteration in the retina. There were no statistically significant differences between cognitive impairment and symptom duration.\nCONCLUSION: Our findings contribute to a more comprehensive understanding of the pathology associated with Long COVID. They highlight the diversity of self-reported symptoms, the presence of abnormal balance patterns, and some cognitive impairment. These findings underscore the necessity of addressing the clinical management of this condition in primary care through follow-up and the pursuit of multidisciplinary and comprehensive treatment.","container-title":"Frontiers in Medicine","DOI":"10.3389/fmed.2024.1399145","ISSN":"2296-858X","journalAbbreviation":"Front Med (Lausanne)","language":"eng","note":"PMID: 39036098\nPMCID: PMC11260168","page":"1399145","source":"PubMed","title":"Long COVID: cognitive, balance, and retina manifestations","title-short":"Long COVID","volume":"11","author":[{"family":"Carmona-Cervelló","given":"Meritxell"},{"family":"León-Gómez","given":"Brenda Biaani"},{"family":"Dacosta-Aguayo","given":"Rosalia"},{"family":"Lamonja-Vicente","given":"Noemí"},{"family":"Montero-Alía","given":"Pilar"},{"family":"Molist","given":"Gemma"},{"family":"Ayet","given":"Aitana"},{"family":"Chacón","given":"Carla"},{"family":"Costa-Garrido","given":"Anna"},{"family":"López-Lifante","given":"Victor M."},{"family":"Zamora-Putin","given":"Valeria"},{"family":"Liutsko","given":"Liudmila"},{"family":"García-Sierra","given":"Rosa"},{"family":"Fornés","given":"Antònia"},{"family":"Moreno-Gabriel","given":"Eduard"},{"family":"Massanella","given":"Marta"},{"family":"Muñoz-Moreno","given":"Jose A."},{"family":"Rodríguez-Pérez","given":"M. Carmen"},{"family":"Mateu","given":"Lourdes"},{"family":"Prats","given":"Anna"},{"family":"Mataró","given":"Maria"},{"family":"Boigues","given":"Marc"},{"family":"Quirant","given":"Bibiana"},{"family":"Prado","given":"Julia G."},{"family":"Martínez-Cáceres","given":"Eva"},{"family":"Violán","given":"Concepción"},{"family":"Torán-Monserrat","given":"Pere"},{"literal":"APC Collaborative Group"}],"issued":{"date-parts":[["2024"]]}}}],"schema":"https://github.com/citation-style-language/schema/raw/master/csl-citation.json"} </w:instrText>
      </w:r>
      <w:r w:rsidR="00DF72A8" w:rsidRPr="00974EC5">
        <w:rPr>
          <w:lang w:val="es-ES"/>
        </w:rPr>
        <w:fldChar w:fldCharType="separate"/>
      </w:r>
      <w:r w:rsidR="0035130E" w:rsidRPr="00974EC5">
        <w:rPr>
          <w:lang w:val="es-ES"/>
        </w:rPr>
        <w:t>[10]</w:t>
      </w:r>
      <w:r w:rsidR="00DF72A8" w:rsidRPr="00974EC5">
        <w:rPr>
          <w:lang w:val="es-ES"/>
        </w:rPr>
        <w:fldChar w:fldCharType="end"/>
      </w:r>
      <w:r w:rsidRPr="00974EC5">
        <w:rPr>
          <w:lang w:val="es-ES"/>
        </w:rPr>
        <w:t>.</w:t>
      </w:r>
      <w:bookmarkEnd w:id="169"/>
      <w:bookmarkEnd w:id="170"/>
      <w:r w:rsidRPr="00974EC5">
        <w:rPr>
          <w:lang w:val="es-ES"/>
        </w:rPr>
        <w:t xml:space="preserve"> </w:t>
      </w:r>
    </w:p>
    <w:p w14:paraId="44C69D63" w14:textId="15841751" w:rsidR="000C21B2" w:rsidRPr="00974EC5" w:rsidRDefault="000C21B2" w:rsidP="0048664E">
      <w:pPr>
        <w:spacing w:after="120" w:line="240" w:lineRule="auto"/>
        <w:ind w:left="0" w:hanging="2"/>
        <w:rPr>
          <w:lang w:val="es-ES"/>
        </w:rPr>
      </w:pPr>
      <w:ins w:id="171" w:author="Concepció Violán Fors" w:date="2024-12-29T11:49:00Z">
        <w:r w:rsidRPr="00974EC5">
          <w:rPr>
            <w:lang w:val="es-ES"/>
          </w:rPr>
          <w:t xml:space="preserve">Así pues, no se han definido hasta la fecha, herramientas, instrumentos o biomarcadores que puedan se </w:t>
        </w:r>
        <w:proofErr w:type="spellStart"/>
        <w:r w:rsidRPr="00974EC5">
          <w:rPr>
            <w:lang w:val="es-ES"/>
          </w:rPr>
          <w:t>utilzados</w:t>
        </w:r>
        <w:proofErr w:type="spellEnd"/>
        <w:r w:rsidRPr="00974EC5">
          <w:rPr>
            <w:lang w:val="es-ES"/>
          </w:rPr>
          <w:t xml:space="preserve"> como cribado </w:t>
        </w:r>
        <w:proofErr w:type="gramStart"/>
        <w:r w:rsidRPr="00974EC5">
          <w:rPr>
            <w:lang w:val="es-ES"/>
          </w:rPr>
          <w:t>especifico</w:t>
        </w:r>
        <w:proofErr w:type="gramEnd"/>
        <w:r w:rsidRPr="00974EC5">
          <w:rPr>
            <w:lang w:val="es-ES"/>
          </w:rPr>
          <w:t xml:space="preserve"> del “NeuroCOVID”</w:t>
        </w:r>
      </w:ins>
      <w:ins w:id="172" w:author="Concepció Violán Fors" w:date="2024-12-29T11:50:00Z">
        <w:r w:rsidRPr="00974EC5">
          <w:rPr>
            <w:lang w:val="es-ES"/>
          </w:rPr>
          <w:t>.</w:t>
        </w:r>
      </w:ins>
    </w:p>
    <w:p w14:paraId="3FC85581" w14:textId="5E1B3B2C" w:rsidR="004C6E8E" w:rsidRPr="00974EC5" w:rsidRDefault="001511FE" w:rsidP="0048664E">
      <w:pPr>
        <w:spacing w:after="120" w:line="240" w:lineRule="auto"/>
        <w:ind w:left="0" w:hanging="2"/>
        <w:rPr>
          <w:highlight w:val="yellow"/>
          <w:lang w:val="es-ES"/>
        </w:rPr>
      </w:pPr>
      <w:bookmarkStart w:id="173" w:name="_Toc186096478"/>
      <w:bookmarkStart w:id="174" w:name="_Toc186200106"/>
      <w:r w:rsidRPr="00974EC5">
        <w:rPr>
          <w:lang w:val="es-ES"/>
        </w:rPr>
        <w:t xml:space="preserve">En el desarrollo de este </w:t>
      </w:r>
      <w:r w:rsidR="00C52555" w:rsidRPr="00974EC5">
        <w:rPr>
          <w:lang w:val="es-ES"/>
        </w:rPr>
        <w:t>trabajo de fin de máster (TFM)</w:t>
      </w:r>
      <w:r w:rsidRPr="00974EC5">
        <w:rPr>
          <w:lang w:val="es-ES"/>
        </w:rPr>
        <w:t xml:space="preserve">, buscamos generar un instrumento de cribado, que incorpore tanto variables </w:t>
      </w:r>
      <w:r w:rsidR="00CF6E33" w:rsidRPr="00974EC5">
        <w:rPr>
          <w:lang w:val="es-ES"/>
        </w:rPr>
        <w:t xml:space="preserve">sociodemográficas como </w:t>
      </w:r>
      <w:r w:rsidRPr="00974EC5">
        <w:rPr>
          <w:lang w:val="es-ES"/>
        </w:rPr>
        <w:t xml:space="preserve">neuropsicológicas, y que permita una clasificación rápida de pacientes con </w:t>
      </w:r>
      <w:r w:rsidR="0035130E" w:rsidRPr="00974EC5">
        <w:rPr>
          <w:lang w:val="es-ES"/>
        </w:rPr>
        <w:t>PCC</w:t>
      </w:r>
      <w:r w:rsidR="00B52237" w:rsidRPr="00974EC5">
        <w:rPr>
          <w:lang w:val="es-ES"/>
        </w:rPr>
        <w:t xml:space="preserve"> con o sin déficits cognitivos</w:t>
      </w:r>
      <w:r w:rsidRPr="00974EC5">
        <w:rPr>
          <w:lang w:val="es-ES"/>
        </w:rPr>
        <w:t xml:space="preserve">. Además, buscamos comprender el peso específico de cada una de las variables para facilitar su uso en </w:t>
      </w:r>
      <w:r w:rsidR="0035130E" w:rsidRPr="00974EC5">
        <w:rPr>
          <w:lang w:val="es-ES"/>
        </w:rPr>
        <w:t xml:space="preserve">el </w:t>
      </w:r>
      <w:r w:rsidRPr="00974EC5">
        <w:rPr>
          <w:lang w:val="es-ES"/>
        </w:rPr>
        <w:t xml:space="preserve">diagnóstico temprano o en el seguimiento de pacientes </w:t>
      </w:r>
      <w:r w:rsidR="00B52237" w:rsidRPr="00974EC5">
        <w:rPr>
          <w:lang w:val="es-ES"/>
        </w:rPr>
        <w:t>que puedan sufrir esta presentación de la enfermedad</w:t>
      </w:r>
      <w:r w:rsidRPr="00974EC5">
        <w:rPr>
          <w:lang w:val="es-ES"/>
        </w:rPr>
        <w:t xml:space="preserve">. Finalmente, conocer la aportación de cada aspecto neuropsicológico mediante el modelado de las variables, puede permitir su uso para optimizar la atención, el seguimiento y la implementación de estrategias específicas de rehabilitación cognitiva previniendo el deterioro cognitivo en pacientes con </w:t>
      </w:r>
      <w:r w:rsidR="0035130E" w:rsidRPr="00974EC5">
        <w:rPr>
          <w:lang w:val="es-ES"/>
        </w:rPr>
        <w:t>PCC</w:t>
      </w:r>
      <w:r w:rsidR="00B52237" w:rsidRPr="00974EC5">
        <w:rPr>
          <w:lang w:val="es-ES"/>
        </w:rPr>
        <w:t>,</w:t>
      </w:r>
      <w:r w:rsidRPr="00974EC5">
        <w:rPr>
          <w:lang w:val="es-ES"/>
        </w:rPr>
        <w:t xml:space="preserve"> mejorando su bienestar y calidad de vida.</w:t>
      </w:r>
      <w:bookmarkEnd w:id="173"/>
      <w:bookmarkEnd w:id="174"/>
    </w:p>
    <w:p w14:paraId="207F17AC" w14:textId="69691DC9" w:rsidR="004C6E8E" w:rsidRPr="00974EC5" w:rsidRDefault="0014036A" w:rsidP="0048664E">
      <w:pPr>
        <w:pStyle w:val="Ttulo2"/>
        <w:numPr>
          <w:ilvl w:val="1"/>
          <w:numId w:val="6"/>
        </w:numPr>
        <w:spacing w:after="120" w:line="240" w:lineRule="auto"/>
        <w:ind w:left="0" w:hanging="2"/>
        <w:rPr>
          <w:lang w:val="es-ES"/>
        </w:rPr>
      </w:pPr>
      <w:bookmarkStart w:id="175" w:name="_Toc186096479"/>
      <w:bookmarkStart w:id="176" w:name="_Toc186200107"/>
      <w:bookmarkStart w:id="177" w:name="_Toc186200520"/>
      <w:bookmarkStart w:id="178" w:name="_Toc186281835"/>
      <w:r w:rsidRPr="00974EC5">
        <w:rPr>
          <w:lang w:val="es-ES"/>
        </w:rPr>
        <w:t>Obje</w:t>
      </w:r>
      <w:r w:rsidR="002A345C" w:rsidRPr="00974EC5">
        <w:rPr>
          <w:lang w:val="es-ES"/>
        </w:rPr>
        <w:t>tivo</w:t>
      </w:r>
      <w:r w:rsidR="0008199C" w:rsidRPr="00974EC5">
        <w:rPr>
          <w:lang w:val="es-ES"/>
        </w:rPr>
        <w:t>s</w:t>
      </w:r>
      <w:bookmarkEnd w:id="175"/>
      <w:bookmarkEnd w:id="176"/>
      <w:bookmarkEnd w:id="177"/>
      <w:bookmarkEnd w:id="178"/>
    </w:p>
    <w:p w14:paraId="010FE52D" w14:textId="77777777" w:rsidR="002A345C" w:rsidRPr="00974EC5" w:rsidRDefault="002A345C" w:rsidP="00194AA9">
      <w:pPr>
        <w:ind w:left="0" w:hanging="2"/>
        <w:rPr>
          <w:i/>
          <w:iCs/>
          <w:lang w:val="es-ES"/>
        </w:rPr>
      </w:pPr>
      <w:bookmarkStart w:id="179" w:name="_Toc179823457"/>
      <w:bookmarkStart w:id="180" w:name="_Toc186200108"/>
      <w:bookmarkStart w:id="181" w:name="_Toc186200521"/>
      <w:bookmarkStart w:id="182" w:name="_Hlk184375342"/>
      <w:bookmarkStart w:id="183" w:name="_Toc186096489"/>
      <w:bookmarkStart w:id="184" w:name="OLE_LINK25"/>
      <w:r w:rsidRPr="00974EC5">
        <w:rPr>
          <w:i/>
          <w:iCs/>
          <w:lang w:val="es-ES"/>
        </w:rPr>
        <w:t>a. Objetivo general.</w:t>
      </w:r>
      <w:bookmarkEnd w:id="179"/>
      <w:bookmarkEnd w:id="180"/>
      <w:bookmarkEnd w:id="181"/>
    </w:p>
    <w:p w14:paraId="59D79C4E" w14:textId="0636EE46" w:rsidR="002A345C" w:rsidRPr="00974EC5" w:rsidRDefault="002A345C" w:rsidP="002A345C">
      <w:pPr>
        <w:ind w:left="0" w:hanging="2"/>
        <w:rPr>
          <w:lang w:val="es-ES"/>
        </w:rPr>
      </w:pPr>
      <w:bookmarkStart w:id="185" w:name="_Toc186200109"/>
      <w:r w:rsidRPr="00974EC5">
        <w:rPr>
          <w:lang w:val="es-ES"/>
        </w:rPr>
        <w:t xml:space="preserve">- Desarrollar un instrumento de cribado breve que, teniendo como base </w:t>
      </w:r>
      <w:r w:rsidR="004F5628" w:rsidRPr="00974EC5">
        <w:rPr>
          <w:lang w:val="es-ES"/>
        </w:rPr>
        <w:t>pruebas</w:t>
      </w:r>
      <w:r w:rsidRPr="00974EC5">
        <w:rPr>
          <w:lang w:val="es-ES"/>
        </w:rPr>
        <w:t xml:space="preserve"> neuropsicológic</w:t>
      </w:r>
      <w:r w:rsidR="004F5628" w:rsidRPr="00974EC5">
        <w:rPr>
          <w:lang w:val="es-ES"/>
        </w:rPr>
        <w:t>a</w:t>
      </w:r>
      <w:r w:rsidRPr="00974EC5">
        <w:rPr>
          <w:lang w:val="es-ES"/>
        </w:rPr>
        <w:t>s validad</w:t>
      </w:r>
      <w:r w:rsidR="004F5628" w:rsidRPr="00974EC5">
        <w:rPr>
          <w:lang w:val="es-ES"/>
        </w:rPr>
        <w:t>a</w:t>
      </w:r>
      <w:r w:rsidRPr="00974EC5">
        <w:rPr>
          <w:lang w:val="es-ES"/>
        </w:rPr>
        <w:t>s y variables sociodemográficas</w:t>
      </w:r>
      <w:r w:rsidR="004F5628" w:rsidRPr="00974EC5">
        <w:rPr>
          <w:lang w:val="es-ES"/>
        </w:rPr>
        <w:t xml:space="preserve"> específicas</w:t>
      </w:r>
      <w:r w:rsidRPr="00974EC5">
        <w:rPr>
          <w:lang w:val="es-ES"/>
        </w:rPr>
        <w:t>, permita identificar de manera eficaz a personas con COVID persistente con afectación neurocognitiva</w:t>
      </w:r>
      <w:r w:rsidR="004F5628" w:rsidRPr="00974EC5">
        <w:rPr>
          <w:lang w:val="es-ES"/>
        </w:rPr>
        <w:t xml:space="preserve"> de otras formas de COVID persistente</w:t>
      </w:r>
      <w:r w:rsidRPr="00974EC5">
        <w:rPr>
          <w:lang w:val="es-ES"/>
        </w:rPr>
        <w:t>.</w:t>
      </w:r>
      <w:bookmarkEnd w:id="185"/>
    </w:p>
    <w:p w14:paraId="3F943594" w14:textId="77777777" w:rsidR="002A345C" w:rsidRPr="00974EC5" w:rsidRDefault="002A345C" w:rsidP="002A345C">
      <w:pPr>
        <w:ind w:left="0" w:hanging="2"/>
        <w:rPr>
          <w:lang w:val="es-ES"/>
        </w:rPr>
      </w:pPr>
    </w:p>
    <w:p w14:paraId="33D83A85" w14:textId="77777777" w:rsidR="002A345C" w:rsidRPr="00974EC5" w:rsidRDefault="002A345C" w:rsidP="00194AA9">
      <w:pPr>
        <w:ind w:left="0" w:hanging="2"/>
        <w:rPr>
          <w:i/>
          <w:iCs/>
          <w:lang w:val="es-ES"/>
        </w:rPr>
      </w:pPr>
      <w:r w:rsidRPr="00974EC5">
        <w:rPr>
          <w:i/>
          <w:iCs/>
          <w:lang w:val="es-ES"/>
        </w:rPr>
        <w:t xml:space="preserve"> </w:t>
      </w:r>
      <w:bookmarkStart w:id="186" w:name="_Toc179823458"/>
      <w:bookmarkStart w:id="187" w:name="_Toc186200110"/>
      <w:bookmarkStart w:id="188" w:name="_Toc186200522"/>
      <w:r w:rsidRPr="00974EC5">
        <w:rPr>
          <w:i/>
          <w:iCs/>
          <w:lang w:val="es-ES"/>
        </w:rPr>
        <w:t>b. Objetivos específicos.</w:t>
      </w:r>
      <w:bookmarkEnd w:id="186"/>
      <w:bookmarkEnd w:id="187"/>
      <w:bookmarkEnd w:id="188"/>
    </w:p>
    <w:p w14:paraId="0949CC4C" w14:textId="77777777" w:rsidR="002A345C" w:rsidRPr="00974EC5" w:rsidRDefault="002A345C" w:rsidP="002A345C">
      <w:pPr>
        <w:ind w:left="0" w:hanging="2"/>
        <w:rPr>
          <w:lang w:val="es-ES"/>
        </w:rPr>
      </w:pPr>
      <w:bookmarkStart w:id="189" w:name="_Toc186200111"/>
      <w:bookmarkStart w:id="190" w:name="_Hlk186214436"/>
      <w:bookmarkStart w:id="191" w:name="_Hlk179391612"/>
      <w:r w:rsidRPr="00974EC5">
        <w:rPr>
          <w:lang w:val="es-ES"/>
        </w:rPr>
        <w:t>-  Realizar una evaluación exploratoria de los datos para caracterizar y definir la calidad de los datos recogidos.</w:t>
      </w:r>
      <w:bookmarkEnd w:id="189"/>
    </w:p>
    <w:p w14:paraId="6F2F3A20" w14:textId="5BB73841" w:rsidR="002A345C" w:rsidRPr="00974EC5" w:rsidRDefault="002A345C" w:rsidP="002A345C">
      <w:pPr>
        <w:ind w:left="0" w:hanging="2"/>
        <w:rPr>
          <w:lang w:val="es-ES"/>
        </w:rPr>
      </w:pPr>
      <w:bookmarkStart w:id="192" w:name="_Toc186200112"/>
      <w:r w:rsidRPr="00974EC5">
        <w:rPr>
          <w:lang w:val="es-ES"/>
        </w:rPr>
        <w:t>- Evaluar las diferencias en variables neuropsicológicas</w:t>
      </w:r>
      <w:r w:rsidR="004F5628" w:rsidRPr="00974EC5">
        <w:rPr>
          <w:lang w:val="es-ES"/>
        </w:rPr>
        <w:t xml:space="preserve"> y sociodemográficas</w:t>
      </w:r>
      <w:r w:rsidRPr="00974EC5">
        <w:rPr>
          <w:lang w:val="es-ES"/>
        </w:rPr>
        <w:t xml:space="preserve"> entre personas con COVID persistente</w:t>
      </w:r>
      <w:r w:rsidR="004F5628" w:rsidRPr="00974EC5">
        <w:rPr>
          <w:lang w:val="es-ES"/>
        </w:rPr>
        <w:t xml:space="preserve"> con afectación cognitiva</w:t>
      </w:r>
      <w:r w:rsidRPr="00974EC5">
        <w:rPr>
          <w:lang w:val="es-ES"/>
        </w:rPr>
        <w:t xml:space="preserve"> y </w:t>
      </w:r>
      <w:r w:rsidR="004F5628" w:rsidRPr="00974EC5">
        <w:rPr>
          <w:lang w:val="es-ES"/>
        </w:rPr>
        <w:t>otras poblaciones que actúen como controles</w:t>
      </w:r>
      <w:r w:rsidRPr="00974EC5">
        <w:rPr>
          <w:lang w:val="es-ES"/>
        </w:rPr>
        <w:t>.</w:t>
      </w:r>
      <w:bookmarkEnd w:id="192"/>
    </w:p>
    <w:p w14:paraId="01D5D883" w14:textId="77777777" w:rsidR="002A345C" w:rsidRPr="00974EC5" w:rsidRDefault="002A345C" w:rsidP="002A345C">
      <w:pPr>
        <w:ind w:left="0" w:hanging="2"/>
        <w:rPr>
          <w:lang w:val="es-ES"/>
        </w:rPr>
      </w:pPr>
      <w:bookmarkStart w:id="193" w:name="_Toc186200113"/>
      <w:r w:rsidRPr="00974EC5">
        <w:rPr>
          <w:lang w:val="es-ES"/>
        </w:rPr>
        <w:t>- Evaluar la utilidad de modelos de aprendizaje automático no supervisado, en particular, modelos de reducción de dimensionalidad.</w:t>
      </w:r>
      <w:bookmarkEnd w:id="193"/>
    </w:p>
    <w:p w14:paraId="03DFC8E0" w14:textId="052ECC52" w:rsidR="002A345C" w:rsidRPr="00974EC5" w:rsidRDefault="002A345C" w:rsidP="002A345C">
      <w:pPr>
        <w:ind w:left="0" w:hanging="2"/>
        <w:rPr>
          <w:lang w:val="es-ES"/>
        </w:rPr>
      </w:pPr>
      <w:bookmarkStart w:id="194" w:name="_Toc186200114"/>
      <w:r w:rsidRPr="00974EC5">
        <w:rPr>
          <w:lang w:val="es-ES"/>
        </w:rPr>
        <w:t>- Desarrollar modelos de aprendizaje automático supervisados de clasificación, teniendo en cuenta variables sociodemográficas y neuropsicológicas.</w:t>
      </w:r>
      <w:bookmarkEnd w:id="194"/>
    </w:p>
    <w:p w14:paraId="3B29DE18" w14:textId="77777777" w:rsidR="002A345C" w:rsidRPr="00974EC5" w:rsidRDefault="002A345C" w:rsidP="002A345C">
      <w:pPr>
        <w:ind w:left="0" w:hanging="2"/>
        <w:rPr>
          <w:lang w:val="es-ES"/>
        </w:rPr>
      </w:pPr>
      <w:bookmarkStart w:id="195" w:name="_Toc186200115"/>
      <w:r w:rsidRPr="00974EC5">
        <w:rPr>
          <w:lang w:val="es-ES"/>
        </w:rPr>
        <w:lastRenderedPageBreak/>
        <w:t>- Validar los modelos (mediante validación cruzada) para analizar su capacidad de generalización.</w:t>
      </w:r>
      <w:bookmarkEnd w:id="195"/>
    </w:p>
    <w:p w14:paraId="503A0958" w14:textId="3616A0A9" w:rsidR="002A345C" w:rsidRPr="00974EC5" w:rsidRDefault="002A345C" w:rsidP="002A345C">
      <w:pPr>
        <w:ind w:left="0" w:hanging="2"/>
        <w:rPr>
          <w:lang w:val="es-ES"/>
        </w:rPr>
      </w:pPr>
      <w:bookmarkStart w:id="196" w:name="_Toc186200116"/>
      <w:r w:rsidRPr="00974EC5">
        <w:rPr>
          <w:lang w:val="es-ES"/>
        </w:rPr>
        <w:t>-  Seleccionar los mejores modelos considerando las mejoras métricas de cada uno (</w:t>
      </w:r>
      <w:r w:rsidR="0093182D" w:rsidRPr="00974EC5">
        <w:rPr>
          <w:lang w:val="es-ES"/>
        </w:rPr>
        <w:t>con un interés en métricas clínicas como</w:t>
      </w:r>
      <w:r w:rsidRPr="00974EC5">
        <w:rPr>
          <w:lang w:val="es-ES"/>
        </w:rPr>
        <w:t xml:space="preserve"> sensibilidad, especificidad y </w:t>
      </w:r>
      <w:r w:rsidR="00800F78" w:rsidRPr="00974EC5">
        <w:rPr>
          <w:lang w:val="es-ES"/>
        </w:rPr>
        <w:t>área bajo la curva -</w:t>
      </w:r>
      <w:r w:rsidR="00E2066D" w:rsidRPr="00974EC5">
        <w:rPr>
          <w:lang w:val="es-ES"/>
        </w:rPr>
        <w:t xml:space="preserve">en adelante, </w:t>
      </w:r>
      <w:r w:rsidRPr="00974EC5">
        <w:rPr>
          <w:lang w:val="es-ES"/>
        </w:rPr>
        <w:t>AUC</w:t>
      </w:r>
      <w:r w:rsidR="00800F78" w:rsidRPr="00974EC5">
        <w:rPr>
          <w:lang w:val="es-ES"/>
        </w:rPr>
        <w:t>-</w:t>
      </w:r>
      <w:r w:rsidRPr="00974EC5">
        <w:rPr>
          <w:lang w:val="es-ES"/>
        </w:rPr>
        <w:t xml:space="preserve">), así como la importancia de las variables específicas, en particular, </w:t>
      </w:r>
      <w:r w:rsidR="00F575A5" w:rsidRPr="00974EC5">
        <w:rPr>
          <w:lang w:val="es-ES"/>
        </w:rPr>
        <w:t>las pruebas</w:t>
      </w:r>
      <w:r w:rsidRPr="00974EC5">
        <w:rPr>
          <w:lang w:val="es-ES"/>
        </w:rPr>
        <w:t xml:space="preserve"> neuropsicológicos que más aporten a la mejora de las métricas definidas.</w:t>
      </w:r>
      <w:bookmarkEnd w:id="196"/>
    </w:p>
    <w:p w14:paraId="601D56B4" w14:textId="7F15C279" w:rsidR="004F5628" w:rsidRPr="00974EC5" w:rsidRDefault="004F5628" w:rsidP="002A345C">
      <w:pPr>
        <w:ind w:left="0" w:hanging="2"/>
        <w:rPr>
          <w:lang w:val="es-ES"/>
        </w:rPr>
      </w:pPr>
      <w:r w:rsidRPr="00974EC5">
        <w:rPr>
          <w:lang w:val="es-ES"/>
        </w:rPr>
        <w:t>- Dotar de explicabilidad a las predicciones generadas por el modelo seleccionado, de cara a su uso como apoyo a la decisión clínica.</w:t>
      </w:r>
    </w:p>
    <w:bookmarkEnd w:id="190"/>
    <w:p w14:paraId="5E6F08BA" w14:textId="77777777" w:rsidR="002A345C" w:rsidRPr="00974EC5" w:rsidRDefault="002A345C" w:rsidP="002A345C">
      <w:pPr>
        <w:ind w:left="0" w:hanging="2"/>
        <w:rPr>
          <w:rFonts w:ascii="Aptos" w:hAnsi="Aptos"/>
          <w:sz w:val="22"/>
          <w:szCs w:val="22"/>
          <w:lang w:val="es-ES"/>
        </w:rPr>
      </w:pPr>
    </w:p>
    <w:p w14:paraId="5A3A7D2B" w14:textId="63F34CD2" w:rsidR="00800F78" w:rsidRPr="00974EC5" w:rsidRDefault="0014036A" w:rsidP="005D3BF5">
      <w:pPr>
        <w:pStyle w:val="Ttulo2"/>
        <w:numPr>
          <w:ilvl w:val="1"/>
          <w:numId w:val="6"/>
        </w:numPr>
        <w:spacing w:after="120" w:line="240" w:lineRule="auto"/>
        <w:ind w:left="0" w:hanging="2"/>
        <w:rPr>
          <w:lang w:val="es-ES"/>
        </w:rPr>
      </w:pPr>
      <w:bookmarkStart w:id="197" w:name="_Toc186200117"/>
      <w:bookmarkStart w:id="198" w:name="_Toc186200523"/>
      <w:bookmarkStart w:id="199" w:name="_Toc186281836"/>
      <w:bookmarkStart w:id="200" w:name="OLE_LINK46"/>
      <w:bookmarkEnd w:id="182"/>
      <w:bookmarkEnd w:id="191"/>
      <w:r w:rsidRPr="00974EC5">
        <w:rPr>
          <w:lang w:val="es-ES"/>
        </w:rPr>
        <w:t>Impac</w:t>
      </w:r>
      <w:r w:rsidR="006D423F" w:rsidRPr="00974EC5">
        <w:rPr>
          <w:lang w:val="es-ES"/>
        </w:rPr>
        <w:t>t</w:t>
      </w:r>
      <w:r w:rsidR="00800F78" w:rsidRPr="00974EC5">
        <w:rPr>
          <w:lang w:val="es-ES"/>
        </w:rPr>
        <w:t>o en sostenibilidad, ético-social y de diversidad.</w:t>
      </w:r>
      <w:bookmarkEnd w:id="197"/>
      <w:bookmarkEnd w:id="198"/>
      <w:bookmarkEnd w:id="199"/>
      <w:r w:rsidR="006D423F" w:rsidRPr="00974EC5">
        <w:rPr>
          <w:lang w:val="es-ES"/>
        </w:rPr>
        <w:t xml:space="preserve"> </w:t>
      </w:r>
      <w:bookmarkEnd w:id="183"/>
    </w:p>
    <w:p w14:paraId="53934465" w14:textId="77777777" w:rsidR="004C6E8E" w:rsidRPr="00974EC5" w:rsidRDefault="0014036A" w:rsidP="0048664E">
      <w:pPr>
        <w:spacing w:after="120" w:line="240" w:lineRule="auto"/>
        <w:ind w:left="0" w:hanging="2"/>
        <w:rPr>
          <w:rFonts w:ascii="Times New Roman" w:eastAsia="Times New Roman" w:hAnsi="Times New Roman" w:cs="Times New Roman"/>
          <w:highlight w:val="yellow"/>
          <w:lang w:val="es-ES"/>
        </w:rPr>
      </w:pPr>
      <w:bookmarkStart w:id="201" w:name="_Toc186096490"/>
      <w:bookmarkStart w:id="202" w:name="_Toc186200118"/>
      <w:bookmarkEnd w:id="184"/>
      <w:bookmarkEnd w:id="200"/>
      <w:r w:rsidRPr="00974EC5">
        <w:rPr>
          <w:highlight w:val="yellow"/>
          <w:lang w:val="es-ES"/>
        </w:rPr>
        <w:t xml:space="preserve">Esta sección debería </w:t>
      </w:r>
      <w:r w:rsidRPr="00974EC5">
        <w:rPr>
          <w:b/>
          <w:highlight w:val="yellow"/>
          <w:lang w:val="es-ES"/>
        </w:rPr>
        <w:t>identificar los impactos positivos y/o negativos del TF en las tres dimensiones de la competencia transversal UOC “Compromiso ético y global”</w:t>
      </w:r>
      <w:r w:rsidRPr="00974EC5">
        <w:rPr>
          <w:highlight w:val="yellow"/>
          <w:lang w:val="es-ES"/>
        </w:rPr>
        <w:t>.</w:t>
      </w:r>
      <w:bookmarkEnd w:id="201"/>
      <w:bookmarkEnd w:id="202"/>
    </w:p>
    <w:p w14:paraId="34BE4EE2" w14:textId="72FA0097" w:rsidR="00800F78" w:rsidRPr="00974EC5" w:rsidRDefault="00800F78" w:rsidP="006A6F51">
      <w:pPr>
        <w:spacing w:after="120" w:line="240" w:lineRule="auto"/>
        <w:ind w:left="0" w:hanging="2"/>
        <w:rPr>
          <w:lang w:val="es-ES"/>
        </w:rPr>
      </w:pPr>
      <w:bookmarkStart w:id="203" w:name="_heading=h.lnxbz9" w:colFirst="0" w:colLast="0"/>
      <w:bookmarkStart w:id="204" w:name="_Toc186200119"/>
      <w:bookmarkStart w:id="205" w:name="_Hlk184375162"/>
      <w:bookmarkEnd w:id="203"/>
      <w:r w:rsidRPr="00974EC5">
        <w:rPr>
          <w:lang w:val="es-ES"/>
        </w:rPr>
        <w:t xml:space="preserve">Este </w:t>
      </w:r>
      <w:r w:rsidR="0093182D" w:rsidRPr="00974EC5">
        <w:rPr>
          <w:lang w:val="es-ES"/>
        </w:rPr>
        <w:t>TFM</w:t>
      </w:r>
      <w:r w:rsidRPr="00974EC5">
        <w:rPr>
          <w:lang w:val="es-ES"/>
        </w:rPr>
        <w:t xml:space="preserve"> pretende impactar en aspectos fundamentales ético-sociales </w:t>
      </w:r>
      <w:r w:rsidR="00AB5542" w:rsidRPr="00974EC5">
        <w:rPr>
          <w:lang w:val="es-ES"/>
        </w:rPr>
        <w:t xml:space="preserve">y </w:t>
      </w:r>
      <w:r w:rsidRPr="00974EC5">
        <w:rPr>
          <w:lang w:val="es-ES"/>
        </w:rPr>
        <w:t xml:space="preserve">relacionados con la sostenibilidad y la diversidad. Estos aspectos son cruciales no solo para mejorar la calidad de vida de las personas con la </w:t>
      </w:r>
      <w:r w:rsidR="00AB5542" w:rsidRPr="00974EC5">
        <w:rPr>
          <w:lang w:val="es-ES"/>
        </w:rPr>
        <w:t>enfermedad</w:t>
      </w:r>
      <w:r w:rsidRPr="00974EC5">
        <w:rPr>
          <w:lang w:val="es-ES"/>
        </w:rPr>
        <w:t xml:space="preserve"> bajo estudio, sino también para alinearse con los Objetivos de Desarrollo Sostenible (ODS), que buscan promover un desarrollo inclusivo, equitativo y respetuoso con el medio ambiente y la sociedad. En este sentido, este trabajo impacta y se alinea con los ODS número 3 (Salud y Bienestar) buscando un diagnóstico más rápido y eficiente de la COVID persistente</w:t>
      </w:r>
      <w:r w:rsidR="00AB5542" w:rsidRPr="00974EC5">
        <w:rPr>
          <w:lang w:val="es-ES"/>
        </w:rPr>
        <w:t xml:space="preserve"> con afectación cognitiva</w:t>
      </w:r>
      <w:r w:rsidRPr="00974EC5">
        <w:rPr>
          <w:lang w:val="es-ES"/>
        </w:rPr>
        <w:t xml:space="preserve">; 5 y 10 (Igualdad de género y Reducción de las desigualdades) al generar modelos respetuosos con la igualdad y permitiendo la mejora constante y escalabilidad de los mismos; 9 (Industria, Innovación e Infraestructura) trabajando hacia modelos accesibles, innovadores y de alta tecnología y  8 (Trabajo decente y crecimiento económico) al permitir una clasificación adecuada, sencilla y aplicable al entorno clínico que permita el acceso al bienestar y al crecimiento económico de </w:t>
      </w:r>
      <w:r w:rsidR="00AB5542" w:rsidRPr="00974EC5">
        <w:rPr>
          <w:lang w:val="es-ES"/>
        </w:rPr>
        <w:t>las personas</w:t>
      </w:r>
      <w:r w:rsidRPr="00974EC5">
        <w:rPr>
          <w:lang w:val="es-ES"/>
        </w:rPr>
        <w:t xml:space="preserve"> que sufren </w:t>
      </w:r>
      <w:r w:rsidR="00AB5542" w:rsidRPr="00974EC5">
        <w:rPr>
          <w:lang w:val="es-ES"/>
        </w:rPr>
        <w:t xml:space="preserve">la afectación neurocognitiva de la </w:t>
      </w:r>
      <w:r w:rsidR="0093182D" w:rsidRPr="00974EC5">
        <w:rPr>
          <w:lang w:val="es-ES"/>
        </w:rPr>
        <w:t>PCC</w:t>
      </w:r>
      <w:r w:rsidRPr="00974EC5">
        <w:rPr>
          <w:lang w:val="es-ES"/>
        </w:rPr>
        <w:t>.</w:t>
      </w:r>
      <w:r w:rsidR="006A6F51" w:rsidRPr="00974EC5">
        <w:rPr>
          <w:lang w:val="es-ES"/>
        </w:rPr>
        <w:t xml:space="preserve"> </w:t>
      </w:r>
      <w:r w:rsidRPr="00974EC5">
        <w:rPr>
          <w:lang w:val="es-ES"/>
        </w:rPr>
        <w:t>De forma más específica, recogemos el impacto previsto en los siguientes apartados.</w:t>
      </w:r>
      <w:bookmarkEnd w:id="204"/>
      <w:r w:rsidRPr="00974EC5">
        <w:rPr>
          <w:lang w:val="es-ES"/>
        </w:rPr>
        <w:t xml:space="preserve"> </w:t>
      </w:r>
    </w:p>
    <w:p w14:paraId="05EA2180" w14:textId="77777777" w:rsidR="00800F78" w:rsidRPr="00974EC5" w:rsidRDefault="00800F78" w:rsidP="00800F78">
      <w:pPr>
        <w:spacing w:after="120" w:line="240" w:lineRule="auto"/>
        <w:ind w:left="0" w:hanging="2"/>
        <w:rPr>
          <w:i/>
          <w:iCs/>
          <w:lang w:val="es-ES"/>
        </w:rPr>
      </w:pPr>
      <w:bookmarkStart w:id="206" w:name="_Toc179823453"/>
      <w:bookmarkStart w:id="207" w:name="_Toc186200120"/>
      <w:bookmarkStart w:id="208" w:name="OLE_LINK45"/>
      <w:r w:rsidRPr="00974EC5">
        <w:rPr>
          <w:i/>
          <w:iCs/>
          <w:lang w:val="es-ES"/>
        </w:rPr>
        <w:t>Impacto en la sostenibilidad.</w:t>
      </w:r>
      <w:bookmarkEnd w:id="206"/>
      <w:bookmarkEnd w:id="207"/>
    </w:p>
    <w:p w14:paraId="0213EE6A" w14:textId="160AFF68" w:rsidR="00800F78" w:rsidRPr="00974EC5" w:rsidRDefault="00800F78" w:rsidP="00800F78">
      <w:pPr>
        <w:spacing w:after="120" w:line="240" w:lineRule="auto"/>
        <w:ind w:left="0" w:hanging="2"/>
        <w:rPr>
          <w:lang w:val="es-ES"/>
        </w:rPr>
      </w:pPr>
      <w:bookmarkStart w:id="209" w:name="_Toc186200121"/>
      <w:r w:rsidRPr="00974EC5">
        <w:rPr>
          <w:lang w:val="es-ES"/>
        </w:rPr>
        <w:t xml:space="preserve">El análisis de datos </w:t>
      </w:r>
      <w:r w:rsidR="001F7ED6" w:rsidRPr="00974EC5">
        <w:rPr>
          <w:lang w:val="es-ES"/>
        </w:rPr>
        <w:t>generado en este trabajo al respecto de</w:t>
      </w:r>
      <w:r w:rsidRPr="00974EC5">
        <w:rPr>
          <w:lang w:val="es-ES"/>
        </w:rPr>
        <w:t xml:space="preserve"> </w:t>
      </w:r>
      <w:r w:rsidR="001F7ED6" w:rsidRPr="00974EC5">
        <w:rPr>
          <w:lang w:val="es-ES"/>
        </w:rPr>
        <w:t>la PCC</w:t>
      </w:r>
      <w:r w:rsidRPr="00974EC5">
        <w:rPr>
          <w:lang w:val="es-ES"/>
        </w:rPr>
        <w:t xml:space="preserve"> se alinea con los objetivos globales de salud pública para un sistema de atención sanitaria sostenible. Al generar evidencia que contribuye a la comprensión de</w:t>
      </w:r>
      <w:r w:rsidR="006A6F51" w:rsidRPr="00974EC5">
        <w:rPr>
          <w:lang w:val="es-ES"/>
        </w:rPr>
        <w:t xml:space="preserve"> </w:t>
      </w:r>
      <w:r w:rsidRPr="00974EC5">
        <w:rPr>
          <w:lang w:val="es-ES"/>
        </w:rPr>
        <w:t>l</w:t>
      </w:r>
      <w:r w:rsidR="006A6F51" w:rsidRPr="00974EC5">
        <w:rPr>
          <w:lang w:val="es-ES"/>
        </w:rPr>
        <w:t>a</w:t>
      </w:r>
      <w:r w:rsidRPr="00974EC5">
        <w:rPr>
          <w:lang w:val="es-ES"/>
        </w:rPr>
        <w:t xml:space="preserve"> COVID persistente, los hallazgos de este estudio permitirán desarrollar estrategias para la asignación de recursos, intervenciones tempranas y planificación de cuidados a largo plazo. Estas estrategias son cruciales para minimizar los costos económicos y ambientales asociados con las condiciones de salud crónicas. Reducir la carga a largo plazo de la </w:t>
      </w:r>
      <w:r w:rsidR="001F7ED6" w:rsidRPr="00974EC5">
        <w:rPr>
          <w:lang w:val="es-ES"/>
        </w:rPr>
        <w:t>PCC</w:t>
      </w:r>
      <w:r w:rsidRPr="00974EC5">
        <w:rPr>
          <w:lang w:val="es-ES"/>
        </w:rPr>
        <w:t xml:space="preserve"> en los sistemas de salud promoverá un uso más eficiente de los recursos sanitarios, disminuyendo las hospitalizaciones y reduciendo la huella de carbono de los servicios de salud, contribuyendo a los objetivos más amplios de sostenibilidad en la atención sanitaria.</w:t>
      </w:r>
      <w:bookmarkEnd w:id="209"/>
    </w:p>
    <w:p w14:paraId="1E3C66A5" w14:textId="77777777" w:rsidR="00800F78" w:rsidRPr="00974EC5" w:rsidRDefault="00800F78" w:rsidP="00800F78">
      <w:pPr>
        <w:spacing w:after="120" w:line="240" w:lineRule="auto"/>
        <w:ind w:left="0" w:hanging="2"/>
        <w:rPr>
          <w:i/>
          <w:iCs/>
          <w:lang w:val="es-ES"/>
        </w:rPr>
      </w:pPr>
      <w:bookmarkStart w:id="210" w:name="_Toc179823454"/>
      <w:bookmarkStart w:id="211" w:name="_Toc186200122"/>
      <w:r w:rsidRPr="00974EC5">
        <w:rPr>
          <w:i/>
          <w:iCs/>
          <w:lang w:val="es-ES"/>
        </w:rPr>
        <w:t>Impacto en la ética social.</w:t>
      </w:r>
      <w:bookmarkEnd w:id="210"/>
      <w:bookmarkEnd w:id="211"/>
      <w:r w:rsidRPr="00974EC5">
        <w:rPr>
          <w:i/>
          <w:iCs/>
          <w:lang w:val="es-ES"/>
        </w:rPr>
        <w:t xml:space="preserve"> </w:t>
      </w:r>
    </w:p>
    <w:p w14:paraId="0E3A8742" w14:textId="10E0E06E" w:rsidR="00800F78" w:rsidRPr="00974EC5" w:rsidRDefault="00800F78" w:rsidP="00800F78">
      <w:pPr>
        <w:spacing w:after="120" w:line="240" w:lineRule="auto"/>
        <w:ind w:left="0" w:hanging="2"/>
        <w:rPr>
          <w:lang w:val="es-ES"/>
        </w:rPr>
      </w:pPr>
      <w:bookmarkStart w:id="212" w:name="_Toc186200123"/>
      <w:r w:rsidRPr="00974EC5">
        <w:rPr>
          <w:lang w:val="es-ES"/>
        </w:rPr>
        <w:lastRenderedPageBreak/>
        <w:t xml:space="preserve">Esta investigación prioriza los principios éticos de beneficencia, no maleficencia y justicia al abordar la urgente necesidad de obtener conocimientos basados en datos sobre la </w:t>
      </w:r>
      <w:r w:rsidR="001F7ED6" w:rsidRPr="00974EC5">
        <w:rPr>
          <w:lang w:val="es-ES"/>
        </w:rPr>
        <w:t>PCC</w:t>
      </w:r>
      <w:r w:rsidRPr="00974EC5">
        <w:rPr>
          <w:lang w:val="es-ES"/>
        </w:rPr>
        <w:t xml:space="preserve">, una condición que afecta desproporcionadamente a poblaciones vulnerables, incluidas aquellas con condiciones de salud preexistentes y grupos socioeconómicamente desfavorecidos. La metodología </w:t>
      </w:r>
      <w:r w:rsidR="006A6F51" w:rsidRPr="00974EC5">
        <w:rPr>
          <w:lang w:val="es-ES"/>
        </w:rPr>
        <w:t xml:space="preserve">aplicada en la obtención de datos (y, de forma general, a todo el trabajo presentado) </w:t>
      </w:r>
      <w:r w:rsidRPr="00974EC5">
        <w:rPr>
          <w:lang w:val="es-ES"/>
        </w:rPr>
        <w:t xml:space="preserve">garantiza la transparencia, el respeto por la autonomía de </w:t>
      </w:r>
      <w:r w:rsidR="006A6F51" w:rsidRPr="00974EC5">
        <w:rPr>
          <w:lang w:val="es-ES"/>
        </w:rPr>
        <w:t>quienes</w:t>
      </w:r>
      <w:r w:rsidRPr="00974EC5">
        <w:rPr>
          <w:lang w:val="es-ES"/>
        </w:rPr>
        <w:t xml:space="preserve"> </w:t>
      </w:r>
      <w:r w:rsidR="006A6F51" w:rsidRPr="00974EC5">
        <w:rPr>
          <w:lang w:val="es-ES"/>
        </w:rPr>
        <w:t>participaron</w:t>
      </w:r>
      <w:r w:rsidRPr="00974EC5">
        <w:rPr>
          <w:lang w:val="es-ES"/>
        </w:rPr>
        <w:t xml:space="preserve"> y una representación equitativa de las comunidades afectadas. A lo largo de todo el trabajo se mantendrá estrictamente el consentimiento informado, la privacidad de los datos y la confidencialidad de </w:t>
      </w:r>
      <w:r w:rsidR="006A6F51" w:rsidRPr="00974EC5">
        <w:rPr>
          <w:lang w:val="es-ES"/>
        </w:rPr>
        <w:t>quienes accedieron a participar</w:t>
      </w:r>
      <w:r w:rsidRPr="00974EC5">
        <w:rPr>
          <w:lang w:val="es-ES"/>
        </w:rPr>
        <w:t>, de acuerdo con los estándares éticos internacionales. El estudio también busca abordar las inequidades en salud generando conocimientos que beneficiarán a todas las poblaciones, prestando especial atención a aquellas en mayor riesgo de sufrir síntomas prolongados post-COVID.</w:t>
      </w:r>
      <w:bookmarkEnd w:id="212"/>
    </w:p>
    <w:p w14:paraId="6A27CD9C" w14:textId="77777777" w:rsidR="00800F78" w:rsidRPr="00974EC5" w:rsidRDefault="00800F78" w:rsidP="00800F78">
      <w:pPr>
        <w:spacing w:after="120" w:line="240" w:lineRule="auto"/>
        <w:ind w:left="0" w:hanging="2"/>
        <w:rPr>
          <w:i/>
          <w:iCs/>
          <w:lang w:val="es-ES"/>
        </w:rPr>
      </w:pPr>
      <w:bookmarkStart w:id="213" w:name="_Toc179823455"/>
      <w:bookmarkStart w:id="214" w:name="_Toc186200124"/>
      <w:r w:rsidRPr="00974EC5">
        <w:rPr>
          <w:i/>
          <w:iCs/>
          <w:lang w:val="es-ES"/>
        </w:rPr>
        <w:t>Impacto en diversidad e inclusión.</w:t>
      </w:r>
      <w:bookmarkEnd w:id="213"/>
      <w:bookmarkEnd w:id="214"/>
      <w:r w:rsidRPr="00974EC5">
        <w:rPr>
          <w:i/>
          <w:iCs/>
          <w:lang w:val="es-ES"/>
        </w:rPr>
        <w:t xml:space="preserve">  </w:t>
      </w:r>
    </w:p>
    <w:p w14:paraId="1407BCCE" w14:textId="7E7560FA" w:rsidR="00800F78" w:rsidRPr="00974EC5" w:rsidRDefault="00800F78" w:rsidP="00800F78">
      <w:pPr>
        <w:spacing w:after="120" w:line="240" w:lineRule="auto"/>
        <w:ind w:left="0" w:hanging="2"/>
        <w:rPr>
          <w:lang w:val="es-ES"/>
        </w:rPr>
      </w:pPr>
      <w:bookmarkStart w:id="215" w:name="_Toc186200125"/>
      <w:r w:rsidRPr="00974EC5">
        <w:rPr>
          <w:lang w:val="es-ES"/>
        </w:rPr>
        <w:t xml:space="preserve">Este trabajo está comprometido con los principios de diversidad e inclusión, asegurando que el conjunto de datos analizado refleje un amplio espectro de identidades raciales, étnicas, socioeconómicas y de género. La </w:t>
      </w:r>
      <w:r w:rsidR="001F7ED6" w:rsidRPr="00974EC5">
        <w:rPr>
          <w:lang w:val="es-ES"/>
        </w:rPr>
        <w:t>PCC</w:t>
      </w:r>
      <w:r w:rsidRPr="00974EC5">
        <w:rPr>
          <w:lang w:val="es-ES"/>
        </w:rPr>
        <w:t xml:space="preserve"> afecta desproporcionadamente a diferentes comunidades, y esta investigación tiene como objetivo descubrir las formas matizadas en las que se manifiestan estas disparidades. Al desagregar los datos según factores demográficos clave, el estudio resaltará las </w:t>
      </w:r>
      <w:r w:rsidR="006A6F51" w:rsidRPr="00974EC5">
        <w:rPr>
          <w:lang w:val="es-ES"/>
        </w:rPr>
        <w:t>diferencias</w:t>
      </w:r>
      <w:r w:rsidRPr="00974EC5">
        <w:rPr>
          <w:lang w:val="es-ES"/>
        </w:rPr>
        <w:t xml:space="preserve"> en el acceso a la atención, los resultados del tratamiento y los impactos sociales y económicos a largo plazo de la </w:t>
      </w:r>
      <w:r w:rsidR="001F7ED6" w:rsidRPr="00974EC5">
        <w:rPr>
          <w:lang w:val="es-ES"/>
        </w:rPr>
        <w:t>PCC</w:t>
      </w:r>
      <w:r w:rsidRPr="00974EC5">
        <w:rPr>
          <w:lang w:val="es-ES"/>
        </w:rPr>
        <w:t>. Los conocimientos obtenidos apoyarán el desarrollo de políticas de salud pública más inclusivas que aborden las necesidades específicas de los grupos marginados, promoviendo la equidad en la atención sanitaria.</w:t>
      </w:r>
      <w:bookmarkEnd w:id="215"/>
    </w:p>
    <w:p w14:paraId="4947C073" w14:textId="77777777" w:rsidR="004C6E8E" w:rsidRPr="00974EC5" w:rsidRDefault="0014036A" w:rsidP="0048664E">
      <w:pPr>
        <w:pStyle w:val="Ttulo2"/>
        <w:numPr>
          <w:ilvl w:val="1"/>
          <w:numId w:val="6"/>
        </w:numPr>
        <w:spacing w:after="120" w:line="240" w:lineRule="auto"/>
        <w:ind w:left="0" w:hanging="2"/>
        <w:rPr>
          <w:lang w:val="es-ES"/>
        </w:rPr>
      </w:pPr>
      <w:bookmarkStart w:id="216" w:name="_Toc186096500"/>
      <w:bookmarkStart w:id="217" w:name="_Toc186200126"/>
      <w:bookmarkStart w:id="218" w:name="_Toc186200524"/>
      <w:bookmarkStart w:id="219" w:name="_Toc186281837"/>
      <w:bookmarkEnd w:id="205"/>
      <w:bookmarkEnd w:id="208"/>
      <w:r w:rsidRPr="00974EC5">
        <w:rPr>
          <w:lang w:val="es-ES"/>
        </w:rPr>
        <w:t>Enfoque y método seguido</w:t>
      </w:r>
      <w:bookmarkEnd w:id="216"/>
      <w:bookmarkEnd w:id="217"/>
      <w:bookmarkEnd w:id="218"/>
      <w:bookmarkEnd w:id="219"/>
    </w:p>
    <w:p w14:paraId="2D5D0A8C" w14:textId="77777777" w:rsidR="004C6E8E" w:rsidRPr="00974EC5" w:rsidRDefault="0014036A" w:rsidP="0048664E">
      <w:pPr>
        <w:spacing w:after="120" w:line="240" w:lineRule="auto"/>
        <w:ind w:left="0" w:hanging="2"/>
        <w:rPr>
          <w:lang w:val="es-ES"/>
        </w:rPr>
      </w:pPr>
      <w:bookmarkStart w:id="220" w:name="_Toc186096501"/>
      <w:bookmarkStart w:id="221" w:name="_Toc186200127"/>
      <w:bookmarkStart w:id="222" w:name="_Hlk186096901"/>
      <w:r w:rsidRPr="00974EC5">
        <w:rPr>
          <w:highlight w:val="yellow"/>
          <w:lang w:val="es-ES"/>
        </w:rPr>
        <w:t>Indicar cuáles son las posibles estrategias para llevar a cabo el trabajo e indicar cuál es la estrategia elegida (desarrollar un producto nuevo, adaptar un producto existente…). Valorar por qué esta es la estrategia más apropiada para conseguir los objetivos.</w:t>
      </w:r>
      <w:bookmarkEnd w:id="220"/>
      <w:bookmarkEnd w:id="221"/>
    </w:p>
    <w:p w14:paraId="1AB076C7" w14:textId="3FEF4741" w:rsidR="00CF6E33" w:rsidRPr="00974EC5" w:rsidRDefault="00170513" w:rsidP="0048664E">
      <w:pPr>
        <w:spacing w:after="120" w:line="240" w:lineRule="auto"/>
        <w:ind w:left="0" w:hanging="2"/>
        <w:rPr>
          <w:lang w:val="es-ES"/>
        </w:rPr>
      </w:pPr>
      <w:bookmarkStart w:id="223" w:name="_Toc186200128"/>
      <w:r w:rsidRPr="00974EC5">
        <w:rPr>
          <w:lang w:val="es-ES"/>
        </w:rPr>
        <w:t>La</w:t>
      </w:r>
      <w:r w:rsidR="00CF6E33" w:rsidRPr="00974EC5">
        <w:rPr>
          <w:lang w:val="es-ES"/>
        </w:rPr>
        <w:t xml:space="preserve"> </w:t>
      </w:r>
      <w:r w:rsidR="001F7ED6" w:rsidRPr="00974EC5">
        <w:rPr>
          <w:lang w:val="es-ES"/>
        </w:rPr>
        <w:t>PCC</w:t>
      </w:r>
      <w:r w:rsidR="00CF6E33" w:rsidRPr="00974EC5">
        <w:rPr>
          <w:lang w:val="es-ES"/>
        </w:rPr>
        <w:t xml:space="preserve"> representa un desafío en salud pública debido a su impacto </w:t>
      </w:r>
      <w:r w:rsidRPr="00974EC5">
        <w:rPr>
          <w:lang w:val="es-ES"/>
        </w:rPr>
        <w:t>sobre</w:t>
      </w:r>
      <w:r w:rsidR="00CF6E33" w:rsidRPr="00974EC5">
        <w:rPr>
          <w:lang w:val="es-ES"/>
        </w:rPr>
        <w:t xml:space="preserve"> la calidad de vida de </w:t>
      </w:r>
      <w:r w:rsidRPr="00974EC5">
        <w:rPr>
          <w:lang w:val="es-ES"/>
        </w:rPr>
        <w:t>las personas afectadas y, en especial</w:t>
      </w:r>
      <w:r w:rsidR="00B52237" w:rsidRPr="00974EC5">
        <w:rPr>
          <w:lang w:val="es-ES"/>
        </w:rPr>
        <w:t xml:space="preserve">, </w:t>
      </w:r>
      <w:r w:rsidRPr="00974EC5">
        <w:rPr>
          <w:lang w:val="es-ES"/>
        </w:rPr>
        <w:t>la de aquellas aquejadas por</w:t>
      </w:r>
      <w:r w:rsidR="00CF6E33" w:rsidRPr="00974EC5">
        <w:rPr>
          <w:lang w:val="es-ES"/>
        </w:rPr>
        <w:t xml:space="preserve"> alteraciones neuropsicológicas</w:t>
      </w:r>
      <w:r w:rsidRPr="00974EC5">
        <w:rPr>
          <w:lang w:val="es-ES"/>
        </w:rPr>
        <w:t xml:space="preserve"> (</w:t>
      </w:r>
      <w:r w:rsidR="00CF6E33" w:rsidRPr="00974EC5">
        <w:rPr>
          <w:lang w:val="es-ES"/>
        </w:rPr>
        <w:t>como problemas de memoria, atención y funciones ejecutivas</w:t>
      </w:r>
      <w:r w:rsidRPr="00974EC5">
        <w:rPr>
          <w:lang w:val="es-ES"/>
        </w:rPr>
        <w:t>)</w:t>
      </w:r>
      <w:r w:rsidR="00CF6E33" w:rsidRPr="00974EC5">
        <w:rPr>
          <w:lang w:val="es-ES"/>
        </w:rPr>
        <w:t xml:space="preserve"> </w:t>
      </w:r>
      <w:r w:rsidRPr="00974EC5">
        <w:rPr>
          <w:lang w:val="es-ES"/>
        </w:rPr>
        <w:t xml:space="preserve">ya que </w:t>
      </w:r>
      <w:r w:rsidR="00CF6E33" w:rsidRPr="00974EC5">
        <w:rPr>
          <w:lang w:val="es-ES"/>
        </w:rPr>
        <w:t>dificultan</w:t>
      </w:r>
      <w:r w:rsidRPr="00974EC5">
        <w:rPr>
          <w:lang w:val="es-ES"/>
        </w:rPr>
        <w:t xml:space="preserve"> especialmente</w:t>
      </w:r>
      <w:r w:rsidR="00CF6E33" w:rsidRPr="00974EC5">
        <w:rPr>
          <w:lang w:val="es-ES"/>
        </w:rPr>
        <w:t xml:space="preserve"> </w:t>
      </w:r>
      <w:r w:rsidRPr="00974EC5">
        <w:rPr>
          <w:lang w:val="es-ES"/>
        </w:rPr>
        <w:t>la</w:t>
      </w:r>
      <w:r w:rsidR="00CF6E33" w:rsidRPr="00974EC5">
        <w:rPr>
          <w:lang w:val="es-ES"/>
        </w:rPr>
        <w:t xml:space="preserve"> integración laboral y social</w:t>
      </w:r>
      <w:r w:rsidR="005B2F36" w:rsidRPr="00974EC5">
        <w:rPr>
          <w:lang w:val="es-ES"/>
        </w:rPr>
        <w:t xml:space="preserve"> </w:t>
      </w:r>
      <w:r w:rsidR="005B2F36" w:rsidRPr="00974EC5">
        <w:rPr>
          <w:lang w:val="es-ES"/>
        </w:rPr>
        <w:fldChar w:fldCharType="begin"/>
      </w:r>
      <w:r w:rsidR="0035130E" w:rsidRPr="00974EC5">
        <w:rPr>
          <w:lang w:val="es-ES"/>
        </w:rPr>
        <w:instrText xml:space="preserve"> ADDIN ZOTERO_ITEM CSL_CITATION {"citationID":"tNhLKpPH","properties":{"formattedCitation":"[11]","plainCitation":"[11]","noteIndex":0},"citationItems":[{"id":997,"uris":["http://zotero.org/users/7006471/items/FRC5LAUR"],"itemData":{"id":997,"type":"webpage","title":"Impact of long COVID on health-related quality-of-life: an OpenSAFELY population cohort study using patient-reported outcome measures (OpenPROMPT) - The Lancet Regional Health – Europe","URL":"https://www.thelancet.com/journals/lanepe/article/PIIS2666-7762(24)00074-7/fulltext","accessed":{"date-parts":[["2024",12,26]]}}}],"schema":"https://github.com/citation-style-language/schema/raw/master/csl-citation.json"} </w:instrText>
      </w:r>
      <w:r w:rsidR="005B2F36" w:rsidRPr="00974EC5">
        <w:rPr>
          <w:lang w:val="es-ES"/>
        </w:rPr>
        <w:fldChar w:fldCharType="separate"/>
      </w:r>
      <w:r w:rsidR="0035130E" w:rsidRPr="00974EC5">
        <w:rPr>
          <w:lang w:val="es-ES"/>
        </w:rPr>
        <w:t>[11]</w:t>
      </w:r>
      <w:r w:rsidR="005B2F36" w:rsidRPr="00974EC5">
        <w:rPr>
          <w:lang w:val="es-ES"/>
        </w:rPr>
        <w:fldChar w:fldCharType="end"/>
      </w:r>
      <w:r w:rsidR="00CF6E33" w:rsidRPr="00974EC5">
        <w:rPr>
          <w:lang w:val="es-ES"/>
        </w:rPr>
        <w:t xml:space="preserve">. Por ello, es </w:t>
      </w:r>
      <w:r w:rsidRPr="00974EC5">
        <w:rPr>
          <w:lang w:val="es-ES"/>
        </w:rPr>
        <w:t xml:space="preserve">clave el desarrollo de </w:t>
      </w:r>
      <w:r w:rsidR="00CF6E33" w:rsidRPr="00974EC5">
        <w:rPr>
          <w:lang w:val="es-ES"/>
        </w:rPr>
        <w:t>instrumento</w:t>
      </w:r>
      <w:r w:rsidRPr="00974EC5">
        <w:rPr>
          <w:lang w:val="es-ES"/>
        </w:rPr>
        <w:t>s</w:t>
      </w:r>
      <w:r w:rsidR="00CF6E33" w:rsidRPr="00974EC5">
        <w:rPr>
          <w:lang w:val="es-ES"/>
        </w:rPr>
        <w:t xml:space="preserve"> de cribado rápido que permita</w:t>
      </w:r>
      <w:r w:rsidR="00B52237" w:rsidRPr="00974EC5">
        <w:rPr>
          <w:lang w:val="es-ES"/>
        </w:rPr>
        <w:t>n</w:t>
      </w:r>
      <w:r w:rsidR="00CF6E33" w:rsidRPr="00974EC5">
        <w:rPr>
          <w:lang w:val="es-ES"/>
        </w:rPr>
        <w:t xml:space="preserve"> identificar de manera eficiente y precisa a </w:t>
      </w:r>
      <w:r w:rsidRPr="00974EC5">
        <w:rPr>
          <w:lang w:val="es-ES"/>
        </w:rPr>
        <w:t>quienes</w:t>
      </w:r>
      <w:r w:rsidR="00CF6E33" w:rsidRPr="00974EC5">
        <w:rPr>
          <w:lang w:val="es-ES"/>
        </w:rPr>
        <w:t xml:space="preserve"> necesitan una intervención más exhaustiva. </w:t>
      </w:r>
      <w:r w:rsidRPr="00974EC5">
        <w:rPr>
          <w:lang w:val="es-ES"/>
        </w:rPr>
        <w:t>En este trabajo, el</w:t>
      </w:r>
      <w:r w:rsidR="00CF6E33" w:rsidRPr="00974EC5">
        <w:rPr>
          <w:lang w:val="es-ES"/>
        </w:rPr>
        <w:t xml:space="preserve"> enfoque metodológico se </w:t>
      </w:r>
      <w:r w:rsidRPr="00974EC5">
        <w:rPr>
          <w:lang w:val="es-ES"/>
        </w:rPr>
        <w:t>basó</w:t>
      </w:r>
      <w:r w:rsidR="00CF6E33" w:rsidRPr="00974EC5">
        <w:rPr>
          <w:lang w:val="es-ES"/>
        </w:rPr>
        <w:t xml:space="preserve"> en una estrategia cuantitativa, con la aplicación de pruebas neuropsicológicas específicas </w:t>
      </w:r>
      <w:r w:rsidR="00795FF1" w:rsidRPr="00974EC5">
        <w:rPr>
          <w:lang w:val="es-ES"/>
        </w:rPr>
        <w:t>(</w:t>
      </w:r>
      <w:r w:rsidR="00CF6E33" w:rsidRPr="00974EC5">
        <w:rPr>
          <w:lang w:val="es-ES"/>
        </w:rPr>
        <w:t>que evalúan funciones ejecutivas, memoria, atención y velocidad de procesamiento, entre otr</w:t>
      </w:r>
      <w:r w:rsidR="002208E8" w:rsidRPr="00974EC5">
        <w:rPr>
          <w:lang w:val="es-ES"/>
        </w:rPr>
        <w:t>os dominios</w:t>
      </w:r>
      <w:r w:rsidR="00795FF1" w:rsidRPr="00974EC5">
        <w:rPr>
          <w:lang w:val="es-ES"/>
        </w:rPr>
        <w:t>)</w:t>
      </w:r>
      <w:r w:rsidR="00CF6E33" w:rsidRPr="00974EC5">
        <w:rPr>
          <w:lang w:val="es-ES"/>
        </w:rPr>
        <w:t xml:space="preserve"> tanto en pacientes </w:t>
      </w:r>
      <w:r w:rsidRPr="00974EC5">
        <w:rPr>
          <w:lang w:val="es-ES"/>
        </w:rPr>
        <w:t>que no sufrieron la infección</w:t>
      </w:r>
      <w:r w:rsidR="00CF6E33" w:rsidRPr="00974EC5">
        <w:rPr>
          <w:lang w:val="es-ES"/>
        </w:rPr>
        <w:t xml:space="preserve">, como en </w:t>
      </w:r>
      <w:r w:rsidRPr="00974EC5">
        <w:rPr>
          <w:lang w:val="es-ES"/>
        </w:rPr>
        <w:t>las personas</w:t>
      </w:r>
      <w:r w:rsidR="00CF6E33" w:rsidRPr="00974EC5">
        <w:rPr>
          <w:lang w:val="es-ES"/>
        </w:rPr>
        <w:t xml:space="preserve"> que presenta</w:t>
      </w:r>
      <w:r w:rsidRPr="00974EC5">
        <w:rPr>
          <w:lang w:val="es-ES"/>
        </w:rPr>
        <w:t>ro</w:t>
      </w:r>
      <w:r w:rsidR="00CF6E33" w:rsidRPr="00974EC5">
        <w:rPr>
          <w:lang w:val="es-ES"/>
        </w:rPr>
        <w:t xml:space="preserve">n </w:t>
      </w:r>
      <w:r w:rsidR="001F7ED6" w:rsidRPr="00974EC5">
        <w:rPr>
          <w:lang w:val="es-ES"/>
        </w:rPr>
        <w:t>PCC</w:t>
      </w:r>
      <w:r w:rsidR="00CF6E33" w:rsidRPr="00974EC5">
        <w:rPr>
          <w:lang w:val="es-ES"/>
        </w:rPr>
        <w:t xml:space="preserve"> </w:t>
      </w:r>
      <w:r w:rsidRPr="00974EC5">
        <w:rPr>
          <w:lang w:val="es-ES"/>
        </w:rPr>
        <w:t xml:space="preserve">con y </w:t>
      </w:r>
      <w:r w:rsidR="00CF6E33" w:rsidRPr="00974EC5">
        <w:rPr>
          <w:lang w:val="es-ES"/>
        </w:rPr>
        <w:t>sin afectación cognitiva. Una vez desarrolladas y valoradas las mediciones, la estrategia consist</w:t>
      </w:r>
      <w:r w:rsidRPr="00974EC5">
        <w:rPr>
          <w:lang w:val="es-ES"/>
        </w:rPr>
        <w:t>ió</w:t>
      </w:r>
      <w:r w:rsidR="00CF6E33" w:rsidRPr="00974EC5">
        <w:rPr>
          <w:lang w:val="es-ES"/>
        </w:rPr>
        <w:t xml:space="preserve"> en evaluar la calidad del dato recogido para proponer los modelos de aprendizaje automático factibles. Entre los modelos barajados se </w:t>
      </w:r>
      <w:r w:rsidR="00CF6E33" w:rsidRPr="00974EC5">
        <w:rPr>
          <w:lang w:val="es-ES"/>
        </w:rPr>
        <w:lastRenderedPageBreak/>
        <w:t>incluy</w:t>
      </w:r>
      <w:r w:rsidRPr="00974EC5">
        <w:rPr>
          <w:lang w:val="es-ES"/>
        </w:rPr>
        <w:t>ó</w:t>
      </w:r>
      <w:r w:rsidR="00CF6E33" w:rsidRPr="00974EC5">
        <w:rPr>
          <w:lang w:val="es-ES"/>
        </w:rPr>
        <w:t xml:space="preserve"> la regresión logística, como una opción para una primera clasificación, ya que este modelo es reconocido por su simplicidad y facilidad de interpretación</w:t>
      </w:r>
      <w:r w:rsidR="00B05960" w:rsidRPr="00974EC5">
        <w:rPr>
          <w:lang w:val="es-ES"/>
        </w:rPr>
        <w:t xml:space="preserve"> </w:t>
      </w:r>
      <w:r w:rsidR="00B05960" w:rsidRPr="00974EC5">
        <w:rPr>
          <w:lang w:val="es-ES"/>
        </w:rPr>
        <w:fldChar w:fldCharType="begin"/>
      </w:r>
      <w:r w:rsidR="0035130E" w:rsidRPr="00974EC5">
        <w:rPr>
          <w:lang w:val="es-ES"/>
        </w:rPr>
        <w:instrText xml:space="preserve"> ADDIN ZOTERO_ITEM CSL_CITATION {"citationID":"WZc1V3Y6","properties":{"formattedCitation":"[12]","plainCitation":"[12]","noteIndex":0},"citationItems":[{"id":1001,"uris":["http://zotero.org/users/7006471/items/PYV4BH3F"],"itemData":{"id":1001,"type":"article-journal","container-title":"Anesthesia and Analgesia","DOI":"10.1213/ANE.0000000000005247","ISSN":"0003-2999","issue":"2","journalAbbreviation":"Anesth Analg","note":"PMID: 33449558\nPMCID: PMC7785709","page":"365-366","source":"PubMed Central","title":"Logistic Regression in Medical Research","volume":"132","author":[{"family":"Schober","given":"Patrick"},{"family":"Vetter","given":"Thomas R."}],"issued":{"date-parts":[["2021",2]]}}}],"schema":"https://github.com/citation-style-language/schema/raw/master/csl-citation.json"} </w:instrText>
      </w:r>
      <w:r w:rsidR="00B05960" w:rsidRPr="00974EC5">
        <w:rPr>
          <w:lang w:val="es-ES"/>
        </w:rPr>
        <w:fldChar w:fldCharType="separate"/>
      </w:r>
      <w:r w:rsidR="0035130E" w:rsidRPr="00974EC5">
        <w:rPr>
          <w:lang w:val="es-ES"/>
        </w:rPr>
        <w:t>[12]</w:t>
      </w:r>
      <w:r w:rsidR="00B05960" w:rsidRPr="00974EC5">
        <w:rPr>
          <w:lang w:val="es-ES"/>
        </w:rPr>
        <w:fldChar w:fldCharType="end"/>
      </w:r>
      <w:r w:rsidR="00CF6E33" w:rsidRPr="00974EC5">
        <w:rPr>
          <w:lang w:val="es-ES"/>
        </w:rPr>
        <w:t xml:space="preserve">. Por otro lado, </w:t>
      </w:r>
      <w:r w:rsidRPr="00974EC5">
        <w:rPr>
          <w:lang w:val="es-ES"/>
        </w:rPr>
        <w:t xml:space="preserve">los </w:t>
      </w:r>
      <w:r w:rsidR="00CF6E33" w:rsidRPr="00974EC5">
        <w:rPr>
          <w:lang w:val="es-ES"/>
        </w:rPr>
        <w:t>modelos de aprendizaje automático más complejos como los derivados de árboles (entre los que se halla</w:t>
      </w:r>
      <w:r w:rsidR="00795FF1" w:rsidRPr="00974EC5">
        <w:rPr>
          <w:lang w:val="es-ES"/>
        </w:rPr>
        <w:t xml:space="preserve">n los modelos de tipo </w:t>
      </w:r>
      <w:proofErr w:type="spellStart"/>
      <w:r w:rsidR="00E2066D" w:rsidRPr="00974EC5">
        <w:rPr>
          <w:i/>
          <w:iCs/>
          <w:lang w:val="es-ES"/>
        </w:rPr>
        <w:t>D</w:t>
      </w:r>
      <w:r w:rsidR="00795FF1" w:rsidRPr="00974EC5">
        <w:rPr>
          <w:i/>
          <w:iCs/>
          <w:lang w:val="es-ES"/>
        </w:rPr>
        <w:t>ecision</w:t>
      </w:r>
      <w:proofErr w:type="spellEnd"/>
      <w:r w:rsidR="00795FF1" w:rsidRPr="00974EC5">
        <w:rPr>
          <w:i/>
          <w:iCs/>
          <w:lang w:val="es-ES"/>
        </w:rPr>
        <w:t xml:space="preserve"> </w:t>
      </w:r>
      <w:proofErr w:type="spellStart"/>
      <w:r w:rsidR="00E2066D" w:rsidRPr="00974EC5">
        <w:rPr>
          <w:i/>
          <w:iCs/>
          <w:lang w:val="es-ES"/>
        </w:rPr>
        <w:t>T</w:t>
      </w:r>
      <w:r w:rsidR="00795FF1" w:rsidRPr="00974EC5">
        <w:rPr>
          <w:i/>
          <w:iCs/>
          <w:lang w:val="es-ES"/>
        </w:rPr>
        <w:t>ree</w:t>
      </w:r>
      <w:proofErr w:type="spellEnd"/>
      <w:r w:rsidR="00795FF1" w:rsidRPr="00974EC5">
        <w:rPr>
          <w:i/>
          <w:iCs/>
          <w:lang w:val="es-ES"/>
        </w:rPr>
        <w:t xml:space="preserve">, </w:t>
      </w:r>
      <w:proofErr w:type="spellStart"/>
      <w:r w:rsidR="00795FF1" w:rsidRPr="00974EC5">
        <w:rPr>
          <w:i/>
          <w:iCs/>
          <w:lang w:val="es-ES"/>
        </w:rPr>
        <w:t>Random</w:t>
      </w:r>
      <w:proofErr w:type="spellEnd"/>
      <w:r w:rsidR="00795FF1" w:rsidRPr="00974EC5">
        <w:rPr>
          <w:i/>
          <w:iCs/>
          <w:lang w:val="es-ES"/>
        </w:rPr>
        <w:t xml:space="preserve"> Forest</w:t>
      </w:r>
      <w:r w:rsidR="00795FF1" w:rsidRPr="00974EC5">
        <w:rPr>
          <w:lang w:val="es-ES"/>
        </w:rPr>
        <w:t xml:space="preserve"> o </w:t>
      </w:r>
      <w:r w:rsidR="00CF6E33" w:rsidRPr="00974EC5">
        <w:rPr>
          <w:lang w:val="es-ES"/>
        </w:rPr>
        <w:t xml:space="preserve"> </w:t>
      </w:r>
      <w:r w:rsidR="00CF6E33" w:rsidRPr="00974EC5">
        <w:rPr>
          <w:i/>
          <w:iCs/>
          <w:lang w:val="es-ES"/>
        </w:rPr>
        <w:t>XGBoost</w:t>
      </w:r>
      <w:r w:rsidR="00CF6E33" w:rsidRPr="00974EC5">
        <w:rPr>
          <w:lang w:val="es-ES"/>
        </w:rPr>
        <w:t xml:space="preserve">) son particularmente útiles en contextos </w:t>
      </w:r>
      <w:r w:rsidRPr="00974EC5">
        <w:rPr>
          <w:lang w:val="es-ES"/>
        </w:rPr>
        <w:t>donde podrían existir</w:t>
      </w:r>
      <w:r w:rsidR="00CF6E33" w:rsidRPr="00974EC5">
        <w:rPr>
          <w:lang w:val="es-ES"/>
        </w:rPr>
        <w:t xml:space="preserve"> </w:t>
      </w:r>
      <w:r w:rsidRPr="00974EC5">
        <w:rPr>
          <w:lang w:val="es-ES"/>
        </w:rPr>
        <w:t xml:space="preserve">relaciones </w:t>
      </w:r>
      <w:r w:rsidR="00CF6E33" w:rsidRPr="00974EC5">
        <w:rPr>
          <w:lang w:val="es-ES"/>
        </w:rPr>
        <w:t>no lineales o interacciones complejas, características comunes en los datos clínicos</w:t>
      </w:r>
      <w:r w:rsidR="00B05960" w:rsidRPr="00974EC5">
        <w:rPr>
          <w:lang w:val="es-ES"/>
        </w:rPr>
        <w:t xml:space="preserve"> </w:t>
      </w:r>
      <w:r w:rsidR="00B05960" w:rsidRPr="00974EC5">
        <w:rPr>
          <w:lang w:val="es-ES"/>
        </w:rPr>
        <w:fldChar w:fldCharType="begin"/>
      </w:r>
      <w:r w:rsidR="0035130E" w:rsidRPr="00974EC5">
        <w:rPr>
          <w:lang w:val="es-ES"/>
        </w:rPr>
        <w:instrText xml:space="preserve"> ADDIN ZOTERO_ITEM CSL_CITATION {"citationID":"lnqbAo2Z","properties":{"formattedCitation":"[13]","plainCitation":"[13]","noteIndex":0},"citationItems":[{"id":999,"uris":["http://zotero.org/users/7006471/items/EY5UXJA4"],"itemData":{"id":999,"type":"article-journal","abstract":"BACKGROUND AND AIMS: Stroke is one of the most common causes of death worldwide, leading to numerous complications and significantly diminishing the quality of life for those affected. The purpose of this study is to systematically review published papers on stroke prediction using machine learning algorithms and introduce the most efficient machine learning algorithms and compare their performance. The papers have published in period from 2019 to August 2023.\nMETHODS: The authors conducted a systematic search in PubMed, Scopus, Web of Science, and IEEE using the keywords \"Artificial Intelligence,\" \"Predictive Modeling,\" \"Machine Learning,\" \"Stroke,\" and \"Cerebrovascular Accident\" from 2019 to August 2023.\nRESULTS: Twenty articles were included based on the inclusion criteria. The Random Forest (RF) algorithm was introduced as the best and most efficient stroke ML algorithm in 25% of the articles (n = 5). In addition, in other articles, Support Vector Machines (SVM), Stacking and XGBOOST, DSGD, COX&amp; GBT, ANN, NB, and RXLM algorithms were introduced as the best and most efficient ML algorithms in stroke prediction.\nCONCLUSION: This research has shown a rapid increase in using ML algorithms to predict stroke, with significant improvements in model accuracy in recent years. However, no model has reached 100% accuracy or is entirely error-free. Variations in algorithm efficiency and accuracy stem from differences in sample sizes, datasets, and data types. Further studies should focus on consistent datasets, sample sizes, and data types for more reliable outcomes.","container-title":"Health Science Reports","DOI":"10.1002/hsr2.70062","ISSN":"2398-8835","issue":"10","journalAbbreviation":"Health Sci Rep","language":"eng","note":"PMID: 39355095\nPMCID: PMC11443322","page":"e70062","source":"PubMed","title":"The most efficient machine learning algorithms in stroke prediction: A systematic review","title-short":"The most efficient machine learning algorithms in stroke prediction","volume":"7","author":[{"family":"Asadi","given":"Farkhondeh"},{"family":"Rahimi","given":"Milad"},{"family":"Daeechini","given":"Amir Hossein"},{"family":"Paghe","given":"Atefeh"}],"issued":{"date-parts":[["2024",10]]}}}],"schema":"https://github.com/citation-style-language/schema/raw/master/csl-citation.json"} </w:instrText>
      </w:r>
      <w:r w:rsidR="00B05960" w:rsidRPr="00974EC5">
        <w:rPr>
          <w:lang w:val="es-ES"/>
        </w:rPr>
        <w:fldChar w:fldCharType="separate"/>
      </w:r>
      <w:r w:rsidR="0035130E" w:rsidRPr="00974EC5">
        <w:rPr>
          <w:lang w:val="es-ES"/>
        </w:rPr>
        <w:t>[13]</w:t>
      </w:r>
      <w:r w:rsidR="00B05960" w:rsidRPr="00974EC5">
        <w:rPr>
          <w:lang w:val="es-ES"/>
        </w:rPr>
        <w:fldChar w:fldCharType="end"/>
      </w:r>
      <w:r w:rsidR="00CF6E33" w:rsidRPr="00974EC5">
        <w:rPr>
          <w:lang w:val="es-ES"/>
        </w:rPr>
        <w:t>. Aunque la explicabilidad de los modelos basados en árboles es menor, la mejora en las métricas de aplicación requerid</w:t>
      </w:r>
      <w:r w:rsidRPr="00974EC5">
        <w:rPr>
          <w:lang w:val="es-ES"/>
        </w:rPr>
        <w:t>a</w:t>
      </w:r>
      <w:r w:rsidR="00CF6E33" w:rsidRPr="00974EC5">
        <w:rPr>
          <w:lang w:val="es-ES"/>
        </w:rPr>
        <w:t>s (como sensibilidad o especificidad) es sustancialmente superior</w:t>
      </w:r>
      <w:r w:rsidR="001F7ED6" w:rsidRPr="00974EC5">
        <w:rPr>
          <w:lang w:val="es-ES"/>
        </w:rPr>
        <w:t>, a la vez que están sujetos a menores restricciones teóricas y/o estadísticas</w:t>
      </w:r>
      <w:r w:rsidR="00CF6E33" w:rsidRPr="00974EC5">
        <w:rPr>
          <w:lang w:val="es-ES"/>
        </w:rPr>
        <w:t xml:space="preserve">. </w:t>
      </w:r>
      <w:r w:rsidR="001F7ED6" w:rsidRPr="00974EC5">
        <w:rPr>
          <w:lang w:val="es-ES"/>
        </w:rPr>
        <w:t>Por otra parte, y</w:t>
      </w:r>
      <w:r w:rsidR="00CF6E33" w:rsidRPr="00974EC5">
        <w:rPr>
          <w:lang w:val="es-ES"/>
        </w:rPr>
        <w:t xml:space="preserve"> para mejorar el </w:t>
      </w:r>
      <w:r w:rsidRPr="00974EC5">
        <w:rPr>
          <w:lang w:val="es-ES"/>
        </w:rPr>
        <w:t>déficit</w:t>
      </w:r>
      <w:r w:rsidR="00CF6E33" w:rsidRPr="00974EC5">
        <w:rPr>
          <w:lang w:val="es-ES"/>
        </w:rPr>
        <w:t xml:space="preserve"> explicativo</w:t>
      </w:r>
      <w:r w:rsidR="00771860" w:rsidRPr="00974EC5">
        <w:rPr>
          <w:lang w:val="es-ES"/>
        </w:rPr>
        <w:t xml:space="preserve"> de los modelos basados en árboles</w:t>
      </w:r>
      <w:r w:rsidR="00CF6E33" w:rsidRPr="00974EC5">
        <w:rPr>
          <w:lang w:val="es-ES"/>
        </w:rPr>
        <w:t xml:space="preserve">, se </w:t>
      </w:r>
      <w:r w:rsidR="00795FF1" w:rsidRPr="00974EC5">
        <w:rPr>
          <w:lang w:val="es-ES"/>
        </w:rPr>
        <w:t>hizo</w:t>
      </w:r>
      <w:r w:rsidR="00CF6E33" w:rsidRPr="00974EC5">
        <w:rPr>
          <w:lang w:val="es-ES"/>
        </w:rPr>
        <w:t xml:space="preserve"> uso de los valores</w:t>
      </w:r>
      <w:r w:rsidR="009051DE" w:rsidRPr="00974EC5">
        <w:rPr>
          <w:lang w:val="es-ES"/>
        </w:rPr>
        <w:t xml:space="preserve"> denominados </w:t>
      </w:r>
      <w:proofErr w:type="spellStart"/>
      <w:r w:rsidR="00CF6E33" w:rsidRPr="00974EC5">
        <w:rPr>
          <w:i/>
          <w:iCs/>
          <w:lang w:val="es-ES"/>
        </w:rPr>
        <w:t>SHapley</w:t>
      </w:r>
      <w:proofErr w:type="spellEnd"/>
      <w:r w:rsidR="00CF6E33" w:rsidRPr="00974EC5">
        <w:rPr>
          <w:i/>
          <w:iCs/>
          <w:lang w:val="es-ES"/>
        </w:rPr>
        <w:t xml:space="preserve"> </w:t>
      </w:r>
      <w:proofErr w:type="spellStart"/>
      <w:r w:rsidR="00CF6E33" w:rsidRPr="00974EC5">
        <w:rPr>
          <w:i/>
          <w:iCs/>
          <w:lang w:val="es-ES"/>
        </w:rPr>
        <w:t>Additive</w:t>
      </w:r>
      <w:proofErr w:type="spellEnd"/>
      <w:r w:rsidR="00CF6E33" w:rsidRPr="00974EC5">
        <w:rPr>
          <w:i/>
          <w:iCs/>
          <w:lang w:val="es-ES"/>
        </w:rPr>
        <w:t xml:space="preserve"> </w:t>
      </w:r>
      <w:proofErr w:type="spellStart"/>
      <w:r w:rsidR="00CF6E33" w:rsidRPr="00974EC5">
        <w:rPr>
          <w:i/>
          <w:iCs/>
          <w:lang w:val="es-ES"/>
        </w:rPr>
        <w:t>exPlanations</w:t>
      </w:r>
      <w:proofErr w:type="spellEnd"/>
      <w:r w:rsidR="009051DE" w:rsidRPr="00974EC5">
        <w:rPr>
          <w:i/>
          <w:iCs/>
          <w:lang w:val="es-ES"/>
        </w:rPr>
        <w:t xml:space="preserve"> </w:t>
      </w:r>
      <w:r w:rsidR="009051DE" w:rsidRPr="00974EC5">
        <w:rPr>
          <w:lang w:val="es-ES"/>
        </w:rPr>
        <w:t>(en adelante, SHAP</w:t>
      </w:r>
      <w:r w:rsidR="00CF6E33" w:rsidRPr="00974EC5">
        <w:rPr>
          <w:lang w:val="es-ES"/>
        </w:rPr>
        <w:t>) que brinda</w:t>
      </w:r>
      <w:r w:rsidR="00771860" w:rsidRPr="00974EC5">
        <w:rPr>
          <w:lang w:val="es-ES"/>
        </w:rPr>
        <w:t>n</w:t>
      </w:r>
      <w:r w:rsidR="00CF6E33" w:rsidRPr="00974EC5">
        <w:rPr>
          <w:lang w:val="es-ES"/>
        </w:rPr>
        <w:t xml:space="preserve"> una forma de cuantificar el peso de cada variable sobre el resultado predicho por el modelo</w:t>
      </w:r>
      <w:r w:rsidR="00B35500" w:rsidRPr="00974EC5">
        <w:rPr>
          <w:lang w:val="es-ES"/>
        </w:rPr>
        <w:t xml:space="preserve"> </w:t>
      </w:r>
      <w:r w:rsidR="00B35500" w:rsidRPr="00974EC5">
        <w:rPr>
          <w:lang w:val="es-ES"/>
        </w:rPr>
        <w:fldChar w:fldCharType="begin"/>
      </w:r>
      <w:r w:rsidR="0035130E" w:rsidRPr="00974EC5">
        <w:rPr>
          <w:lang w:val="es-ES"/>
        </w:rPr>
        <w:instrText xml:space="preserve"> ADDIN ZOTERO_ITEM CSL_CITATION {"citationID":"tJKDQyPH","properties":{"formattedCitation":"[14]","plainCitation":"[14]","noteIndex":0},"citationItems":[{"id":1004,"uris":["http://zotero.org/users/7006471/items/89D25I5F"],"itemData":{"id":1004,"type":"article-journal","abstract":"Background and Objective\nWhen using machine learning techniques in decision-making processes, the interpretability of the models is important. In the present paper, we adopted the Shapley additive explanation (SHAP), which is based on fair profit allocation among many stakeholders depending on their contribution, for interpreting a gradient-boosting decision tree model using hospital data.\nMethods\nFor better interpretability, we propose two novel techniques as follows: (1) a new metric of feature importance using SHAP and (2) a technique termed feature packing, which packs multiple similar features into one grouped feature to allow an easier understanding of the model without reconstruction of the model. We then compared the explanation results between the SHAP framework and existing methods using cerebral infarction data from our hospital.\nResults\nThe interpretation by SHAP was mostly consistent with that by the existing methods. We showed how the A/G ratio works as an important prognostic factor for cerebral infarction using proposed techniques.\nConclusion\nOur techniques are useful for interpreting machine learning models and can uncover the underlying relationships between features and outcome.","container-title":"Computer Methods and Programs in Biomedicine","DOI":"10.1016/j.cmpb.2021.106584","ISSN":"0169-2607","journalAbbreviation":"Computer Methods and Programs in Biomedicine","page":"106584","source":"ScienceDirect","title":"Explanation of machine learning models using shapley additive explanation and application for real data in hospital","volume":"214","author":[{"family":"Nohara","given":"Yasunobu"},{"family":"Matsumoto","given":"Koutarou"},{"family":"Soejima","given":"Hidehisa"},{"family":"Nakashima","given":"Naoki"}],"issued":{"date-parts":[["2022",2,1]]}}}],"schema":"https://github.com/citation-style-language/schema/raw/master/csl-citation.json"} </w:instrText>
      </w:r>
      <w:r w:rsidR="00B35500" w:rsidRPr="00974EC5">
        <w:rPr>
          <w:lang w:val="es-ES"/>
        </w:rPr>
        <w:fldChar w:fldCharType="separate"/>
      </w:r>
      <w:r w:rsidR="0035130E" w:rsidRPr="00974EC5">
        <w:rPr>
          <w:lang w:val="es-ES"/>
        </w:rPr>
        <w:t>[14]</w:t>
      </w:r>
      <w:r w:rsidR="00B35500" w:rsidRPr="00974EC5">
        <w:rPr>
          <w:lang w:val="es-ES"/>
        </w:rPr>
        <w:fldChar w:fldCharType="end"/>
      </w:r>
      <w:r w:rsidR="00CF6E33" w:rsidRPr="00974EC5">
        <w:rPr>
          <w:lang w:val="es-ES"/>
        </w:rPr>
        <w:t>.</w:t>
      </w:r>
      <w:bookmarkEnd w:id="223"/>
    </w:p>
    <w:p w14:paraId="751278A2" w14:textId="015ED892" w:rsidR="00CF6E33" w:rsidRPr="00974EC5" w:rsidRDefault="00CF6E33" w:rsidP="0048664E">
      <w:pPr>
        <w:spacing w:after="120" w:line="240" w:lineRule="auto"/>
        <w:ind w:left="0" w:hanging="2"/>
        <w:rPr>
          <w:lang w:val="es-ES"/>
        </w:rPr>
      </w:pPr>
      <w:bookmarkStart w:id="224" w:name="_Toc186200129"/>
      <w:r w:rsidRPr="00974EC5">
        <w:rPr>
          <w:color w:val="000000"/>
          <w:lang w:val="es-ES"/>
        </w:rPr>
        <w:t xml:space="preserve">Se </w:t>
      </w:r>
      <w:r w:rsidR="00170513" w:rsidRPr="00974EC5">
        <w:rPr>
          <w:color w:val="000000"/>
          <w:lang w:val="es-ES"/>
        </w:rPr>
        <w:t>consideraron</w:t>
      </w:r>
      <w:r w:rsidRPr="00974EC5">
        <w:rPr>
          <w:color w:val="000000"/>
          <w:lang w:val="es-ES"/>
        </w:rPr>
        <w:t xml:space="preserve"> dos estrategias principales: </w:t>
      </w:r>
      <w:r w:rsidR="00170513" w:rsidRPr="00974EC5">
        <w:rPr>
          <w:color w:val="000000"/>
          <w:lang w:val="es-ES"/>
        </w:rPr>
        <w:t>adaptar</w:t>
      </w:r>
      <w:r w:rsidRPr="00974EC5">
        <w:rPr>
          <w:color w:val="000000"/>
          <w:lang w:val="es-ES"/>
        </w:rPr>
        <w:t xml:space="preserve"> productos existentes </w:t>
      </w:r>
      <w:r w:rsidR="00170513" w:rsidRPr="00974EC5">
        <w:rPr>
          <w:color w:val="000000"/>
          <w:lang w:val="es-ES"/>
        </w:rPr>
        <w:t xml:space="preserve">o desarrollar </w:t>
      </w:r>
      <w:r w:rsidRPr="00974EC5">
        <w:rPr>
          <w:color w:val="000000"/>
          <w:lang w:val="es-ES"/>
        </w:rPr>
        <w:t xml:space="preserve">un nuevo instrumento. Adaptar productos ya validados, como pruebas neuropsicológicas estandarizadas, permitiría aprovechar su base empírica y reducir tiempos de implementación. Sin embargo, dado que no están diseñadas para este reto clínico, estas herramientas pueden no capturar las especificidades de la </w:t>
      </w:r>
      <w:r w:rsidR="001F7ED6" w:rsidRPr="00974EC5">
        <w:rPr>
          <w:color w:val="000000"/>
          <w:lang w:val="es-ES"/>
        </w:rPr>
        <w:t>PCC</w:t>
      </w:r>
      <w:r w:rsidRPr="00974EC5">
        <w:rPr>
          <w:color w:val="000000"/>
          <w:lang w:val="es-ES"/>
        </w:rPr>
        <w:t xml:space="preserve"> con afectación cognitiva, limitando su sensibilidad y especificidad</w:t>
      </w:r>
      <w:r w:rsidR="00170513" w:rsidRPr="00974EC5">
        <w:rPr>
          <w:color w:val="000000"/>
          <w:lang w:val="es-ES"/>
        </w:rPr>
        <w:t>. También, la aplicabilidad puede verse reducida por</w:t>
      </w:r>
      <w:r w:rsidR="00795FF1" w:rsidRPr="00974EC5">
        <w:rPr>
          <w:color w:val="000000"/>
          <w:lang w:val="es-ES"/>
        </w:rPr>
        <w:t xml:space="preserve"> su falta de validez psicométrica o</w:t>
      </w:r>
      <w:r w:rsidR="00170513" w:rsidRPr="00974EC5">
        <w:rPr>
          <w:color w:val="000000"/>
          <w:lang w:val="es-ES"/>
        </w:rPr>
        <w:t xml:space="preserve"> su coste (licencias, etc.)</w:t>
      </w:r>
      <w:r w:rsidR="00795FF1" w:rsidRPr="00974EC5">
        <w:rPr>
          <w:color w:val="000000"/>
          <w:lang w:val="es-ES"/>
        </w:rPr>
        <w:t>, entre otros factores</w:t>
      </w:r>
      <w:r w:rsidRPr="00974EC5">
        <w:rPr>
          <w:color w:val="000000"/>
          <w:lang w:val="es-ES"/>
        </w:rPr>
        <w:t xml:space="preserve">. En contraste, desarrollar un instrumento nuevo, aunque requiere mayor tiempo y recursos, permite un diseño más personalizado y alineado con las necesidades de esta población. En este caso, se cuenta con datos de interés cuya utilidad puede ser elevada para la población clínica de interés. Por ello, </w:t>
      </w:r>
      <w:bookmarkEnd w:id="222"/>
      <w:r w:rsidRPr="00974EC5">
        <w:rPr>
          <w:color w:val="000000"/>
          <w:lang w:val="es-ES"/>
        </w:rPr>
        <w:t>tr</w:t>
      </w:r>
      <w:r w:rsidRPr="00974EC5">
        <w:rPr>
          <w:lang w:val="es-ES"/>
        </w:rPr>
        <w:t xml:space="preserve">as analizar ambas alternativas, se </w:t>
      </w:r>
      <w:r w:rsidR="00B52237" w:rsidRPr="00974EC5">
        <w:rPr>
          <w:lang w:val="es-ES"/>
        </w:rPr>
        <w:t>optó</w:t>
      </w:r>
      <w:r w:rsidRPr="00974EC5">
        <w:rPr>
          <w:lang w:val="es-ES"/>
        </w:rPr>
        <w:t xml:space="preserve"> por </w:t>
      </w:r>
      <w:r w:rsidR="00B52237" w:rsidRPr="00974EC5">
        <w:rPr>
          <w:lang w:val="es-ES"/>
        </w:rPr>
        <w:t>desarrollar</w:t>
      </w:r>
      <w:r w:rsidRPr="00974EC5">
        <w:rPr>
          <w:lang w:val="es-ES"/>
        </w:rPr>
        <w:t xml:space="preserve"> un nuevo producto que combine elementos de pruebas neuropsicológicas tradicionales con un enfoque innovador de análisis basado en aprendizaje automático. Esta estrategia asegura que el instrumento sea altamente sensible a las particularidades de</w:t>
      </w:r>
      <w:r w:rsidR="00B52237" w:rsidRPr="00974EC5">
        <w:rPr>
          <w:lang w:val="es-ES"/>
        </w:rPr>
        <w:t xml:space="preserve"> </w:t>
      </w:r>
      <w:r w:rsidRPr="00974EC5">
        <w:rPr>
          <w:lang w:val="es-ES"/>
        </w:rPr>
        <w:t>l</w:t>
      </w:r>
      <w:r w:rsidR="00B52237" w:rsidRPr="00974EC5">
        <w:rPr>
          <w:lang w:val="es-ES"/>
        </w:rPr>
        <w:t>a C</w:t>
      </w:r>
      <w:r w:rsidRPr="00974EC5">
        <w:rPr>
          <w:lang w:val="es-ES"/>
        </w:rPr>
        <w:t>OVID</w:t>
      </w:r>
      <w:r w:rsidR="00B52237" w:rsidRPr="00974EC5">
        <w:rPr>
          <w:lang w:val="es-ES"/>
        </w:rPr>
        <w:t xml:space="preserve"> persistente con afectación cognitiva</w:t>
      </w:r>
      <w:r w:rsidRPr="00974EC5">
        <w:rPr>
          <w:lang w:val="es-ES"/>
        </w:rPr>
        <w:t xml:space="preserve">, permitiendo una identificación más precisa de los casos. Además, al seleccionar el uso de técnicas avanzadas se maximiza la capacidad predictiva del </w:t>
      </w:r>
      <w:r w:rsidR="00771860" w:rsidRPr="00974EC5">
        <w:rPr>
          <w:lang w:val="es-ES"/>
        </w:rPr>
        <w:t>cribado</w:t>
      </w:r>
      <w:r w:rsidRPr="00974EC5">
        <w:rPr>
          <w:lang w:val="es-ES"/>
        </w:rPr>
        <w:t xml:space="preserve"> y su aplicabilidad en escenarios clínicos diversos. Esto no solo promueve la detección temprana, </w:t>
      </w:r>
      <w:r w:rsidR="00795FF1" w:rsidRPr="00974EC5">
        <w:rPr>
          <w:lang w:val="es-ES"/>
        </w:rPr>
        <w:t xml:space="preserve">la inclusión y la sostenibilidad, </w:t>
      </w:r>
      <w:r w:rsidRPr="00974EC5">
        <w:rPr>
          <w:lang w:val="es-ES"/>
        </w:rPr>
        <w:t>sino que también tiene el potencial de mejorar significativamente la asignación de recursos y la planificación de tratamientos.</w:t>
      </w:r>
      <w:bookmarkEnd w:id="224"/>
    </w:p>
    <w:p w14:paraId="3E8F7743" w14:textId="77777777" w:rsidR="004C6E8E" w:rsidRPr="00974EC5" w:rsidRDefault="0014036A" w:rsidP="0048664E">
      <w:pPr>
        <w:pStyle w:val="Ttulo2"/>
        <w:numPr>
          <w:ilvl w:val="1"/>
          <w:numId w:val="6"/>
        </w:numPr>
        <w:spacing w:after="120" w:line="240" w:lineRule="auto"/>
        <w:ind w:left="0" w:hanging="2"/>
        <w:rPr>
          <w:lang w:val="es-ES"/>
        </w:rPr>
      </w:pPr>
      <w:bookmarkStart w:id="225" w:name="_heading=h.35nkun2" w:colFirst="0" w:colLast="0"/>
      <w:bookmarkStart w:id="226" w:name="_Toc186096502"/>
      <w:bookmarkStart w:id="227" w:name="_Toc186200130"/>
      <w:bookmarkStart w:id="228" w:name="_Toc186200525"/>
      <w:bookmarkStart w:id="229" w:name="_Toc186281838"/>
      <w:bookmarkEnd w:id="225"/>
      <w:r w:rsidRPr="00974EC5">
        <w:rPr>
          <w:lang w:val="es-ES"/>
        </w:rPr>
        <w:t>Planificación del Trabajo</w:t>
      </w:r>
      <w:bookmarkEnd w:id="226"/>
      <w:bookmarkEnd w:id="227"/>
      <w:bookmarkEnd w:id="228"/>
      <w:bookmarkEnd w:id="229"/>
    </w:p>
    <w:p w14:paraId="2B2094DC" w14:textId="77777777" w:rsidR="004C6E8E" w:rsidRPr="00974EC5" w:rsidRDefault="0014036A" w:rsidP="0048664E">
      <w:pPr>
        <w:spacing w:after="120" w:line="240" w:lineRule="auto"/>
        <w:ind w:left="0" w:hanging="2"/>
        <w:rPr>
          <w:lang w:val="es-ES"/>
        </w:rPr>
      </w:pPr>
      <w:bookmarkStart w:id="230" w:name="_Toc186096503"/>
      <w:bookmarkStart w:id="231" w:name="_Toc186200131"/>
      <w:r w:rsidRPr="00974EC5">
        <w:rPr>
          <w:highlight w:val="yellow"/>
          <w:lang w:val="es-ES"/>
        </w:rPr>
        <w:t>Descripción de los recursos necesarios para realizar el proyecto, las tareas a realizar y una planificación temporal de cada tarea utilizando un diagrama de Gantt o similar. Esta planificación debería marcar cuáles son los hitos parciales de cada una de las PEC.</w:t>
      </w:r>
      <w:bookmarkEnd w:id="230"/>
      <w:bookmarkEnd w:id="231"/>
    </w:p>
    <w:p w14:paraId="1BFB782B" w14:textId="77777777" w:rsidR="004C6E8E" w:rsidRPr="00974EC5" w:rsidRDefault="0014036A" w:rsidP="0048664E">
      <w:pPr>
        <w:spacing w:after="120" w:line="240" w:lineRule="auto"/>
        <w:ind w:left="0" w:hanging="2"/>
        <w:rPr>
          <w:lang w:val="es-ES"/>
        </w:rPr>
      </w:pPr>
      <w:bookmarkStart w:id="232" w:name="_Toc186096504"/>
      <w:bookmarkStart w:id="233" w:name="_Toc186200132"/>
      <w:r w:rsidRPr="00974EC5">
        <w:rPr>
          <w:highlight w:val="yellow"/>
          <w:lang w:val="es-ES"/>
        </w:rPr>
        <w:t>Identificación de los posibles riesgos que pueden hacer que esta planificación no se cumpla y descripción de los planes de mitigación o alternativos en caso de que estos riesgos sean un problema.</w:t>
      </w:r>
      <w:bookmarkEnd w:id="232"/>
      <w:bookmarkEnd w:id="233"/>
    </w:p>
    <w:p w14:paraId="1004F44B" w14:textId="04E06818" w:rsidR="00302D02" w:rsidRPr="00974EC5" w:rsidRDefault="00302D02" w:rsidP="0048664E">
      <w:pPr>
        <w:spacing w:after="120" w:line="240" w:lineRule="auto"/>
        <w:ind w:left="0" w:hanging="2"/>
        <w:rPr>
          <w:i/>
          <w:iCs/>
          <w:lang w:val="es-ES"/>
        </w:rPr>
      </w:pPr>
      <w:bookmarkStart w:id="234" w:name="_Toc186200133"/>
      <w:r w:rsidRPr="00974EC5">
        <w:rPr>
          <w:i/>
          <w:iCs/>
          <w:lang w:val="es-ES"/>
        </w:rPr>
        <w:t>Recursos</w:t>
      </w:r>
      <w:r w:rsidR="00771860" w:rsidRPr="00974EC5">
        <w:rPr>
          <w:i/>
          <w:iCs/>
          <w:lang w:val="es-ES"/>
        </w:rPr>
        <w:t>.</w:t>
      </w:r>
      <w:bookmarkEnd w:id="234"/>
    </w:p>
    <w:p w14:paraId="52D947F7" w14:textId="1246B605" w:rsidR="0048664E" w:rsidRPr="00974EC5" w:rsidRDefault="00302D02" w:rsidP="0048664E">
      <w:pPr>
        <w:spacing w:after="120" w:line="240" w:lineRule="auto"/>
        <w:ind w:left="0" w:hanging="2"/>
        <w:rPr>
          <w:lang w:val="es-ES"/>
        </w:rPr>
      </w:pPr>
      <w:bookmarkStart w:id="235" w:name="_Toc186200134"/>
      <w:r w:rsidRPr="00974EC5">
        <w:rPr>
          <w:lang w:val="es-ES"/>
        </w:rPr>
        <w:lastRenderedPageBreak/>
        <w:t xml:space="preserve">El principal recurso </w:t>
      </w:r>
      <w:r w:rsidR="00771860" w:rsidRPr="00974EC5">
        <w:rPr>
          <w:lang w:val="es-ES"/>
        </w:rPr>
        <w:t>estuvo</w:t>
      </w:r>
      <w:r w:rsidRPr="00974EC5">
        <w:rPr>
          <w:lang w:val="es-ES"/>
        </w:rPr>
        <w:t xml:space="preserve"> constituido por los datos adquiridos provenientes de la población clínica de interés</w:t>
      </w:r>
      <w:r w:rsidR="002323BF" w:rsidRPr="00974EC5">
        <w:rPr>
          <w:lang w:val="es-ES"/>
        </w:rPr>
        <w:t xml:space="preserve"> que corresponde a pacientes </w:t>
      </w:r>
      <w:r w:rsidR="000D068F" w:rsidRPr="00974EC5">
        <w:rPr>
          <w:lang w:val="es-ES"/>
        </w:rPr>
        <w:t>con un seguimiento desde el inicio de la pandemia (en marzo de 2020) por parte de los servicios de sanidad pública de Cataluña (70</w:t>
      </w:r>
      <w:r w:rsidR="00795FF1" w:rsidRPr="00974EC5">
        <w:rPr>
          <w:lang w:val="es-ES"/>
        </w:rPr>
        <w:t xml:space="preserve"> centros de atención primari</w:t>
      </w:r>
      <w:r w:rsidR="00A758F5" w:rsidRPr="00974EC5">
        <w:rPr>
          <w:lang w:val="es-ES"/>
        </w:rPr>
        <w:t>a</w:t>
      </w:r>
      <w:r w:rsidR="00795FF1" w:rsidRPr="00974EC5">
        <w:rPr>
          <w:lang w:val="es-ES"/>
        </w:rPr>
        <w:t xml:space="preserve"> del área metropolitana norte de Barcelona y del Hospital Universitario</w:t>
      </w:r>
      <w:r w:rsidR="000D068F" w:rsidRPr="00974EC5">
        <w:rPr>
          <w:lang w:val="es-ES"/>
        </w:rPr>
        <w:t xml:space="preserve"> </w:t>
      </w:r>
      <w:proofErr w:type="spellStart"/>
      <w:r w:rsidR="000D068F" w:rsidRPr="00974EC5">
        <w:rPr>
          <w:lang w:val="es-ES"/>
        </w:rPr>
        <w:t>Germans</w:t>
      </w:r>
      <w:proofErr w:type="spellEnd"/>
      <w:r w:rsidR="000D068F" w:rsidRPr="00974EC5">
        <w:rPr>
          <w:lang w:val="es-ES"/>
        </w:rPr>
        <w:t xml:space="preserve"> </w:t>
      </w:r>
      <w:proofErr w:type="spellStart"/>
      <w:r w:rsidR="000D068F" w:rsidRPr="00974EC5">
        <w:rPr>
          <w:lang w:val="es-ES"/>
        </w:rPr>
        <w:t>Trias</w:t>
      </w:r>
      <w:proofErr w:type="spellEnd"/>
      <w:r w:rsidR="000D068F" w:rsidRPr="00974EC5">
        <w:rPr>
          <w:lang w:val="es-ES"/>
        </w:rPr>
        <w:t xml:space="preserve"> I Pujol). El uso de estos datos </w:t>
      </w:r>
      <w:r w:rsidR="00795FF1" w:rsidRPr="00974EC5">
        <w:rPr>
          <w:lang w:val="es-ES"/>
        </w:rPr>
        <w:t>fue</w:t>
      </w:r>
      <w:r w:rsidR="000D068F" w:rsidRPr="00974EC5">
        <w:rPr>
          <w:lang w:val="es-ES"/>
        </w:rPr>
        <w:t xml:space="preserve"> aprobado por</w:t>
      </w:r>
      <w:r w:rsidR="00795FF1" w:rsidRPr="00974EC5">
        <w:rPr>
          <w:lang w:val="es-ES"/>
        </w:rPr>
        <w:t xml:space="preserve"> el comité ético del Instituto Universitario </w:t>
      </w:r>
      <w:r w:rsidR="009F2157" w:rsidRPr="00974EC5">
        <w:rPr>
          <w:lang w:val="es-ES"/>
        </w:rPr>
        <w:t>de</w:t>
      </w:r>
      <w:r w:rsidR="00795FF1" w:rsidRPr="00974EC5">
        <w:rPr>
          <w:lang w:val="es-ES"/>
        </w:rPr>
        <w:t xml:space="preserve"> Investigación en </w:t>
      </w:r>
      <w:r w:rsidR="009F2157" w:rsidRPr="00974EC5">
        <w:rPr>
          <w:lang w:val="es-ES"/>
        </w:rPr>
        <w:t>Atención Primaria</w:t>
      </w:r>
      <w:r w:rsidR="000D068F" w:rsidRPr="00974EC5">
        <w:rPr>
          <w:lang w:val="es-ES"/>
        </w:rPr>
        <w:t xml:space="preserve"> (</w:t>
      </w:r>
      <w:bookmarkStart w:id="236" w:name="_Hlk186115683"/>
      <w:proofErr w:type="spellStart"/>
      <w:r w:rsidR="000D068F" w:rsidRPr="00974EC5">
        <w:rPr>
          <w:lang w:val="es-ES"/>
        </w:rPr>
        <w:t>IDIAPJGol</w:t>
      </w:r>
      <w:bookmarkEnd w:id="236"/>
      <w:proofErr w:type="spellEnd"/>
      <w:r w:rsidR="000D068F" w:rsidRPr="00974EC5">
        <w:rPr>
          <w:lang w:val="es-ES"/>
        </w:rPr>
        <w:t>, 21/220-P)</w:t>
      </w:r>
      <w:r w:rsidR="009F2157" w:rsidRPr="00974EC5">
        <w:rPr>
          <w:lang w:val="es-ES"/>
        </w:rPr>
        <w:t xml:space="preserve">, en tanto que los protocolos seguidos para la </w:t>
      </w:r>
      <w:r w:rsidR="002208E8" w:rsidRPr="00974EC5">
        <w:rPr>
          <w:lang w:val="es-ES"/>
        </w:rPr>
        <w:t xml:space="preserve">inclusión de participantes y la </w:t>
      </w:r>
      <w:r w:rsidR="009F2157" w:rsidRPr="00974EC5">
        <w:rPr>
          <w:lang w:val="es-ES"/>
        </w:rPr>
        <w:t>recolección de datos se publicaron</w:t>
      </w:r>
      <w:r w:rsidR="002B2CF2" w:rsidRPr="00974EC5">
        <w:rPr>
          <w:lang w:val="es-ES"/>
        </w:rPr>
        <w:t xml:space="preserve"> tras revisión por pares</w:t>
      </w:r>
      <w:ins w:id="237" w:author="Concepció Violán Fors" w:date="2024-12-29T12:16:00Z">
        <w:r w:rsidR="00341ABE" w:rsidRPr="00974EC5">
          <w:rPr>
            <w:lang w:val="es-ES"/>
          </w:rPr>
          <w:t xml:space="preserve"> e</w:t>
        </w:r>
      </w:ins>
      <w:ins w:id="238" w:author="Concepció Violán Fors" w:date="2024-12-29T12:17:00Z">
        <w:r w:rsidR="00341ABE" w:rsidRPr="00974EC5">
          <w:rPr>
            <w:lang w:val="es-ES"/>
          </w:rPr>
          <w:t xml:space="preserve">n la revista </w:t>
        </w:r>
        <w:proofErr w:type="spellStart"/>
        <w:r w:rsidR="00341ABE" w:rsidRPr="00974EC5">
          <w:rPr>
            <w:lang w:val="es-ES"/>
          </w:rPr>
          <w:t>vaccines</w:t>
        </w:r>
      </w:ins>
      <w:proofErr w:type="spellEnd"/>
      <w:r w:rsidR="00024CC2" w:rsidRPr="00974EC5">
        <w:rPr>
          <w:lang w:val="es-ES"/>
        </w:rPr>
        <w:t xml:space="preserve"> </w:t>
      </w:r>
      <w:r w:rsidR="00024CC2" w:rsidRPr="00974EC5">
        <w:rPr>
          <w:lang w:val="es-ES"/>
        </w:rPr>
        <w:fldChar w:fldCharType="begin"/>
      </w:r>
      <w:r w:rsidR="0035130E" w:rsidRPr="00974EC5">
        <w:rPr>
          <w:lang w:val="es-ES"/>
        </w:rPr>
        <w:instrText xml:space="preserve"> ADDIN ZOTERO_ITEM CSL_CITATION {"citationID":"2elp1Ta5","properties":{"formattedCitation":"[8]","plainCitation":"[8]","noteIndex":0},"citationItems":[{"id":965,"uris":["http://zotero.org/users/7006471/items/6P8PR9PT"],"itemData":{"id":965,"type":"article-journal","abstract":"The diagnosis of the post-COVID condition is usually achieved by excluding other diseases; however, cognitive changes are often found in the post-COVID disorder. Therefore, monitoring and treating the recovery from the post-COVID condition is necessary to establish biomarkers to guide the diagnosis of symptoms, including cognitive impairment. Our study employs a prospected cohort and nested case-control design with mixed methods, including statistical analyses, interviews, and focus groups. Our main aim is to identify biomarkers (functional and structural neural changes, inflammatory and immune status, vascular and vestibular signs and symptoms) easily applied in primary care to detect cognitive changes in post-COVID cases. The results will open up a new line of research to inform diagnostic and therapeutic decisions with special considerations for cognitive impairment in the post-COVID condition.","container-title":"Vaccines","DOI":"10.3390/vaccines10060849","ISSN":"2076-393X","issue":"6","journalAbbreviation":"Vaccines (Basel)","language":"eng","note":"PMID: 35746457\nPMCID: PMC9230542","page":"849","source":"PubMed","title":"Neurocognitive Profile of the Post-COVID Condition in Adults in Catalonia-A Mixed Method Prospective Cohort and Nested Case-Control Study: Study Protocol","title-short":"Neurocognitive Profile of the Post-COVID Condition in Adults in Catalonia-A Mixed Method Prospective Cohort and Nested Case-Control Study","volume":"10","author":[{"family":"Dacosta-Aguayo","given":"Rosalia"},{"family":"Lamonja-Vicente","given":"Noemí"},{"family":"Chacón","given":"Carla"},{"family":"Carrasco-Ribelles","given":"Lucia Amalía"},{"family":"Montero-Alia","given":"Pilar"},{"family":"Costa-Garrido","given":"Anna"},{"family":"García-Sierra","given":"Rosa"},{"family":"López-Lifante","given":"Victor M."},{"family":"Moreno-Gabriel","given":"Eduard"},{"family":"Massanella","given":"Marta"},{"family":"Puig","given":"Josep"},{"family":"Muñoz-Moreno","given":"Jose A."},{"family":"Mateu","given":"Lourdes"},{"family":"Prats","given":"Anna"},{"family":"Rodríguez","given":"Carmina"},{"family":"Mataró","given":"Maria"},{"family":"Prado","given":"Julia G."},{"family":"Martínez-Cáceres","given":"Eva"},{"family":"Violán","given":"Concepción"},{"family":"Torán-Monserrat","given":"Pere"}],"issued":{"date-parts":[["2022",5,26]]}}}],"schema":"https://github.com/citation-style-language/schema/raw/master/csl-citation.json"} </w:instrText>
      </w:r>
      <w:r w:rsidR="00024CC2" w:rsidRPr="00974EC5">
        <w:rPr>
          <w:lang w:val="es-ES"/>
        </w:rPr>
        <w:fldChar w:fldCharType="separate"/>
      </w:r>
      <w:r w:rsidR="0035130E" w:rsidRPr="00974EC5">
        <w:rPr>
          <w:position w:val="0"/>
          <w:lang w:val="es-ES" w:eastAsia="es-ES_tradnl"/>
        </w:rPr>
        <w:t>[8]</w:t>
      </w:r>
      <w:r w:rsidR="00024CC2" w:rsidRPr="00974EC5">
        <w:rPr>
          <w:lang w:val="es-ES"/>
        </w:rPr>
        <w:fldChar w:fldCharType="end"/>
      </w:r>
      <w:r w:rsidR="00771860" w:rsidRPr="00974EC5">
        <w:rPr>
          <w:lang w:val="es-ES"/>
        </w:rPr>
        <w:t>.</w:t>
      </w:r>
      <w:bookmarkStart w:id="239" w:name="_Toc179823461"/>
      <w:bookmarkStart w:id="240" w:name="OLE_LINK9"/>
      <w:bookmarkStart w:id="241" w:name="OLE_LINK12"/>
      <w:bookmarkEnd w:id="235"/>
    </w:p>
    <w:p w14:paraId="68F39C74" w14:textId="69AAA719" w:rsidR="000D068F" w:rsidRPr="00974EC5" w:rsidRDefault="0048664E" w:rsidP="0048664E">
      <w:pPr>
        <w:spacing w:after="120" w:line="240" w:lineRule="auto"/>
        <w:ind w:left="0" w:hanging="2"/>
        <w:rPr>
          <w:lang w:val="es-ES"/>
        </w:rPr>
      </w:pPr>
      <w:bookmarkStart w:id="242" w:name="_Toc186200135"/>
      <w:r w:rsidRPr="00974EC5">
        <w:rPr>
          <w:i/>
          <w:iCs/>
          <w:lang w:val="es-ES"/>
        </w:rPr>
        <w:t>T</w:t>
      </w:r>
      <w:r w:rsidR="000D068F" w:rsidRPr="00974EC5">
        <w:rPr>
          <w:i/>
          <w:iCs/>
          <w:lang w:val="es-ES"/>
        </w:rPr>
        <w:t>areas</w:t>
      </w:r>
      <w:bookmarkEnd w:id="239"/>
      <w:r w:rsidR="000D068F" w:rsidRPr="00974EC5">
        <w:rPr>
          <w:i/>
          <w:iCs/>
          <w:lang w:val="es-ES"/>
        </w:rPr>
        <w:t>.</w:t>
      </w:r>
      <w:bookmarkEnd w:id="242"/>
    </w:p>
    <w:p w14:paraId="7137C0EF" w14:textId="1230E122" w:rsidR="002B2CF2" w:rsidRPr="00974EC5" w:rsidRDefault="002B2CF2" w:rsidP="0048664E">
      <w:pPr>
        <w:spacing w:after="120" w:line="240" w:lineRule="auto"/>
        <w:ind w:left="0" w:hanging="2"/>
        <w:rPr>
          <w:lang w:val="es-ES"/>
        </w:rPr>
      </w:pPr>
      <w:bookmarkStart w:id="243" w:name="_Toc186200136"/>
      <w:bookmarkStart w:id="244" w:name="OLE_LINK7"/>
      <w:bookmarkStart w:id="245" w:name="OLE_LINK8"/>
      <w:r w:rsidRPr="00974EC5">
        <w:rPr>
          <w:lang w:val="es-ES"/>
        </w:rPr>
        <w:t>Las diversas tareas se organizaron en forma de trabajo semanal y se asignaron tiempos estimados tal como recogemos en los siguientes ítems:</w:t>
      </w:r>
      <w:bookmarkEnd w:id="243"/>
    </w:p>
    <w:p w14:paraId="64C5EC06" w14:textId="753A5BD8" w:rsidR="000D068F" w:rsidRPr="00974EC5" w:rsidRDefault="000D068F" w:rsidP="0048664E">
      <w:pPr>
        <w:spacing w:after="120" w:line="240" w:lineRule="auto"/>
        <w:ind w:left="0" w:hanging="2"/>
        <w:rPr>
          <w:lang w:val="es-ES"/>
        </w:rPr>
      </w:pPr>
      <w:bookmarkStart w:id="246" w:name="_Toc186200137"/>
      <w:r w:rsidRPr="00974EC5">
        <w:rPr>
          <w:lang w:val="es-ES"/>
        </w:rPr>
        <w:t xml:space="preserve">- Recopilación de datos: </w:t>
      </w:r>
      <w:r w:rsidR="00771860" w:rsidRPr="00974EC5">
        <w:rPr>
          <w:lang w:val="es-ES"/>
        </w:rPr>
        <w:t>consistió</w:t>
      </w:r>
      <w:r w:rsidRPr="00974EC5">
        <w:rPr>
          <w:lang w:val="es-ES"/>
        </w:rPr>
        <w:t xml:space="preserve"> en la recolección de información sociodemográfica y resultados de pruebas neuropsicológicas de la muestra</w:t>
      </w:r>
      <w:r w:rsidR="00771860" w:rsidRPr="00974EC5">
        <w:rPr>
          <w:lang w:val="es-ES"/>
        </w:rPr>
        <w:t xml:space="preserve"> de pacientes</w:t>
      </w:r>
      <w:r w:rsidRPr="00974EC5">
        <w:rPr>
          <w:lang w:val="es-ES"/>
        </w:rPr>
        <w:t xml:space="preserve">, siempre bajo la adhesión a los planteamientos indicados en el punto correspondiente al impacto en sostenibilidad, ético-social y de </w:t>
      </w:r>
      <w:r w:rsidR="00E2066D" w:rsidRPr="00974EC5">
        <w:rPr>
          <w:lang w:val="es-ES"/>
        </w:rPr>
        <w:t xml:space="preserve">sostenibilidad y </w:t>
      </w:r>
      <w:r w:rsidRPr="00974EC5">
        <w:rPr>
          <w:lang w:val="es-ES"/>
        </w:rPr>
        <w:t>diversidad</w:t>
      </w:r>
      <w:r w:rsidR="00771860" w:rsidRPr="00974EC5">
        <w:rPr>
          <w:lang w:val="es-ES"/>
        </w:rPr>
        <w:t xml:space="preserve"> y según las aprobaciones del comité de ética interviniente</w:t>
      </w:r>
      <w:r w:rsidRPr="00974EC5">
        <w:rPr>
          <w:lang w:val="es-ES"/>
        </w:rPr>
        <w:t xml:space="preserve">. </w:t>
      </w:r>
      <w:r w:rsidR="00771860" w:rsidRPr="00974EC5">
        <w:rPr>
          <w:lang w:val="es-ES"/>
        </w:rPr>
        <w:t>El t</w:t>
      </w:r>
      <w:r w:rsidRPr="00974EC5">
        <w:rPr>
          <w:lang w:val="es-ES"/>
        </w:rPr>
        <w:t>iempo estimado</w:t>
      </w:r>
      <w:r w:rsidR="00771860" w:rsidRPr="00974EC5">
        <w:rPr>
          <w:lang w:val="es-ES"/>
        </w:rPr>
        <w:t xml:space="preserve"> fue de</w:t>
      </w:r>
      <w:r w:rsidRPr="00974EC5">
        <w:rPr>
          <w:lang w:val="es-ES"/>
        </w:rPr>
        <w:t xml:space="preserve"> 4</w:t>
      </w:r>
      <w:r w:rsidR="00771860" w:rsidRPr="00974EC5">
        <w:rPr>
          <w:lang w:val="es-ES"/>
        </w:rPr>
        <w:t xml:space="preserve"> a </w:t>
      </w:r>
      <w:r w:rsidRPr="00974EC5">
        <w:rPr>
          <w:lang w:val="es-ES"/>
        </w:rPr>
        <w:t>6 semanas.</w:t>
      </w:r>
      <w:bookmarkEnd w:id="246"/>
    </w:p>
    <w:p w14:paraId="17FC92E0" w14:textId="148DA2E3" w:rsidR="000D068F" w:rsidRPr="00974EC5" w:rsidRDefault="000D068F" w:rsidP="0048664E">
      <w:pPr>
        <w:spacing w:after="120" w:line="240" w:lineRule="auto"/>
        <w:ind w:left="0" w:hanging="2"/>
        <w:rPr>
          <w:lang w:val="es-ES"/>
        </w:rPr>
      </w:pPr>
      <w:bookmarkStart w:id="247" w:name="_Toc186200138"/>
      <w:r w:rsidRPr="00974EC5">
        <w:rPr>
          <w:lang w:val="es-ES"/>
        </w:rPr>
        <w:t xml:space="preserve">- </w:t>
      </w:r>
      <w:bookmarkStart w:id="248" w:name="OLE_LINK3"/>
      <w:bookmarkStart w:id="249" w:name="OLE_LINK4"/>
      <w:r w:rsidRPr="00974EC5">
        <w:rPr>
          <w:lang w:val="es-ES"/>
        </w:rPr>
        <w:t>Control de calidad del dato</w:t>
      </w:r>
      <w:bookmarkEnd w:id="248"/>
      <w:bookmarkEnd w:id="249"/>
      <w:r w:rsidRPr="00974EC5">
        <w:rPr>
          <w:lang w:val="es-ES"/>
        </w:rPr>
        <w:t xml:space="preserve">: </w:t>
      </w:r>
      <w:r w:rsidR="00771860" w:rsidRPr="00974EC5">
        <w:rPr>
          <w:lang w:val="es-ES"/>
        </w:rPr>
        <w:t>consistió en el análisis de</w:t>
      </w:r>
      <w:r w:rsidRPr="00974EC5">
        <w:rPr>
          <w:lang w:val="es-ES"/>
        </w:rPr>
        <w:t xml:space="preserve"> los parámetros requeridos para el posterior modelado. Entre otras acciones, se </w:t>
      </w:r>
      <w:r w:rsidR="00771860" w:rsidRPr="00974EC5">
        <w:rPr>
          <w:lang w:val="es-ES"/>
        </w:rPr>
        <w:t>revisaron</w:t>
      </w:r>
      <w:r w:rsidRPr="00974EC5">
        <w:rPr>
          <w:lang w:val="es-ES"/>
        </w:rPr>
        <w:t xml:space="preserve"> posibles inconsistencias, datos faltantes y desviaciones que puedan afectar la calidad del análisis</w:t>
      </w:r>
      <w:r w:rsidR="00771860" w:rsidRPr="00974EC5">
        <w:rPr>
          <w:lang w:val="es-ES"/>
        </w:rPr>
        <w:t xml:space="preserve"> y del modelo de cribado</w:t>
      </w:r>
      <w:r w:rsidRPr="00974EC5">
        <w:rPr>
          <w:lang w:val="es-ES"/>
        </w:rPr>
        <w:t>.</w:t>
      </w:r>
      <w:r w:rsidR="00771860" w:rsidRPr="00974EC5">
        <w:rPr>
          <w:lang w:val="es-ES"/>
        </w:rPr>
        <w:t xml:space="preserve"> El tiempo estimado fue de</w:t>
      </w:r>
      <w:r w:rsidRPr="00974EC5">
        <w:rPr>
          <w:lang w:val="es-ES"/>
        </w:rPr>
        <w:t xml:space="preserve"> 4</w:t>
      </w:r>
      <w:r w:rsidR="00771860" w:rsidRPr="00974EC5">
        <w:rPr>
          <w:lang w:val="es-ES"/>
        </w:rPr>
        <w:t xml:space="preserve"> a </w:t>
      </w:r>
      <w:r w:rsidRPr="00974EC5">
        <w:rPr>
          <w:lang w:val="es-ES"/>
        </w:rPr>
        <w:t>5 semanas</w:t>
      </w:r>
      <w:r w:rsidR="00771860" w:rsidRPr="00974EC5">
        <w:rPr>
          <w:lang w:val="es-ES"/>
        </w:rPr>
        <w:t>.</w:t>
      </w:r>
      <w:bookmarkEnd w:id="247"/>
    </w:p>
    <w:p w14:paraId="4F9B560B" w14:textId="6CB69B5E" w:rsidR="000D068F" w:rsidRPr="00974EC5" w:rsidRDefault="000D068F" w:rsidP="0048664E">
      <w:pPr>
        <w:spacing w:after="120" w:line="240" w:lineRule="auto"/>
        <w:ind w:left="0" w:hanging="2"/>
        <w:rPr>
          <w:lang w:val="es-ES"/>
        </w:rPr>
      </w:pPr>
      <w:bookmarkStart w:id="250" w:name="_Toc186200139"/>
      <w:r w:rsidRPr="00974EC5">
        <w:rPr>
          <w:lang w:val="es-ES"/>
        </w:rPr>
        <w:t xml:space="preserve">- </w:t>
      </w:r>
      <w:bookmarkStart w:id="251" w:name="_Hlk179524977"/>
      <w:r w:rsidRPr="00974EC5">
        <w:rPr>
          <w:lang w:val="es-ES"/>
        </w:rPr>
        <w:t xml:space="preserve">Análisis exploratorio de los datos </w:t>
      </w:r>
      <w:bookmarkEnd w:id="251"/>
      <w:r w:rsidRPr="00974EC5">
        <w:rPr>
          <w:lang w:val="es-ES"/>
        </w:rPr>
        <w:t xml:space="preserve">con realización de los análisis descriptivos </w:t>
      </w:r>
      <w:proofErr w:type="spellStart"/>
      <w:r w:rsidRPr="00974EC5">
        <w:rPr>
          <w:lang w:val="es-ES"/>
        </w:rPr>
        <w:t>uni</w:t>
      </w:r>
      <w:proofErr w:type="spellEnd"/>
      <w:r w:rsidRPr="00974EC5">
        <w:rPr>
          <w:lang w:val="es-ES"/>
        </w:rPr>
        <w:t xml:space="preserve">, </w:t>
      </w:r>
      <w:proofErr w:type="spellStart"/>
      <w:r w:rsidRPr="00974EC5">
        <w:rPr>
          <w:lang w:val="es-ES"/>
        </w:rPr>
        <w:t>bi</w:t>
      </w:r>
      <w:proofErr w:type="spellEnd"/>
      <w:r w:rsidRPr="00974EC5">
        <w:rPr>
          <w:lang w:val="es-ES"/>
        </w:rPr>
        <w:t xml:space="preserve"> y multivariantes. De forma más específica, se </w:t>
      </w:r>
      <w:r w:rsidR="00771860" w:rsidRPr="00974EC5">
        <w:rPr>
          <w:lang w:val="es-ES"/>
        </w:rPr>
        <w:t>identificaron</w:t>
      </w:r>
      <w:r w:rsidRPr="00974EC5">
        <w:rPr>
          <w:lang w:val="es-ES"/>
        </w:rPr>
        <w:t xml:space="preserve"> patrones y relaciones preliminares (tanto de forma analítica como gráfica) entre las variables antes de proceder con análisis más complejos. </w:t>
      </w:r>
      <w:r w:rsidR="00771860" w:rsidRPr="00974EC5">
        <w:rPr>
          <w:lang w:val="es-ES"/>
        </w:rPr>
        <w:t>El tiempo estimado de realización de estas tareas fue de 3 a 4 semanas.</w:t>
      </w:r>
      <w:bookmarkEnd w:id="250"/>
    </w:p>
    <w:p w14:paraId="1540C674" w14:textId="7BC80C0F" w:rsidR="000D068F" w:rsidRPr="00974EC5" w:rsidRDefault="000D068F" w:rsidP="0048664E">
      <w:pPr>
        <w:spacing w:after="120" w:line="240" w:lineRule="auto"/>
        <w:ind w:left="0" w:hanging="2"/>
        <w:rPr>
          <w:lang w:val="es-ES"/>
        </w:rPr>
      </w:pPr>
      <w:bookmarkStart w:id="252" w:name="_Toc186200140"/>
      <w:r w:rsidRPr="00974EC5">
        <w:rPr>
          <w:lang w:val="es-ES"/>
        </w:rPr>
        <w:t xml:space="preserve">- Análisis inferencial con comparaciones entre grupos entre otros análisis inferenciales. Este análisis </w:t>
      </w:r>
      <w:r w:rsidR="00771860" w:rsidRPr="00974EC5">
        <w:rPr>
          <w:lang w:val="es-ES"/>
        </w:rPr>
        <w:t>constituyó</w:t>
      </w:r>
      <w:r w:rsidRPr="00974EC5">
        <w:rPr>
          <w:lang w:val="es-ES"/>
        </w:rPr>
        <w:t xml:space="preserve"> un punto de referencia para identificar diferencias significativas que pued</w:t>
      </w:r>
      <w:r w:rsidR="00771860" w:rsidRPr="00974EC5">
        <w:rPr>
          <w:lang w:val="es-ES"/>
        </w:rPr>
        <w:t>e</w:t>
      </w:r>
      <w:r w:rsidRPr="00974EC5">
        <w:rPr>
          <w:lang w:val="es-ES"/>
        </w:rPr>
        <w:t>n ser relevantes para la comprensión de las variables</w:t>
      </w:r>
      <w:r w:rsidR="00771860" w:rsidRPr="00974EC5">
        <w:rPr>
          <w:lang w:val="es-ES"/>
        </w:rPr>
        <w:t>, sus relaciones</w:t>
      </w:r>
      <w:r w:rsidRPr="00974EC5">
        <w:rPr>
          <w:lang w:val="es-ES"/>
        </w:rPr>
        <w:t xml:space="preserve"> o el modelado posterior. </w:t>
      </w:r>
      <w:r w:rsidR="00771860" w:rsidRPr="00974EC5">
        <w:rPr>
          <w:lang w:val="es-ES"/>
        </w:rPr>
        <w:t>El tiempo estimado fue de</w:t>
      </w:r>
      <w:r w:rsidRPr="00974EC5">
        <w:rPr>
          <w:lang w:val="es-ES"/>
        </w:rPr>
        <w:t xml:space="preserve"> 1 semana.</w:t>
      </w:r>
      <w:bookmarkEnd w:id="252"/>
    </w:p>
    <w:p w14:paraId="710A1D8A" w14:textId="6633CF7C" w:rsidR="000D068F" w:rsidRPr="00974EC5" w:rsidRDefault="000D068F" w:rsidP="0048664E">
      <w:pPr>
        <w:spacing w:after="120" w:line="240" w:lineRule="auto"/>
        <w:ind w:left="0" w:hanging="2"/>
        <w:rPr>
          <w:lang w:val="es-ES"/>
        </w:rPr>
      </w:pPr>
      <w:bookmarkStart w:id="253" w:name="_Toc186200141"/>
      <w:r w:rsidRPr="00974EC5">
        <w:rPr>
          <w:lang w:val="es-ES"/>
        </w:rPr>
        <w:t>- Modelado y validación, implementando</w:t>
      </w:r>
      <w:r w:rsidR="00771860" w:rsidRPr="00974EC5">
        <w:rPr>
          <w:lang w:val="es-ES"/>
        </w:rPr>
        <w:t xml:space="preserve"> un primer modelado </w:t>
      </w:r>
      <w:r w:rsidR="002208E8" w:rsidRPr="00974EC5">
        <w:rPr>
          <w:lang w:val="es-ES"/>
        </w:rPr>
        <w:t>piloto</w:t>
      </w:r>
      <w:r w:rsidR="00771860" w:rsidRPr="00974EC5">
        <w:rPr>
          <w:lang w:val="es-ES"/>
        </w:rPr>
        <w:t xml:space="preserve"> y un posterior</w:t>
      </w:r>
      <w:r w:rsidRPr="00974EC5">
        <w:rPr>
          <w:lang w:val="es-ES"/>
        </w:rPr>
        <w:t xml:space="preserve"> análisis de regresión logística como primera</w:t>
      </w:r>
      <w:r w:rsidR="00771860" w:rsidRPr="00974EC5">
        <w:rPr>
          <w:lang w:val="es-ES"/>
        </w:rPr>
        <w:t>s</w:t>
      </w:r>
      <w:r w:rsidRPr="00974EC5">
        <w:rPr>
          <w:lang w:val="es-ES"/>
        </w:rPr>
        <w:t xml:space="preserve"> aproximaci</w:t>
      </w:r>
      <w:r w:rsidR="00771860" w:rsidRPr="00974EC5">
        <w:rPr>
          <w:lang w:val="es-ES"/>
        </w:rPr>
        <w:t>ones</w:t>
      </w:r>
      <w:r w:rsidRPr="00974EC5">
        <w:rPr>
          <w:lang w:val="es-ES"/>
        </w:rPr>
        <w:t xml:space="preserve"> a la clasificación. Se evaluar</w:t>
      </w:r>
      <w:r w:rsidR="00771860" w:rsidRPr="00974EC5">
        <w:rPr>
          <w:lang w:val="es-ES"/>
        </w:rPr>
        <w:t>o</w:t>
      </w:r>
      <w:r w:rsidRPr="00974EC5">
        <w:rPr>
          <w:lang w:val="es-ES"/>
        </w:rPr>
        <w:t xml:space="preserve">n, además, modelos alternativos para asegurar una clasificación precisa y robusta a través de diversas agrupaciones de variables de interés clínico y aplicado </w:t>
      </w:r>
      <w:r w:rsidR="002208E8" w:rsidRPr="00974EC5">
        <w:rPr>
          <w:lang w:val="es-ES"/>
        </w:rPr>
        <w:t>para obtener</w:t>
      </w:r>
      <w:r w:rsidRPr="00974EC5">
        <w:rPr>
          <w:lang w:val="es-ES"/>
        </w:rPr>
        <w:t xml:space="preserve"> modelos generalizables y que, eventualmente, puedan aplicarse a un entorno de la realidad de la atención primaria u hospitalaria. </w:t>
      </w:r>
      <w:r w:rsidR="00771860" w:rsidRPr="00974EC5">
        <w:rPr>
          <w:lang w:val="es-ES"/>
        </w:rPr>
        <w:t>El tiempo estimado fue de 4 a 5 semanas.</w:t>
      </w:r>
      <w:bookmarkEnd w:id="253"/>
    </w:p>
    <w:p w14:paraId="2C1C2953" w14:textId="4DD2EE78" w:rsidR="000D068F" w:rsidRPr="00974EC5" w:rsidRDefault="000D068F" w:rsidP="0048664E">
      <w:pPr>
        <w:spacing w:after="120" w:line="240" w:lineRule="auto"/>
        <w:ind w:left="0" w:hanging="2"/>
        <w:rPr>
          <w:lang w:val="es-ES"/>
        </w:rPr>
      </w:pPr>
      <w:bookmarkStart w:id="254" w:name="_Toc186200142"/>
      <w:r w:rsidRPr="00974EC5">
        <w:rPr>
          <w:lang w:val="es-ES"/>
        </w:rPr>
        <w:t>- Evaluación de métricas y gráficas (análisis de la importancia de variables</w:t>
      </w:r>
      <w:r w:rsidR="00A91BE7" w:rsidRPr="00974EC5">
        <w:rPr>
          <w:lang w:val="es-ES"/>
        </w:rPr>
        <w:t xml:space="preserve"> y obtención de valores SHAP</w:t>
      </w:r>
      <w:r w:rsidRPr="00974EC5">
        <w:rPr>
          <w:lang w:val="es-ES"/>
        </w:rPr>
        <w:t xml:space="preserve">): </w:t>
      </w:r>
      <w:r w:rsidR="00771860" w:rsidRPr="00974EC5">
        <w:rPr>
          <w:lang w:val="es-ES"/>
        </w:rPr>
        <w:t>tras la selección de las variables</w:t>
      </w:r>
      <w:r w:rsidR="00E2066D" w:rsidRPr="00974EC5">
        <w:rPr>
          <w:lang w:val="es-ES"/>
        </w:rPr>
        <w:t xml:space="preserve"> de</w:t>
      </w:r>
      <w:r w:rsidR="00771860" w:rsidRPr="00974EC5">
        <w:rPr>
          <w:lang w:val="es-ES"/>
        </w:rPr>
        <w:t xml:space="preserve"> interés obtenidas en las tareas </w:t>
      </w:r>
      <w:r w:rsidR="00E2066D" w:rsidRPr="00974EC5">
        <w:rPr>
          <w:lang w:val="es-ES"/>
        </w:rPr>
        <w:t>anteriores</w:t>
      </w:r>
      <w:r w:rsidR="00771860" w:rsidRPr="00974EC5">
        <w:rPr>
          <w:lang w:val="es-ES"/>
        </w:rPr>
        <w:t xml:space="preserve">, se realizó el </w:t>
      </w:r>
      <w:r w:rsidRPr="00974EC5">
        <w:rPr>
          <w:lang w:val="es-ES"/>
        </w:rPr>
        <w:t>cálculo de</w:t>
      </w:r>
      <w:r w:rsidR="00771860" w:rsidRPr="00974EC5">
        <w:rPr>
          <w:lang w:val="es-ES"/>
        </w:rPr>
        <w:t xml:space="preserve"> métricas de interés </w:t>
      </w:r>
      <w:r w:rsidR="00771860" w:rsidRPr="00974EC5">
        <w:rPr>
          <w:lang w:val="es-ES"/>
        </w:rPr>
        <w:lastRenderedPageBreak/>
        <w:t>clínico como</w:t>
      </w:r>
      <w:r w:rsidRPr="00974EC5">
        <w:rPr>
          <w:lang w:val="es-ES"/>
        </w:rPr>
        <w:t xml:space="preserve"> sensibilidad, especificidad y AUC</w:t>
      </w:r>
      <w:r w:rsidR="00A91BE7" w:rsidRPr="00974EC5">
        <w:rPr>
          <w:lang w:val="es-ES"/>
        </w:rPr>
        <w:t xml:space="preserve"> </w:t>
      </w:r>
      <w:r w:rsidRPr="00974EC5">
        <w:rPr>
          <w:lang w:val="es-ES"/>
        </w:rPr>
        <w:t xml:space="preserve">para complementar la validación del instrumento. También se </w:t>
      </w:r>
      <w:r w:rsidR="00771860" w:rsidRPr="00974EC5">
        <w:rPr>
          <w:lang w:val="es-ES"/>
        </w:rPr>
        <w:t>analizó</w:t>
      </w:r>
      <w:r w:rsidRPr="00974EC5">
        <w:rPr>
          <w:lang w:val="es-ES"/>
        </w:rPr>
        <w:t xml:space="preserve"> el impacto de cada variable </w:t>
      </w:r>
      <w:r w:rsidR="00771860" w:rsidRPr="00974EC5">
        <w:rPr>
          <w:lang w:val="es-ES"/>
        </w:rPr>
        <w:t xml:space="preserve">seleccionada </w:t>
      </w:r>
      <w:r w:rsidRPr="00974EC5">
        <w:rPr>
          <w:lang w:val="es-ES"/>
        </w:rPr>
        <w:t xml:space="preserve">en </w:t>
      </w:r>
      <w:r w:rsidR="00771860" w:rsidRPr="00974EC5">
        <w:rPr>
          <w:lang w:val="es-ES"/>
        </w:rPr>
        <w:t>los</w:t>
      </w:r>
      <w:r w:rsidRPr="00974EC5">
        <w:rPr>
          <w:lang w:val="es-ES"/>
        </w:rPr>
        <w:t xml:space="preserve"> modelo</w:t>
      </w:r>
      <w:r w:rsidR="00771860" w:rsidRPr="00974EC5">
        <w:rPr>
          <w:lang w:val="es-ES"/>
        </w:rPr>
        <w:t xml:space="preserve">s </w:t>
      </w:r>
      <w:r w:rsidR="002208E8" w:rsidRPr="00974EC5">
        <w:rPr>
          <w:lang w:val="es-ES"/>
        </w:rPr>
        <w:t>escogidos</w:t>
      </w:r>
      <w:r w:rsidRPr="00974EC5">
        <w:rPr>
          <w:lang w:val="es-ES"/>
        </w:rPr>
        <w:t xml:space="preserve"> para mejorar la interpretación y ampliar su posible utilidad en entornos realistas. </w:t>
      </w:r>
      <w:r w:rsidR="00771860" w:rsidRPr="00974EC5">
        <w:rPr>
          <w:lang w:val="es-ES"/>
        </w:rPr>
        <w:t>El tiempo estimado fue de 2 a 3 semanas</w:t>
      </w:r>
      <w:r w:rsidRPr="00974EC5">
        <w:rPr>
          <w:lang w:val="es-ES"/>
        </w:rPr>
        <w:t>.</w:t>
      </w:r>
      <w:bookmarkEnd w:id="254"/>
    </w:p>
    <w:p w14:paraId="4F6A2819" w14:textId="187693EC" w:rsidR="000D068F" w:rsidRPr="00974EC5" w:rsidRDefault="000D068F" w:rsidP="0048664E">
      <w:pPr>
        <w:spacing w:after="120" w:line="240" w:lineRule="auto"/>
        <w:ind w:left="0" w:hanging="2"/>
        <w:rPr>
          <w:lang w:val="es-ES"/>
        </w:rPr>
      </w:pPr>
      <w:bookmarkStart w:id="255" w:name="_Toc186200143"/>
      <w:r w:rsidRPr="00974EC5">
        <w:rPr>
          <w:lang w:val="es-ES"/>
        </w:rPr>
        <w:t xml:space="preserve">- Elaboración de la memoria y resultados: </w:t>
      </w:r>
      <w:r w:rsidR="00771860" w:rsidRPr="00974EC5">
        <w:rPr>
          <w:lang w:val="es-ES"/>
        </w:rPr>
        <w:t xml:space="preserve">la </w:t>
      </w:r>
      <w:r w:rsidR="00A91BE7" w:rsidRPr="00974EC5">
        <w:rPr>
          <w:lang w:val="es-ES"/>
        </w:rPr>
        <w:t>r</w:t>
      </w:r>
      <w:r w:rsidRPr="00974EC5">
        <w:rPr>
          <w:lang w:val="es-ES"/>
        </w:rPr>
        <w:t>edacción de los hallazgos y conclusiones del trabajo</w:t>
      </w:r>
      <w:r w:rsidR="00771860" w:rsidRPr="00974EC5">
        <w:rPr>
          <w:lang w:val="es-ES"/>
        </w:rPr>
        <w:t xml:space="preserve"> fue una tarea transversal que se desarrolló durante todo el proyecto (10-12 semanas)</w:t>
      </w:r>
      <w:r w:rsidRPr="00974EC5">
        <w:rPr>
          <w:lang w:val="es-ES"/>
        </w:rPr>
        <w:t>.</w:t>
      </w:r>
      <w:bookmarkEnd w:id="255"/>
    </w:p>
    <w:p w14:paraId="7918EA5C" w14:textId="6A750551" w:rsidR="000D068F" w:rsidRPr="00974EC5" w:rsidRDefault="000D068F" w:rsidP="0048664E">
      <w:pPr>
        <w:spacing w:after="120" w:line="240" w:lineRule="auto"/>
        <w:ind w:left="0" w:hanging="2"/>
        <w:rPr>
          <w:i/>
          <w:iCs/>
          <w:lang w:val="es-ES"/>
        </w:rPr>
      </w:pPr>
      <w:bookmarkStart w:id="256" w:name="_Toc179823462"/>
      <w:bookmarkStart w:id="257" w:name="_Toc186200144"/>
      <w:bookmarkStart w:id="258" w:name="OLE_LINK15"/>
      <w:bookmarkStart w:id="259" w:name="OLE_LINK16"/>
      <w:bookmarkEnd w:id="240"/>
      <w:bookmarkEnd w:id="241"/>
      <w:bookmarkEnd w:id="244"/>
      <w:bookmarkEnd w:id="245"/>
      <w:r w:rsidRPr="00974EC5">
        <w:rPr>
          <w:i/>
          <w:iCs/>
          <w:lang w:val="es-ES"/>
        </w:rPr>
        <w:t>Calendario</w:t>
      </w:r>
      <w:bookmarkEnd w:id="256"/>
      <w:r w:rsidRPr="00974EC5">
        <w:rPr>
          <w:i/>
          <w:iCs/>
          <w:lang w:val="es-ES"/>
        </w:rPr>
        <w:t>.</w:t>
      </w:r>
      <w:bookmarkEnd w:id="257"/>
    </w:p>
    <w:p w14:paraId="4BE3C3E8" w14:textId="68C846B2" w:rsidR="000D068F" w:rsidRPr="00974EC5" w:rsidRDefault="000D068F" w:rsidP="0048664E">
      <w:pPr>
        <w:spacing w:after="120" w:line="240" w:lineRule="auto"/>
        <w:ind w:left="0" w:hanging="2"/>
        <w:rPr>
          <w:lang w:val="es-ES"/>
        </w:rPr>
      </w:pPr>
      <w:bookmarkStart w:id="260" w:name="_Toc186200145"/>
      <w:r w:rsidRPr="00974EC5">
        <w:rPr>
          <w:lang w:val="es-ES"/>
        </w:rPr>
        <w:t xml:space="preserve">El desglose del calendario se indica en el diagrama de Gantt </w:t>
      </w:r>
      <w:r w:rsidR="00A91BE7" w:rsidRPr="00974EC5">
        <w:rPr>
          <w:lang w:val="es-ES"/>
        </w:rPr>
        <w:t>(</w:t>
      </w:r>
      <w:r w:rsidR="002208E8" w:rsidRPr="00974EC5">
        <w:rPr>
          <w:lang w:val="es-ES"/>
        </w:rPr>
        <w:t>presente en la t</w:t>
      </w:r>
      <w:r w:rsidR="00A91BE7" w:rsidRPr="00974EC5">
        <w:rPr>
          <w:lang w:val="es-ES"/>
        </w:rPr>
        <w:t>abla 1)</w:t>
      </w:r>
      <w:r w:rsidRPr="00974EC5">
        <w:rPr>
          <w:lang w:val="es-ES"/>
        </w:rPr>
        <w:t xml:space="preserve">. </w:t>
      </w:r>
      <w:r w:rsidR="002208E8" w:rsidRPr="00974EC5">
        <w:rPr>
          <w:lang w:val="es-ES"/>
        </w:rPr>
        <w:t>E</w:t>
      </w:r>
      <w:r w:rsidRPr="00974EC5">
        <w:rPr>
          <w:lang w:val="es-ES"/>
        </w:rPr>
        <w:t xml:space="preserve">l calendario mensual </w:t>
      </w:r>
      <w:r w:rsidR="00771860" w:rsidRPr="00974EC5">
        <w:rPr>
          <w:lang w:val="es-ES"/>
        </w:rPr>
        <w:t>incluyó</w:t>
      </w:r>
      <w:r w:rsidRPr="00974EC5">
        <w:rPr>
          <w:lang w:val="es-ES"/>
        </w:rPr>
        <w:t>:</w:t>
      </w:r>
      <w:bookmarkEnd w:id="260"/>
    </w:p>
    <w:p w14:paraId="7BDF781D" w14:textId="68AEBF48" w:rsidR="000D068F" w:rsidRPr="00974EC5" w:rsidRDefault="000D068F" w:rsidP="0048664E">
      <w:pPr>
        <w:spacing w:after="120" w:line="240" w:lineRule="auto"/>
        <w:ind w:left="0" w:hanging="2"/>
        <w:rPr>
          <w:lang w:val="es-ES"/>
        </w:rPr>
      </w:pPr>
      <w:bookmarkStart w:id="261" w:name="_Toc186200146"/>
      <w:r w:rsidRPr="00974EC5">
        <w:rPr>
          <w:lang w:val="es-ES"/>
        </w:rPr>
        <w:t>- Mes 1: recopilación y control de calidad de datos. Análisis exploratorio y primeras pruebas con la muestra</w:t>
      </w:r>
      <w:r w:rsidR="00A91BE7" w:rsidRPr="00974EC5">
        <w:rPr>
          <w:lang w:val="es-ES"/>
        </w:rPr>
        <w:t xml:space="preserve"> de datos</w:t>
      </w:r>
      <w:r w:rsidRPr="00974EC5">
        <w:rPr>
          <w:lang w:val="es-ES"/>
        </w:rPr>
        <w:t xml:space="preserve">. Se </w:t>
      </w:r>
      <w:r w:rsidR="00771860" w:rsidRPr="00974EC5">
        <w:rPr>
          <w:lang w:val="es-ES"/>
        </w:rPr>
        <w:t>evaluaron</w:t>
      </w:r>
      <w:r w:rsidRPr="00974EC5">
        <w:rPr>
          <w:lang w:val="es-ES"/>
        </w:rPr>
        <w:t xml:space="preserve"> posibles inconsistencias en los datos y se </w:t>
      </w:r>
      <w:r w:rsidR="00771860" w:rsidRPr="00974EC5">
        <w:rPr>
          <w:lang w:val="es-ES"/>
        </w:rPr>
        <w:t>realizaron</w:t>
      </w:r>
      <w:r w:rsidRPr="00974EC5">
        <w:rPr>
          <w:lang w:val="es-ES"/>
        </w:rPr>
        <w:t xml:space="preserve"> ajustes preliminares para asegurar su calidad. </w:t>
      </w:r>
      <w:r w:rsidR="00771860" w:rsidRPr="00974EC5">
        <w:rPr>
          <w:lang w:val="es-ES"/>
        </w:rPr>
        <w:t>En este mes se realizó la e</w:t>
      </w:r>
      <w:r w:rsidRPr="00974EC5">
        <w:rPr>
          <w:lang w:val="es-ES"/>
        </w:rPr>
        <w:t xml:space="preserve">ntrega de </w:t>
      </w:r>
      <w:r w:rsidR="00A91BE7" w:rsidRPr="00974EC5">
        <w:rPr>
          <w:lang w:val="es-ES"/>
        </w:rPr>
        <w:t>la prueba de evaluación continua número 1 (</w:t>
      </w:r>
      <w:r w:rsidRPr="00974EC5">
        <w:rPr>
          <w:lang w:val="es-ES"/>
        </w:rPr>
        <w:t>PEC1</w:t>
      </w:r>
      <w:r w:rsidR="00A91BE7" w:rsidRPr="00974EC5">
        <w:rPr>
          <w:lang w:val="es-ES"/>
        </w:rPr>
        <w:t>)</w:t>
      </w:r>
      <w:r w:rsidRPr="00974EC5">
        <w:rPr>
          <w:lang w:val="es-ES"/>
        </w:rPr>
        <w:t>.</w:t>
      </w:r>
      <w:bookmarkEnd w:id="261"/>
    </w:p>
    <w:p w14:paraId="470FF2C3" w14:textId="18A10C04" w:rsidR="000D068F" w:rsidRPr="00974EC5" w:rsidRDefault="000D068F" w:rsidP="0048664E">
      <w:pPr>
        <w:spacing w:after="120" w:line="240" w:lineRule="auto"/>
        <w:ind w:left="0" w:hanging="2"/>
        <w:rPr>
          <w:lang w:val="es-ES"/>
        </w:rPr>
      </w:pPr>
      <w:bookmarkStart w:id="262" w:name="_Toc186200147"/>
      <w:r w:rsidRPr="00974EC5">
        <w:rPr>
          <w:lang w:val="es-ES"/>
        </w:rPr>
        <w:t xml:space="preserve">- Mes 2: modelado de datos (regresión logística, </w:t>
      </w:r>
      <w:r w:rsidR="00A91BE7" w:rsidRPr="00974EC5">
        <w:rPr>
          <w:lang w:val="es-ES"/>
        </w:rPr>
        <w:t>discriminante lineal</w:t>
      </w:r>
      <w:r w:rsidRPr="00974EC5">
        <w:rPr>
          <w:lang w:val="es-ES"/>
        </w:rPr>
        <w:t>, XGBoost y otros). Se</w:t>
      </w:r>
      <w:r w:rsidR="00771860" w:rsidRPr="00974EC5">
        <w:rPr>
          <w:lang w:val="es-ES"/>
        </w:rPr>
        <w:t xml:space="preserve"> realizó un modelado </w:t>
      </w:r>
      <w:r w:rsidR="002208E8" w:rsidRPr="00974EC5">
        <w:rPr>
          <w:lang w:val="es-ES"/>
        </w:rPr>
        <w:t>piloto</w:t>
      </w:r>
      <w:r w:rsidR="00771860" w:rsidRPr="00974EC5">
        <w:rPr>
          <w:lang w:val="es-ES"/>
        </w:rPr>
        <w:t xml:space="preserve"> para obtener una primera aproximación a las variables de interés que pudieran aportar valor clínico y analítico al cribado y se probaron</w:t>
      </w:r>
      <w:r w:rsidRPr="00974EC5">
        <w:rPr>
          <w:lang w:val="es-ES"/>
        </w:rPr>
        <w:t xml:space="preserve"> diferentes enfoques para seleccionar el modelo más adecuado según el desempeño en la predicción. </w:t>
      </w:r>
      <w:r w:rsidR="00771860" w:rsidRPr="00974EC5">
        <w:rPr>
          <w:lang w:val="es-ES"/>
        </w:rPr>
        <w:t>En este mes se realizó la e</w:t>
      </w:r>
      <w:r w:rsidRPr="00974EC5">
        <w:rPr>
          <w:lang w:val="es-ES"/>
        </w:rPr>
        <w:t xml:space="preserve">ntrega de </w:t>
      </w:r>
      <w:r w:rsidR="0048664E" w:rsidRPr="00974EC5">
        <w:rPr>
          <w:lang w:val="es-ES"/>
        </w:rPr>
        <w:t xml:space="preserve">la </w:t>
      </w:r>
      <w:r w:rsidRPr="00974EC5">
        <w:rPr>
          <w:lang w:val="es-ES"/>
        </w:rPr>
        <w:t>PEC2.</w:t>
      </w:r>
      <w:bookmarkEnd w:id="262"/>
    </w:p>
    <w:p w14:paraId="49E0F0D7" w14:textId="0795F0B4" w:rsidR="000D068F" w:rsidRPr="00974EC5" w:rsidRDefault="000D068F" w:rsidP="0048664E">
      <w:pPr>
        <w:spacing w:after="120" w:line="240" w:lineRule="auto"/>
        <w:ind w:left="0" w:hanging="2"/>
        <w:rPr>
          <w:lang w:val="es-ES"/>
        </w:rPr>
      </w:pPr>
      <w:bookmarkStart w:id="263" w:name="_Toc186200148"/>
      <w:r w:rsidRPr="00974EC5">
        <w:rPr>
          <w:lang w:val="es-ES"/>
        </w:rPr>
        <w:t xml:space="preserve">- Mes 3: evaluación de métricas y validación del modelo. Se </w:t>
      </w:r>
      <w:r w:rsidR="00771860" w:rsidRPr="00974EC5">
        <w:rPr>
          <w:lang w:val="es-ES"/>
        </w:rPr>
        <w:t>profundizó</w:t>
      </w:r>
      <w:r w:rsidRPr="00974EC5">
        <w:rPr>
          <w:lang w:val="es-ES"/>
        </w:rPr>
        <w:t xml:space="preserve"> en el análisis de </w:t>
      </w:r>
      <w:r w:rsidR="00771860" w:rsidRPr="00974EC5">
        <w:rPr>
          <w:lang w:val="es-ES"/>
        </w:rPr>
        <w:t xml:space="preserve">relaciones </w:t>
      </w:r>
      <w:r w:rsidR="00C52555" w:rsidRPr="00974EC5">
        <w:rPr>
          <w:lang w:val="es-ES"/>
        </w:rPr>
        <w:t>subyacentes</w:t>
      </w:r>
      <w:r w:rsidR="00771860" w:rsidRPr="00974EC5">
        <w:rPr>
          <w:lang w:val="es-ES"/>
        </w:rPr>
        <w:t xml:space="preserve">, inferenciales y en el cálculo de métricas de interés clínico (como </w:t>
      </w:r>
      <w:r w:rsidRPr="00974EC5">
        <w:rPr>
          <w:lang w:val="es-ES"/>
        </w:rPr>
        <w:t>sensibilidad, especificidad</w:t>
      </w:r>
      <w:r w:rsidR="00E2066D" w:rsidRPr="00974EC5">
        <w:rPr>
          <w:lang w:val="es-ES"/>
        </w:rPr>
        <w:t>, AUC</w:t>
      </w:r>
      <w:r w:rsidRPr="00974EC5">
        <w:rPr>
          <w:lang w:val="es-ES"/>
        </w:rPr>
        <w:t xml:space="preserve"> y curvas </w:t>
      </w:r>
      <w:r w:rsidR="00A91BE7" w:rsidRPr="00974EC5">
        <w:rPr>
          <w:i/>
          <w:iCs/>
          <w:lang w:val="es-ES"/>
        </w:rPr>
        <w:t xml:space="preserve">Receiver </w:t>
      </w:r>
      <w:proofErr w:type="spellStart"/>
      <w:r w:rsidR="00A91BE7" w:rsidRPr="00974EC5">
        <w:rPr>
          <w:i/>
          <w:iCs/>
          <w:lang w:val="es-ES"/>
        </w:rPr>
        <w:t>Operating</w:t>
      </w:r>
      <w:proofErr w:type="spellEnd"/>
      <w:r w:rsidR="00A91BE7" w:rsidRPr="00974EC5">
        <w:rPr>
          <w:i/>
          <w:iCs/>
          <w:lang w:val="es-ES"/>
        </w:rPr>
        <w:t xml:space="preserve"> </w:t>
      </w:r>
      <w:proofErr w:type="spellStart"/>
      <w:r w:rsidR="00A91BE7" w:rsidRPr="00974EC5">
        <w:rPr>
          <w:i/>
          <w:iCs/>
          <w:lang w:val="es-ES"/>
        </w:rPr>
        <w:t>Characteristic</w:t>
      </w:r>
      <w:proofErr w:type="spellEnd"/>
      <w:r w:rsidR="00E2066D" w:rsidRPr="00974EC5">
        <w:rPr>
          <w:i/>
          <w:iCs/>
          <w:lang w:val="es-ES"/>
        </w:rPr>
        <w:t xml:space="preserve"> -</w:t>
      </w:r>
      <w:r w:rsidR="00E2066D" w:rsidRPr="00974EC5">
        <w:rPr>
          <w:lang w:val="es-ES"/>
        </w:rPr>
        <w:t xml:space="preserve">en adelante, </w:t>
      </w:r>
      <w:r w:rsidR="003216C8" w:rsidRPr="00974EC5">
        <w:rPr>
          <w:lang w:val="es-ES"/>
        </w:rPr>
        <w:t xml:space="preserve">curvas </w:t>
      </w:r>
      <w:r w:rsidR="00E2066D" w:rsidRPr="00974EC5">
        <w:rPr>
          <w:lang w:val="es-ES"/>
        </w:rPr>
        <w:t>ROC</w:t>
      </w:r>
      <w:r w:rsidR="00771860" w:rsidRPr="00974EC5">
        <w:rPr>
          <w:i/>
          <w:iCs/>
          <w:lang w:val="es-ES"/>
        </w:rPr>
        <w:t>-)</w:t>
      </w:r>
      <w:r w:rsidR="00A91BE7" w:rsidRPr="00974EC5">
        <w:rPr>
          <w:lang w:val="es-ES"/>
        </w:rPr>
        <w:t xml:space="preserve"> </w:t>
      </w:r>
      <w:r w:rsidRPr="00974EC5">
        <w:rPr>
          <w:lang w:val="es-ES"/>
        </w:rPr>
        <w:t xml:space="preserve">para validar la robustez del modelo, así como la comparativa entre posible modelos diferenciales generados. </w:t>
      </w:r>
      <w:r w:rsidR="00771860" w:rsidRPr="00974EC5">
        <w:rPr>
          <w:lang w:val="es-ES"/>
        </w:rPr>
        <w:t>En este mes se realizó la e</w:t>
      </w:r>
      <w:r w:rsidRPr="00974EC5">
        <w:rPr>
          <w:lang w:val="es-ES"/>
        </w:rPr>
        <w:t xml:space="preserve">ntrega de </w:t>
      </w:r>
      <w:r w:rsidR="0048664E" w:rsidRPr="00974EC5">
        <w:rPr>
          <w:lang w:val="es-ES"/>
        </w:rPr>
        <w:t xml:space="preserve">la </w:t>
      </w:r>
      <w:r w:rsidRPr="00974EC5">
        <w:rPr>
          <w:lang w:val="es-ES"/>
        </w:rPr>
        <w:t>PEC3.</w:t>
      </w:r>
      <w:bookmarkEnd w:id="263"/>
    </w:p>
    <w:p w14:paraId="55844551" w14:textId="68DD0DD5" w:rsidR="000D068F" w:rsidRPr="00974EC5" w:rsidRDefault="000D068F" w:rsidP="0048664E">
      <w:pPr>
        <w:spacing w:after="120" w:line="240" w:lineRule="auto"/>
        <w:ind w:left="0" w:hanging="2"/>
        <w:rPr>
          <w:lang w:val="es-ES"/>
        </w:rPr>
      </w:pPr>
      <w:bookmarkStart w:id="264" w:name="_Toc186200149"/>
      <w:r w:rsidRPr="00974EC5">
        <w:rPr>
          <w:lang w:val="es-ES"/>
        </w:rPr>
        <w:t xml:space="preserve">- Mes 4: </w:t>
      </w:r>
      <w:r w:rsidR="00C25D0C" w:rsidRPr="00974EC5">
        <w:rPr>
          <w:lang w:val="es-ES"/>
        </w:rPr>
        <w:t>se llevó adelante la redacción</w:t>
      </w:r>
      <w:r w:rsidRPr="00974EC5">
        <w:rPr>
          <w:lang w:val="es-ES"/>
        </w:rPr>
        <w:t xml:space="preserve"> de la memoria final</w:t>
      </w:r>
      <w:r w:rsidR="00C25D0C" w:rsidRPr="00974EC5">
        <w:rPr>
          <w:lang w:val="es-ES"/>
        </w:rPr>
        <w:t xml:space="preserve"> co</w:t>
      </w:r>
      <w:r w:rsidR="00C52555" w:rsidRPr="00974EC5">
        <w:rPr>
          <w:lang w:val="es-ES"/>
        </w:rPr>
        <w:t>ntando con los hitos anteriores como base de escritura</w:t>
      </w:r>
      <w:r w:rsidRPr="00974EC5">
        <w:rPr>
          <w:lang w:val="es-ES"/>
        </w:rPr>
        <w:t>.</w:t>
      </w:r>
      <w:r w:rsidR="00C52555" w:rsidRPr="00974EC5">
        <w:rPr>
          <w:lang w:val="es-ES"/>
        </w:rPr>
        <w:t xml:space="preserve"> En este mes también se realizará la ent</w:t>
      </w:r>
      <w:r w:rsidRPr="00974EC5">
        <w:rPr>
          <w:lang w:val="es-ES"/>
        </w:rPr>
        <w:t>rega de</w:t>
      </w:r>
      <w:r w:rsidR="00C52555" w:rsidRPr="00974EC5">
        <w:rPr>
          <w:lang w:val="es-ES"/>
        </w:rPr>
        <w:t xml:space="preserve"> la</w:t>
      </w:r>
      <w:r w:rsidRPr="00974EC5">
        <w:rPr>
          <w:lang w:val="es-ES"/>
        </w:rPr>
        <w:t xml:space="preserve"> PEC4 y </w:t>
      </w:r>
      <w:r w:rsidR="00C52555" w:rsidRPr="00974EC5">
        <w:rPr>
          <w:lang w:val="es-ES"/>
        </w:rPr>
        <w:t xml:space="preserve">posterior </w:t>
      </w:r>
      <w:r w:rsidRPr="00974EC5">
        <w:rPr>
          <w:lang w:val="es-ES"/>
        </w:rPr>
        <w:t>defensa (PEC5)</w:t>
      </w:r>
      <w:r w:rsidR="00C52555" w:rsidRPr="00974EC5">
        <w:rPr>
          <w:lang w:val="es-ES"/>
        </w:rPr>
        <w:t>.</w:t>
      </w:r>
      <w:bookmarkEnd w:id="264"/>
    </w:p>
    <w:p w14:paraId="6F4A9AF5" w14:textId="4A73E5B2" w:rsidR="000D068F" w:rsidRPr="00974EC5" w:rsidRDefault="00C52555" w:rsidP="0048664E">
      <w:pPr>
        <w:spacing w:after="120" w:line="240" w:lineRule="auto"/>
        <w:ind w:left="0" w:hanging="2"/>
        <w:rPr>
          <w:i/>
          <w:iCs/>
          <w:lang w:val="es-ES"/>
        </w:rPr>
      </w:pPr>
      <w:bookmarkStart w:id="265" w:name="_Toc179823463"/>
      <w:bookmarkStart w:id="266" w:name="_Toc186200150"/>
      <w:r w:rsidRPr="00974EC5">
        <w:rPr>
          <w:i/>
          <w:iCs/>
          <w:lang w:val="es-ES"/>
        </w:rPr>
        <w:t>H</w:t>
      </w:r>
      <w:r w:rsidR="000D068F" w:rsidRPr="00974EC5">
        <w:rPr>
          <w:i/>
          <w:iCs/>
          <w:lang w:val="es-ES"/>
        </w:rPr>
        <w:t>itos</w:t>
      </w:r>
      <w:bookmarkEnd w:id="265"/>
      <w:r w:rsidR="000D068F" w:rsidRPr="00974EC5">
        <w:rPr>
          <w:i/>
          <w:iCs/>
          <w:lang w:val="es-ES"/>
        </w:rPr>
        <w:t>.</w:t>
      </w:r>
      <w:bookmarkEnd w:id="266"/>
    </w:p>
    <w:p w14:paraId="397A8AFB" w14:textId="46084B5A" w:rsidR="00C52555" w:rsidRPr="00974EC5" w:rsidRDefault="00C52555" w:rsidP="0048664E">
      <w:pPr>
        <w:spacing w:after="120" w:line="240" w:lineRule="auto"/>
        <w:ind w:left="0" w:hanging="2"/>
        <w:rPr>
          <w:lang w:val="es-ES"/>
        </w:rPr>
      </w:pPr>
      <w:bookmarkStart w:id="267" w:name="_Toc186200151"/>
      <w:r w:rsidRPr="00974EC5">
        <w:rPr>
          <w:lang w:val="es-ES"/>
        </w:rPr>
        <w:t>El trabajo se estructuró en hitos de interés que están recogidos en el diagrama de Gantt (</w:t>
      </w:r>
      <w:r w:rsidR="002208E8" w:rsidRPr="00974EC5">
        <w:rPr>
          <w:lang w:val="es-ES"/>
        </w:rPr>
        <w:t>ver t</w:t>
      </w:r>
      <w:r w:rsidRPr="00974EC5">
        <w:rPr>
          <w:lang w:val="es-ES"/>
        </w:rPr>
        <w:t>abla 1). De forma resumida, los hitos establecidos fueron:</w:t>
      </w:r>
      <w:bookmarkEnd w:id="267"/>
      <w:r w:rsidR="000D068F" w:rsidRPr="00974EC5">
        <w:rPr>
          <w:lang w:val="es-ES"/>
        </w:rPr>
        <w:t xml:space="preserve"> </w:t>
      </w:r>
    </w:p>
    <w:p w14:paraId="1C27AE74" w14:textId="4E8465B4" w:rsidR="000D068F" w:rsidRPr="00974EC5" w:rsidRDefault="00C52555" w:rsidP="0048664E">
      <w:pPr>
        <w:spacing w:after="120" w:line="240" w:lineRule="auto"/>
        <w:ind w:left="0" w:hanging="2"/>
        <w:rPr>
          <w:lang w:val="es-ES"/>
        </w:rPr>
      </w:pPr>
      <w:bookmarkStart w:id="268" w:name="_Toc186200152"/>
      <w:r w:rsidRPr="00974EC5">
        <w:rPr>
          <w:lang w:val="es-ES"/>
        </w:rPr>
        <w:t xml:space="preserve">- </w:t>
      </w:r>
      <w:r w:rsidR="000D068F" w:rsidRPr="00974EC5">
        <w:rPr>
          <w:lang w:val="es-ES"/>
        </w:rPr>
        <w:t>Hito 1: finalización de la recopilación de datos y primera presentación del análisis exploratorio de los datos (final del primer mes).</w:t>
      </w:r>
      <w:bookmarkEnd w:id="268"/>
    </w:p>
    <w:p w14:paraId="395C5EF3" w14:textId="40B6FFC4" w:rsidR="000D068F" w:rsidRPr="00974EC5" w:rsidRDefault="000D068F" w:rsidP="0048664E">
      <w:pPr>
        <w:spacing w:after="120" w:line="240" w:lineRule="auto"/>
        <w:ind w:left="0" w:hanging="2"/>
        <w:rPr>
          <w:lang w:val="es-ES"/>
        </w:rPr>
      </w:pPr>
      <w:bookmarkStart w:id="269" w:name="_Toc186200153"/>
      <w:r w:rsidRPr="00974EC5">
        <w:rPr>
          <w:lang w:val="es-ES"/>
        </w:rPr>
        <w:t xml:space="preserve">- Hito 2: resultados preliminares del </w:t>
      </w:r>
      <w:r w:rsidR="00C52555" w:rsidRPr="00974EC5">
        <w:rPr>
          <w:lang w:val="es-ES"/>
        </w:rPr>
        <w:t xml:space="preserve">modelado </w:t>
      </w:r>
      <w:r w:rsidR="002208E8" w:rsidRPr="00974EC5">
        <w:rPr>
          <w:lang w:val="es-ES"/>
        </w:rPr>
        <w:t>piloto</w:t>
      </w:r>
      <w:r w:rsidR="00C52555" w:rsidRPr="00974EC5">
        <w:rPr>
          <w:lang w:val="es-ES"/>
        </w:rPr>
        <w:t xml:space="preserve"> y de </w:t>
      </w:r>
      <w:r w:rsidRPr="00974EC5">
        <w:rPr>
          <w:lang w:val="es-ES"/>
        </w:rPr>
        <w:t>análisis estadístico</w:t>
      </w:r>
      <w:r w:rsidR="00C52555" w:rsidRPr="00974EC5">
        <w:rPr>
          <w:lang w:val="es-ES"/>
        </w:rPr>
        <w:t>s descriptivos e inferenciales básicos</w:t>
      </w:r>
      <w:r w:rsidR="002208E8" w:rsidRPr="00974EC5">
        <w:rPr>
          <w:lang w:val="es-ES"/>
        </w:rPr>
        <w:t>, con selección de variables clínicas, neuropsicológicas y sociodemográficas de interés</w:t>
      </w:r>
      <w:r w:rsidRPr="00974EC5">
        <w:rPr>
          <w:lang w:val="es-ES"/>
        </w:rPr>
        <w:t xml:space="preserve"> (mitad del segundo mes).</w:t>
      </w:r>
      <w:bookmarkEnd w:id="269"/>
    </w:p>
    <w:p w14:paraId="27B35CB5" w14:textId="77777777" w:rsidR="000D068F" w:rsidRPr="00974EC5" w:rsidRDefault="000D068F" w:rsidP="0048664E">
      <w:pPr>
        <w:spacing w:after="120" w:line="240" w:lineRule="auto"/>
        <w:ind w:left="0" w:hanging="2"/>
        <w:rPr>
          <w:lang w:val="es-ES"/>
        </w:rPr>
      </w:pPr>
      <w:bookmarkStart w:id="270" w:name="_Toc186200154"/>
      <w:r w:rsidRPr="00974EC5">
        <w:rPr>
          <w:lang w:val="es-ES"/>
        </w:rPr>
        <w:t>- Hito 3: selección inicial del modelo con mejor rendimiento. Validación final de instrumento (final del tercer mes).</w:t>
      </w:r>
      <w:bookmarkEnd w:id="270"/>
    </w:p>
    <w:p w14:paraId="26F849B9" w14:textId="266F1F8C" w:rsidR="000D068F" w:rsidRPr="00974EC5" w:rsidRDefault="000D068F" w:rsidP="0048664E">
      <w:pPr>
        <w:spacing w:after="120" w:line="240" w:lineRule="auto"/>
        <w:ind w:left="0" w:hanging="2"/>
        <w:rPr>
          <w:lang w:val="es-ES"/>
        </w:rPr>
      </w:pPr>
      <w:bookmarkStart w:id="271" w:name="_Toc186200155"/>
      <w:r w:rsidRPr="00974EC5">
        <w:rPr>
          <w:lang w:val="es-ES"/>
        </w:rPr>
        <w:lastRenderedPageBreak/>
        <w:t xml:space="preserve">- Hito 4: </w:t>
      </w:r>
      <w:r w:rsidR="00C52555" w:rsidRPr="00974EC5">
        <w:rPr>
          <w:lang w:val="es-ES"/>
        </w:rPr>
        <w:t>r</w:t>
      </w:r>
      <w:r w:rsidRPr="00974EC5">
        <w:rPr>
          <w:lang w:val="es-ES"/>
        </w:rPr>
        <w:t>edacción del documento y defensa pública (final del cuarto mes – enero 2025-).</w:t>
      </w:r>
      <w:bookmarkEnd w:id="271"/>
    </w:p>
    <w:p w14:paraId="39C96C24" w14:textId="48285D69" w:rsidR="000D068F" w:rsidRPr="00974EC5" w:rsidRDefault="000D068F" w:rsidP="0048664E">
      <w:pPr>
        <w:spacing w:after="120" w:line="240" w:lineRule="auto"/>
        <w:ind w:leftChars="0" w:left="0" w:firstLineChars="0" w:firstLine="0"/>
        <w:rPr>
          <w:i/>
          <w:iCs/>
          <w:lang w:val="es-ES"/>
        </w:rPr>
      </w:pPr>
      <w:bookmarkStart w:id="272" w:name="_Toc179823464"/>
      <w:bookmarkStart w:id="273" w:name="_Toc186200156"/>
      <w:r w:rsidRPr="00974EC5">
        <w:rPr>
          <w:i/>
          <w:iCs/>
          <w:lang w:val="es-ES"/>
        </w:rPr>
        <w:t>Análisis de riesgos</w:t>
      </w:r>
      <w:bookmarkEnd w:id="272"/>
      <w:r w:rsidRPr="00974EC5">
        <w:rPr>
          <w:i/>
          <w:iCs/>
          <w:lang w:val="es-ES"/>
        </w:rPr>
        <w:t>.</w:t>
      </w:r>
      <w:bookmarkEnd w:id="273"/>
    </w:p>
    <w:p w14:paraId="7F467286" w14:textId="593E57EA" w:rsidR="000D068F" w:rsidRPr="00974EC5" w:rsidRDefault="000D068F" w:rsidP="0048664E">
      <w:pPr>
        <w:spacing w:after="120" w:line="240" w:lineRule="auto"/>
        <w:ind w:leftChars="0" w:left="0" w:firstLineChars="0" w:firstLine="0"/>
        <w:rPr>
          <w:lang w:val="es-ES"/>
        </w:rPr>
      </w:pPr>
      <w:bookmarkStart w:id="274" w:name="_Toc186200157"/>
      <w:r w:rsidRPr="00974EC5">
        <w:rPr>
          <w:lang w:val="es-ES"/>
        </w:rPr>
        <w:t xml:space="preserve">Como en todo proyecto propuesto, </w:t>
      </w:r>
      <w:r w:rsidR="00C52555" w:rsidRPr="00974EC5">
        <w:rPr>
          <w:lang w:val="es-ES"/>
        </w:rPr>
        <w:t>existieron</w:t>
      </w:r>
      <w:r w:rsidRPr="00974EC5">
        <w:rPr>
          <w:lang w:val="es-ES"/>
        </w:rPr>
        <w:t xml:space="preserve"> riesgos que podrían </w:t>
      </w:r>
      <w:r w:rsidR="00C52555" w:rsidRPr="00974EC5">
        <w:rPr>
          <w:lang w:val="es-ES"/>
        </w:rPr>
        <w:t>haber afectado</w:t>
      </w:r>
      <w:r w:rsidRPr="00974EC5">
        <w:rPr>
          <w:lang w:val="es-ES"/>
        </w:rPr>
        <w:t xml:space="preserve"> el correcto desarrollo de este. Entre los detectados </w:t>
      </w:r>
      <w:r w:rsidR="00C52555" w:rsidRPr="00974EC5">
        <w:rPr>
          <w:lang w:val="es-ES"/>
        </w:rPr>
        <w:t>se destacaron</w:t>
      </w:r>
      <w:r w:rsidR="002B2CF2" w:rsidRPr="00974EC5">
        <w:rPr>
          <w:lang w:val="es-ES"/>
        </w:rPr>
        <w:t xml:space="preserve"> los siguientes</w:t>
      </w:r>
      <w:r w:rsidRPr="00974EC5">
        <w:rPr>
          <w:lang w:val="es-ES"/>
        </w:rPr>
        <w:t>:</w:t>
      </w:r>
      <w:bookmarkEnd w:id="274"/>
    </w:p>
    <w:p w14:paraId="4CA46987" w14:textId="59D7E545" w:rsidR="000D068F" w:rsidRPr="00974EC5" w:rsidRDefault="000D068F" w:rsidP="0048664E">
      <w:pPr>
        <w:spacing w:after="120" w:line="240" w:lineRule="auto"/>
        <w:ind w:leftChars="0" w:left="0" w:firstLineChars="0" w:firstLine="0"/>
        <w:rPr>
          <w:lang w:val="es-ES"/>
        </w:rPr>
      </w:pPr>
      <w:bookmarkStart w:id="275" w:name="_Toc186200158"/>
      <w:r w:rsidRPr="00974EC5">
        <w:rPr>
          <w:lang w:val="es-ES"/>
        </w:rPr>
        <w:t>- Tiempo limitado: el análisis amplio de variables de interés clínic</w:t>
      </w:r>
      <w:r w:rsidR="00C52555" w:rsidRPr="00974EC5">
        <w:rPr>
          <w:lang w:val="es-ES"/>
        </w:rPr>
        <w:t>o</w:t>
      </w:r>
      <w:r w:rsidRPr="00974EC5">
        <w:rPr>
          <w:lang w:val="es-ES"/>
        </w:rPr>
        <w:t xml:space="preserve"> requiere de suficiente tiempo, considerando la posterior utilización que podría darse a este instrumento, por lo que la validación del modelo en el plazo asignado y cumpliendo los hitos (en particular, </w:t>
      </w:r>
      <w:r w:rsidR="002208E8" w:rsidRPr="00974EC5">
        <w:rPr>
          <w:lang w:val="es-ES"/>
        </w:rPr>
        <w:t xml:space="preserve">considerando el tiempo constreñido por </w:t>
      </w:r>
      <w:r w:rsidRPr="00974EC5">
        <w:rPr>
          <w:lang w:val="es-ES"/>
        </w:rPr>
        <w:t xml:space="preserve">el hecho de que </w:t>
      </w:r>
      <w:r w:rsidR="002208E8" w:rsidRPr="00974EC5">
        <w:rPr>
          <w:lang w:val="es-ES"/>
        </w:rPr>
        <w:t xml:space="preserve">este </w:t>
      </w:r>
      <w:r w:rsidRPr="00974EC5">
        <w:rPr>
          <w:lang w:val="es-ES"/>
        </w:rPr>
        <w:t>sea un TFM</w:t>
      </w:r>
      <w:r w:rsidR="002208E8" w:rsidRPr="00974EC5">
        <w:rPr>
          <w:lang w:val="es-ES"/>
        </w:rPr>
        <w:t xml:space="preserve"> con entregables específicos</w:t>
      </w:r>
      <w:r w:rsidRPr="00974EC5">
        <w:rPr>
          <w:lang w:val="es-ES"/>
        </w:rPr>
        <w:t>) puede ser un factor de riesgo. Para mitigar esta opción, se</w:t>
      </w:r>
      <w:r w:rsidR="0048664E" w:rsidRPr="00974EC5">
        <w:rPr>
          <w:lang w:val="es-ES"/>
        </w:rPr>
        <w:t xml:space="preserve"> propusieron</w:t>
      </w:r>
      <w:r w:rsidRPr="00974EC5">
        <w:rPr>
          <w:lang w:val="es-ES"/>
        </w:rPr>
        <w:t xml:space="preserve"> objetivos</w:t>
      </w:r>
      <w:r w:rsidR="0048664E" w:rsidRPr="00974EC5">
        <w:rPr>
          <w:lang w:val="es-ES"/>
        </w:rPr>
        <w:t xml:space="preserve"> iniciales</w:t>
      </w:r>
      <w:r w:rsidRPr="00974EC5">
        <w:rPr>
          <w:lang w:val="es-ES"/>
        </w:rPr>
        <w:t xml:space="preserve"> realistas y alcanzables sin olvidar que existe la opción de escalar el modelo en siguientes fases del proyecto.</w:t>
      </w:r>
      <w:bookmarkEnd w:id="275"/>
    </w:p>
    <w:p w14:paraId="5A713AA1" w14:textId="3A053B85" w:rsidR="000D068F" w:rsidRPr="00974EC5" w:rsidRDefault="000D068F" w:rsidP="0048664E">
      <w:pPr>
        <w:spacing w:after="120" w:line="240" w:lineRule="auto"/>
        <w:ind w:leftChars="0" w:left="0" w:firstLineChars="0" w:firstLine="0"/>
        <w:rPr>
          <w:lang w:val="es-ES"/>
        </w:rPr>
      </w:pPr>
      <w:bookmarkStart w:id="276" w:name="_Toc186200159"/>
      <w:r w:rsidRPr="00974EC5">
        <w:rPr>
          <w:lang w:val="es-ES"/>
        </w:rPr>
        <w:t xml:space="preserve">- Control de calidad del dato y complejidad de los análisis: la obtención de datos es un punto crucial por lo que el control de calidad de este puede desvelar imponderables que podrían afectar el correcto desarrollo temporal del proyecto (presencia de valores faltantes, presencia de </w:t>
      </w:r>
      <w:proofErr w:type="spellStart"/>
      <w:r w:rsidRPr="00974EC5">
        <w:rPr>
          <w:i/>
          <w:iCs/>
          <w:lang w:val="es-ES"/>
        </w:rPr>
        <w:t>outliers</w:t>
      </w:r>
      <w:proofErr w:type="spellEnd"/>
      <w:r w:rsidRPr="00974EC5">
        <w:rPr>
          <w:i/>
          <w:iCs/>
          <w:lang w:val="es-ES"/>
        </w:rPr>
        <w:t>/</w:t>
      </w:r>
      <w:proofErr w:type="spellStart"/>
      <w:r w:rsidRPr="00974EC5">
        <w:rPr>
          <w:i/>
          <w:iCs/>
          <w:lang w:val="es-ES"/>
        </w:rPr>
        <w:t>inliers</w:t>
      </w:r>
      <w:proofErr w:type="spellEnd"/>
      <w:r w:rsidRPr="00974EC5">
        <w:rPr>
          <w:lang w:val="es-ES"/>
        </w:rPr>
        <w:t xml:space="preserve">, </w:t>
      </w:r>
      <w:r w:rsidR="00F575A5" w:rsidRPr="00974EC5">
        <w:rPr>
          <w:lang w:val="es-ES"/>
        </w:rPr>
        <w:t>etc.</w:t>
      </w:r>
      <w:r w:rsidRPr="00974EC5">
        <w:rPr>
          <w:lang w:val="es-ES"/>
        </w:rPr>
        <w:t xml:space="preserve">) lo que además podría impactar en los subsiguientes análisis estadísticos. Como medida de mitigación se </w:t>
      </w:r>
      <w:r w:rsidR="0048664E" w:rsidRPr="00974EC5">
        <w:rPr>
          <w:lang w:val="es-ES"/>
        </w:rPr>
        <w:t>propuso</w:t>
      </w:r>
      <w:r w:rsidRPr="00974EC5">
        <w:rPr>
          <w:lang w:val="es-ES"/>
        </w:rPr>
        <w:t xml:space="preserve"> una política de comunicación fluida con investigadores</w:t>
      </w:r>
      <w:r w:rsidR="0048664E" w:rsidRPr="00974EC5">
        <w:rPr>
          <w:lang w:val="es-ES"/>
        </w:rPr>
        <w:t xml:space="preserve"> e investigadoras</w:t>
      </w:r>
      <w:r w:rsidRPr="00974EC5">
        <w:rPr>
          <w:lang w:val="es-ES"/>
        </w:rPr>
        <w:t xml:space="preserve"> con amplia experiencia en el trabajo (bio)estadístico y de aprendizaje automático, tanto desde dentro de UOC como por parte del grupo de </w:t>
      </w:r>
      <w:r w:rsidR="0048664E" w:rsidRPr="00974EC5">
        <w:rPr>
          <w:lang w:val="es-ES"/>
        </w:rPr>
        <w:t>supervisión</w:t>
      </w:r>
      <w:r w:rsidRPr="00974EC5">
        <w:rPr>
          <w:lang w:val="es-ES"/>
        </w:rPr>
        <w:t xml:space="preserve"> extern</w:t>
      </w:r>
      <w:r w:rsidR="0048664E" w:rsidRPr="00974EC5">
        <w:rPr>
          <w:lang w:val="es-ES"/>
        </w:rPr>
        <w:t>a</w:t>
      </w:r>
      <w:r w:rsidRPr="00974EC5">
        <w:rPr>
          <w:lang w:val="es-ES"/>
        </w:rPr>
        <w:t xml:space="preserve"> que </w:t>
      </w:r>
      <w:r w:rsidR="0048664E" w:rsidRPr="00974EC5">
        <w:rPr>
          <w:lang w:val="es-ES"/>
        </w:rPr>
        <w:t>apoyaron</w:t>
      </w:r>
      <w:r w:rsidRPr="00974EC5">
        <w:rPr>
          <w:lang w:val="es-ES"/>
        </w:rPr>
        <w:t xml:space="preserve"> el avance </w:t>
      </w:r>
      <w:r w:rsidR="00F873C9" w:rsidRPr="00974EC5">
        <w:rPr>
          <w:lang w:val="es-ES"/>
        </w:rPr>
        <w:t>del trabajo</w:t>
      </w:r>
      <w:r w:rsidRPr="00974EC5">
        <w:rPr>
          <w:lang w:val="es-ES"/>
        </w:rPr>
        <w:t>.</w:t>
      </w:r>
      <w:bookmarkEnd w:id="276"/>
    </w:p>
    <w:p w14:paraId="36742AEE" w14:textId="307D24B3" w:rsidR="00F873C9" w:rsidRPr="00974EC5" w:rsidRDefault="000D068F" w:rsidP="00F873C9">
      <w:pPr>
        <w:spacing w:after="120" w:line="240" w:lineRule="auto"/>
        <w:ind w:leftChars="0" w:left="0" w:firstLineChars="0" w:firstLine="0"/>
        <w:rPr>
          <w:lang w:val="es-ES"/>
        </w:rPr>
      </w:pPr>
      <w:bookmarkStart w:id="277" w:name="_Toc186200160"/>
      <w:r w:rsidRPr="00974EC5">
        <w:rPr>
          <w:lang w:val="es-ES"/>
        </w:rPr>
        <w:t>- Tamaño de la muestra: aunque este es un riesgo técnico, es interesante recordar que un tamaño de muestra pequeño podría afectar la generalización de los resultados</w:t>
      </w:r>
      <w:r w:rsidR="002208E8" w:rsidRPr="00974EC5">
        <w:rPr>
          <w:lang w:val="es-ES"/>
        </w:rPr>
        <w:t>, en particular en muestras con diversos bloques</w:t>
      </w:r>
      <w:r w:rsidRPr="00974EC5">
        <w:rPr>
          <w:lang w:val="es-ES"/>
        </w:rPr>
        <w:t>. Sin embargo, una vez establecidas las bases, los modelos pueden rápidamente escalarse y mejorarse por lo que, si existe un bajo rendimiento, los resultados podrán ser tomados como una prueba de concepto de alto impacto y ampliar la muestra en posteriores fases del proyecto.</w:t>
      </w:r>
      <w:bookmarkEnd w:id="258"/>
      <w:bookmarkEnd w:id="259"/>
      <w:bookmarkEnd w:id="277"/>
    </w:p>
    <w:p w14:paraId="77158D26" w14:textId="4AB8B198" w:rsidR="00F873C9" w:rsidRPr="00974EC5" w:rsidRDefault="00F873C9" w:rsidP="00F873C9">
      <w:pPr>
        <w:spacing w:after="120" w:line="240" w:lineRule="auto"/>
        <w:ind w:leftChars="0" w:left="0" w:firstLineChars="0" w:firstLine="0"/>
        <w:rPr>
          <w:lang w:val="es-ES"/>
        </w:rPr>
        <w:sectPr w:rsidR="00F873C9" w:rsidRPr="00974EC5" w:rsidSect="00230452">
          <w:pgSz w:w="11906" w:h="16838"/>
          <w:pgMar w:top="2109" w:right="1701" w:bottom="1417" w:left="1701" w:header="708" w:footer="708" w:gutter="0"/>
          <w:cols w:space="708"/>
          <w:docGrid w:linePitch="360"/>
        </w:sectPr>
      </w:pPr>
      <w:bookmarkStart w:id="278" w:name="_Toc186200161"/>
      <w:r w:rsidRPr="00974EC5">
        <w:rPr>
          <w:lang w:val="es-ES"/>
        </w:rPr>
        <w:t xml:space="preserve">- Poder computacional requerido: un aspecto que se observó como un reto posterior de la propuesta inicial es el poder computacional requerido tanto para el entrenamiento como para la aplicación del modelo. </w:t>
      </w:r>
      <w:r w:rsidR="0078493F" w:rsidRPr="00974EC5">
        <w:rPr>
          <w:lang w:val="es-ES"/>
        </w:rPr>
        <w:t xml:space="preserve">Aunque este aspecto no suele considerarse problemático, trabajar con conjuntos de datos complejos, como los utilizados en casos clínicos con cientos de registros y variables, resultó ser un desafío. Para abordarlo, se optó por ampliar el modelo a su máxima capacidad, utilizando más de 150 variables simultáneamente, con el objetivo de evaluar la viabilidad en ordenadores de sobremesa convencionales. A pesar del tiempo requerido, se comprobó que era factible realizar el análisis con equipos comúnmente disponibles, lo que permitió ajustar el calendario y realizar el análisis exploratorio de datos en una segunda fase. Este enfoque fue crucial, ya que eliminar variables sin justificación podría comprometer la utilidad del modelo, mientras que crear modelos excesivamente demandantes para equipos estándar carecería de interés práctico. Finalmente, se logró un equilibrio que permitió </w:t>
      </w:r>
      <w:r w:rsidR="0078493F" w:rsidRPr="00974EC5">
        <w:rPr>
          <w:lang w:val="es-ES"/>
        </w:rPr>
        <w:lastRenderedPageBreak/>
        <w:t>seleccionar variables relevantes tanto desde una perspectiva clínica como analítica y constituye el principal logro presentado en este trabajo.</w:t>
      </w:r>
      <w:bookmarkEnd w:id="278"/>
    </w:p>
    <w:p w14:paraId="163FBE7F" w14:textId="60AFF727" w:rsidR="00302D02" w:rsidRPr="00974EC5" w:rsidRDefault="00302D02" w:rsidP="00302D02">
      <w:pPr>
        <w:ind w:left="0" w:hanging="2"/>
        <w:rPr>
          <w:rFonts w:ascii="Aptos" w:hAnsi="Aptos"/>
          <w:sz w:val="22"/>
          <w:szCs w:val="22"/>
          <w:lang w:val="es-ES"/>
        </w:rPr>
      </w:pPr>
      <w:bookmarkStart w:id="279" w:name="_Toc186200162"/>
      <w:bookmarkStart w:id="280" w:name="OLE_LINK5"/>
      <w:bookmarkStart w:id="281" w:name="OLE_LINK6"/>
      <w:r w:rsidRPr="00974EC5">
        <w:rPr>
          <w:rFonts w:ascii="Aptos" w:hAnsi="Aptos"/>
          <w:noProof/>
          <w:sz w:val="22"/>
          <w:szCs w:val="22"/>
          <w:lang w:val="es-ES" w:eastAsia="ca-ES"/>
        </w:rPr>
        <w:lastRenderedPageBreak/>
        <w:drawing>
          <wp:anchor distT="0" distB="0" distL="114300" distR="114300" simplePos="0" relativeHeight="251662336" behindDoc="0" locked="0" layoutInCell="1" allowOverlap="1" wp14:anchorId="74693995" wp14:editId="03D3116D">
            <wp:simplePos x="0" y="0"/>
            <wp:positionH relativeFrom="column">
              <wp:posOffset>-1905</wp:posOffset>
            </wp:positionH>
            <wp:positionV relativeFrom="paragraph">
              <wp:posOffset>172720</wp:posOffset>
            </wp:positionV>
            <wp:extent cx="9387205" cy="2381250"/>
            <wp:effectExtent l="0" t="0" r="0" b="6350"/>
            <wp:wrapThrough wrapText="bothSides">
              <wp:wrapPolygon edited="0">
                <wp:start x="0" y="0"/>
                <wp:lineTo x="0" y="21542"/>
                <wp:lineTo x="21566" y="21542"/>
                <wp:lineTo x="21566" y="0"/>
                <wp:lineTo x="0" y="0"/>
              </wp:wrapPolygon>
            </wp:wrapThrough>
            <wp:docPr id="1734309781"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9781" name="Imagen 1" descr="Interfaz de usuario gráfica, Aplicación, Tabla, Excel&#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9387205" cy="2381250"/>
                    </a:xfrm>
                    <a:prstGeom prst="rect">
                      <a:avLst/>
                    </a:prstGeom>
                  </pic:spPr>
                </pic:pic>
              </a:graphicData>
            </a:graphic>
            <wp14:sizeRelH relativeFrom="page">
              <wp14:pctWidth>0</wp14:pctWidth>
            </wp14:sizeRelH>
            <wp14:sizeRelV relativeFrom="page">
              <wp14:pctHeight>0</wp14:pctHeight>
            </wp14:sizeRelV>
          </wp:anchor>
        </w:drawing>
      </w:r>
      <w:bookmarkEnd w:id="279"/>
    </w:p>
    <w:p w14:paraId="267BBF5E" w14:textId="1B16095B" w:rsidR="00302D02" w:rsidRPr="00974EC5" w:rsidRDefault="00302D02" w:rsidP="00071F53">
      <w:pPr>
        <w:ind w:left="0" w:hanging="2"/>
        <w:jc w:val="center"/>
        <w:rPr>
          <w:sz w:val="20"/>
          <w:szCs w:val="20"/>
          <w:lang w:val="es-ES"/>
        </w:rPr>
        <w:sectPr w:rsidR="00302D02" w:rsidRPr="00974EC5" w:rsidSect="00302D02">
          <w:pgSz w:w="16838" w:h="11906" w:orient="landscape"/>
          <w:pgMar w:top="1701" w:right="1417" w:bottom="1701" w:left="1417" w:header="708" w:footer="708" w:gutter="0"/>
          <w:cols w:space="708"/>
          <w:docGrid w:linePitch="360"/>
        </w:sectPr>
      </w:pPr>
      <w:bookmarkStart w:id="282" w:name="_Toc186200163"/>
      <w:r w:rsidRPr="00974EC5">
        <w:rPr>
          <w:b/>
          <w:bCs/>
          <w:sz w:val="20"/>
          <w:szCs w:val="20"/>
          <w:lang w:val="es-ES"/>
        </w:rPr>
        <w:t>Tabla</w:t>
      </w:r>
      <w:r w:rsidR="002B6797" w:rsidRPr="00974EC5">
        <w:rPr>
          <w:b/>
          <w:bCs/>
          <w:sz w:val="20"/>
          <w:szCs w:val="20"/>
          <w:lang w:val="es-ES"/>
        </w:rPr>
        <w:t xml:space="preserve"> </w:t>
      </w:r>
      <w:r w:rsidRPr="00974EC5">
        <w:rPr>
          <w:b/>
          <w:bCs/>
          <w:sz w:val="20"/>
          <w:szCs w:val="20"/>
          <w:lang w:val="es-ES"/>
        </w:rPr>
        <w:t>1.</w:t>
      </w:r>
      <w:r w:rsidRPr="00974EC5">
        <w:rPr>
          <w:sz w:val="20"/>
          <w:szCs w:val="20"/>
          <w:lang w:val="es-ES"/>
        </w:rPr>
        <w:t xml:space="preserve"> Diagrama de Gantt tentativo. Se desglosan las tareas y fechas propuestas, así como los hitos esperados. En rombos rojos, los hitos correspondientes a </w:t>
      </w:r>
      <w:proofErr w:type="spellStart"/>
      <w:r w:rsidRPr="00974EC5">
        <w:rPr>
          <w:sz w:val="20"/>
          <w:szCs w:val="20"/>
          <w:lang w:val="es-ES"/>
        </w:rPr>
        <w:t>PECs</w:t>
      </w:r>
      <w:proofErr w:type="spellEnd"/>
      <w:r w:rsidRPr="00974EC5">
        <w:rPr>
          <w:sz w:val="20"/>
          <w:szCs w:val="20"/>
          <w:lang w:val="es-ES"/>
        </w:rPr>
        <w:t xml:space="preserve"> y como barra horizontal roja las fechas propuestas de defensa de TFM.</w:t>
      </w:r>
      <w:bookmarkEnd w:id="282"/>
    </w:p>
    <w:bookmarkEnd w:id="280"/>
    <w:bookmarkEnd w:id="281"/>
    <w:p w14:paraId="431E8F26" w14:textId="77777777" w:rsidR="00230452" w:rsidRPr="00974EC5" w:rsidRDefault="00230452">
      <w:pPr>
        <w:ind w:left="0" w:hanging="2"/>
        <w:rPr>
          <w:lang w:val="es-ES"/>
        </w:rPr>
      </w:pPr>
    </w:p>
    <w:p w14:paraId="193DBE99" w14:textId="77777777" w:rsidR="004C6E8E" w:rsidRPr="00974EC5" w:rsidRDefault="004C6E8E">
      <w:pPr>
        <w:ind w:left="0" w:hanging="2"/>
        <w:rPr>
          <w:lang w:val="es-ES"/>
        </w:rPr>
      </w:pPr>
      <w:bookmarkStart w:id="283" w:name="_heading=h.1ksv4uv" w:colFirst="0" w:colLast="0"/>
      <w:bookmarkEnd w:id="283"/>
    </w:p>
    <w:p w14:paraId="70C5B72A" w14:textId="77777777" w:rsidR="004C6E8E" w:rsidRPr="00974EC5" w:rsidRDefault="0014036A">
      <w:pPr>
        <w:pStyle w:val="Ttulo2"/>
        <w:numPr>
          <w:ilvl w:val="1"/>
          <w:numId w:val="6"/>
        </w:numPr>
        <w:ind w:left="0" w:hanging="2"/>
        <w:rPr>
          <w:lang w:val="es-ES"/>
        </w:rPr>
      </w:pPr>
      <w:bookmarkStart w:id="284" w:name="_Toc186096505"/>
      <w:bookmarkStart w:id="285" w:name="_Toc186200164"/>
      <w:bookmarkStart w:id="286" w:name="_Toc186200526"/>
      <w:bookmarkStart w:id="287" w:name="_Toc186281839"/>
      <w:bookmarkStart w:id="288" w:name="OLE_LINK11"/>
      <w:r w:rsidRPr="00974EC5">
        <w:rPr>
          <w:lang w:val="es-ES"/>
        </w:rPr>
        <w:t>Breve sumario de productos obtenidos</w:t>
      </w:r>
      <w:bookmarkEnd w:id="284"/>
      <w:bookmarkEnd w:id="285"/>
      <w:bookmarkEnd w:id="286"/>
      <w:bookmarkEnd w:id="287"/>
    </w:p>
    <w:p w14:paraId="59AEB938" w14:textId="77777777" w:rsidR="004C6E8E" w:rsidRPr="00974EC5" w:rsidRDefault="0014036A">
      <w:pPr>
        <w:ind w:left="0" w:hanging="2"/>
        <w:rPr>
          <w:lang w:val="es-ES"/>
        </w:rPr>
      </w:pPr>
      <w:bookmarkStart w:id="289" w:name="_Toc186096506"/>
      <w:bookmarkStart w:id="290" w:name="_Toc186200165"/>
      <w:r w:rsidRPr="00974EC5">
        <w:rPr>
          <w:highlight w:val="yellow"/>
          <w:lang w:val="es-ES"/>
        </w:rPr>
        <w:t>No hay que entrar en detalle: la descripción detallada se hará al resto de capítulos.</w:t>
      </w:r>
      <w:bookmarkEnd w:id="289"/>
      <w:bookmarkEnd w:id="290"/>
      <w:r w:rsidRPr="00974EC5">
        <w:rPr>
          <w:highlight w:val="yellow"/>
          <w:lang w:val="es-ES"/>
        </w:rPr>
        <w:t xml:space="preserve"> </w:t>
      </w:r>
    </w:p>
    <w:p w14:paraId="4B1CE1E1" w14:textId="209D7D6D" w:rsidR="00760F2E" w:rsidRPr="00974EC5" w:rsidRDefault="00760F2E" w:rsidP="00760F2E">
      <w:pPr>
        <w:ind w:left="0" w:hanging="2"/>
        <w:rPr>
          <w:lang w:val="es-ES"/>
        </w:rPr>
      </w:pPr>
      <w:bookmarkStart w:id="291" w:name="_heading=h.44sinio" w:colFirst="0" w:colLast="0"/>
      <w:bookmarkStart w:id="292" w:name="_Toc186200166"/>
      <w:bookmarkEnd w:id="288"/>
      <w:bookmarkEnd w:id="291"/>
      <w:r w:rsidRPr="00974EC5">
        <w:rPr>
          <w:lang w:val="es-ES"/>
        </w:rPr>
        <w:t xml:space="preserve">Como resultado del proyecto presentado y el trabajo realizado, se desarrolló una herramienta de cribado breve basada en técnicas de aprendizaje automático. Esta herramienta permite clasificar, con altos niveles de sensibilidad y especificidad, a personas con COVID persistente </w:t>
      </w:r>
      <w:r w:rsidR="00443138" w:rsidRPr="00974EC5">
        <w:rPr>
          <w:lang w:val="es-ES"/>
        </w:rPr>
        <w:t>que presenten</w:t>
      </w:r>
      <w:r w:rsidRPr="00974EC5">
        <w:rPr>
          <w:lang w:val="es-ES"/>
        </w:rPr>
        <w:t xml:space="preserve"> afectación cognitiva</w:t>
      </w:r>
      <w:r w:rsidR="00443138" w:rsidRPr="00974EC5">
        <w:rPr>
          <w:lang w:val="es-ES"/>
        </w:rPr>
        <w:t xml:space="preserve"> en comparación con aquellas que no presenten esta afectación</w:t>
      </w:r>
      <w:r w:rsidRPr="00974EC5">
        <w:rPr>
          <w:lang w:val="es-ES"/>
        </w:rPr>
        <w:t>. La clasificación se basa en tres variables principales, derivadas de puntuaciones de pruebas neuropsicológicas tradicionales</w:t>
      </w:r>
      <w:r w:rsidR="00C40C3D" w:rsidRPr="00974EC5">
        <w:rPr>
          <w:lang w:val="es-ES"/>
        </w:rPr>
        <w:t>, agregando un nivel explicativo gracias a la aplicación de los valores SHAP</w:t>
      </w:r>
      <w:r w:rsidRPr="00974EC5">
        <w:rPr>
          <w:lang w:val="es-ES"/>
        </w:rPr>
        <w:t>. Una vez validada</w:t>
      </w:r>
      <w:r w:rsidR="00830F66" w:rsidRPr="00974EC5">
        <w:rPr>
          <w:lang w:val="es-ES"/>
        </w:rPr>
        <w:t xml:space="preserve"> clínicamente</w:t>
      </w:r>
      <w:r w:rsidRPr="00974EC5">
        <w:rPr>
          <w:lang w:val="es-ES"/>
        </w:rPr>
        <w:t>, esta herramienta tendrá el potencial de reducir la necesidad de aplicar pruebas cognitivas exhaustivas, facilitando un seguimiento personalizado</w:t>
      </w:r>
      <w:r w:rsidR="00830F66" w:rsidRPr="00974EC5">
        <w:rPr>
          <w:lang w:val="es-ES"/>
        </w:rPr>
        <w:t xml:space="preserve"> de pacientes</w:t>
      </w:r>
      <w:r w:rsidRPr="00974EC5">
        <w:rPr>
          <w:lang w:val="es-ES"/>
        </w:rPr>
        <w:t xml:space="preserve">. Además, su combinación con otras variables de interés clínico, como datos sociodemográficos y </w:t>
      </w:r>
      <w:r w:rsidR="002208E8" w:rsidRPr="00974EC5">
        <w:rPr>
          <w:lang w:val="es-ES"/>
        </w:rPr>
        <w:t xml:space="preserve">otros </w:t>
      </w:r>
      <w:r w:rsidRPr="00974EC5">
        <w:rPr>
          <w:lang w:val="es-ES"/>
        </w:rPr>
        <w:t xml:space="preserve">marcadores, permitirá maximizar la eficacia y eficiencia en el diagnóstico y tratamiento de </w:t>
      </w:r>
      <w:r w:rsidR="00830F66" w:rsidRPr="00974EC5">
        <w:rPr>
          <w:lang w:val="es-ES"/>
        </w:rPr>
        <w:t>la PCC</w:t>
      </w:r>
      <w:r w:rsidRPr="00974EC5">
        <w:rPr>
          <w:lang w:val="es-ES"/>
        </w:rPr>
        <w:t>.</w:t>
      </w:r>
      <w:bookmarkEnd w:id="292"/>
    </w:p>
    <w:p w14:paraId="526E2025" w14:textId="77777777" w:rsidR="00010DF5" w:rsidRPr="00974EC5" w:rsidRDefault="00010DF5">
      <w:pPr>
        <w:ind w:left="0" w:hanging="2"/>
        <w:rPr>
          <w:lang w:val="es-ES"/>
        </w:rPr>
      </w:pPr>
    </w:p>
    <w:p w14:paraId="08A6E50B" w14:textId="77777777" w:rsidR="004C6E8E" w:rsidRPr="00974EC5" w:rsidRDefault="0014036A">
      <w:pPr>
        <w:pStyle w:val="Ttulo2"/>
        <w:numPr>
          <w:ilvl w:val="1"/>
          <w:numId w:val="6"/>
        </w:numPr>
        <w:ind w:left="0" w:hanging="2"/>
        <w:rPr>
          <w:lang w:val="es-ES"/>
        </w:rPr>
      </w:pPr>
      <w:bookmarkStart w:id="293" w:name="_Toc186096507"/>
      <w:bookmarkStart w:id="294" w:name="_Toc186200167"/>
      <w:bookmarkStart w:id="295" w:name="_Toc186200527"/>
      <w:bookmarkStart w:id="296" w:name="_Toc186281840"/>
      <w:bookmarkStart w:id="297" w:name="OLE_LINK39"/>
      <w:r w:rsidRPr="00974EC5">
        <w:rPr>
          <w:lang w:val="es-ES"/>
        </w:rPr>
        <w:t>Breve descripción de los otros capítulos de la memoria</w:t>
      </w:r>
      <w:bookmarkEnd w:id="293"/>
      <w:bookmarkEnd w:id="294"/>
      <w:bookmarkEnd w:id="295"/>
      <w:bookmarkEnd w:id="296"/>
    </w:p>
    <w:p w14:paraId="6E02117D" w14:textId="77777777" w:rsidR="004C6E8E" w:rsidRPr="00974EC5" w:rsidRDefault="0014036A">
      <w:pPr>
        <w:ind w:left="0" w:hanging="2"/>
        <w:rPr>
          <w:lang w:val="es-ES"/>
        </w:rPr>
      </w:pPr>
      <w:bookmarkStart w:id="298" w:name="_Toc186096508"/>
      <w:bookmarkStart w:id="299" w:name="_Toc186200168"/>
      <w:r w:rsidRPr="00974EC5">
        <w:rPr>
          <w:highlight w:val="yellow"/>
          <w:lang w:val="es-ES"/>
        </w:rPr>
        <w:t>Breve explicación de los contenidos de cada capítulo y su relación con el proyecto global.</w:t>
      </w:r>
      <w:bookmarkEnd w:id="298"/>
      <w:bookmarkEnd w:id="299"/>
      <w:r w:rsidRPr="00974EC5">
        <w:rPr>
          <w:highlight w:val="yellow"/>
          <w:lang w:val="es-ES"/>
        </w:rPr>
        <w:t xml:space="preserve"> </w:t>
      </w:r>
    </w:p>
    <w:bookmarkEnd w:id="297"/>
    <w:p w14:paraId="0FCEC1CC" w14:textId="3AFF0698" w:rsidR="00D3019B" w:rsidRPr="00974EC5" w:rsidRDefault="00D3019B" w:rsidP="00D3019B">
      <w:pPr>
        <w:ind w:left="0" w:hanging="2"/>
        <w:rPr>
          <w:lang w:val="es-ES"/>
        </w:rPr>
      </w:pPr>
      <w:r w:rsidRPr="00974EC5">
        <w:rPr>
          <w:lang w:val="es-ES"/>
        </w:rPr>
        <w:t xml:space="preserve">Capítulo 2: Estado del arte. Este capítulo ofrece una recopilación </w:t>
      </w:r>
      <w:r w:rsidR="002067B9" w:rsidRPr="00974EC5">
        <w:rPr>
          <w:lang w:val="es-ES"/>
        </w:rPr>
        <w:t>de aportes bibliográficos</w:t>
      </w:r>
      <w:r w:rsidRPr="00974EC5">
        <w:rPr>
          <w:lang w:val="es-ES"/>
        </w:rPr>
        <w:t xml:space="preserve"> que analiza los avances más recientes en el campo de interés, enfocándose específicamente en el problema que se pretende resolver. Proporciona el contexto científico y técnico necesario para entender la relevancia y los desafíos asociados al proyecto.</w:t>
      </w:r>
    </w:p>
    <w:p w14:paraId="09ED6596" w14:textId="65AA4F5C" w:rsidR="00D3019B" w:rsidRPr="00974EC5" w:rsidRDefault="00D3019B" w:rsidP="00D3019B">
      <w:pPr>
        <w:ind w:left="0" w:hanging="2"/>
        <w:rPr>
          <w:lang w:val="es-ES"/>
        </w:rPr>
      </w:pPr>
      <w:r w:rsidRPr="00974EC5">
        <w:rPr>
          <w:lang w:val="es-ES"/>
        </w:rPr>
        <w:t xml:space="preserve">Capítulo 3: Materiales y métodos. </w:t>
      </w:r>
      <w:r w:rsidR="002067B9" w:rsidRPr="00974EC5">
        <w:rPr>
          <w:lang w:val="es-ES"/>
        </w:rPr>
        <w:t>S</w:t>
      </w:r>
      <w:r w:rsidRPr="00974EC5">
        <w:rPr>
          <w:lang w:val="es-ES"/>
        </w:rPr>
        <w:t xml:space="preserve">e describen en detalle los materiales y métodos utilizados durante el desarrollo del proyecto. Este apartado incluye tanto las herramientas empleadas como los procedimientos aplicados, </w:t>
      </w:r>
      <w:r w:rsidR="002067B9" w:rsidRPr="00974EC5">
        <w:rPr>
          <w:lang w:val="es-ES"/>
        </w:rPr>
        <w:t>para contribuir a</w:t>
      </w:r>
      <w:r w:rsidRPr="00974EC5">
        <w:rPr>
          <w:lang w:val="es-ES"/>
        </w:rPr>
        <w:t xml:space="preserve"> la reproducibilidad y transparencia del trabajo</w:t>
      </w:r>
      <w:r w:rsidR="002067B9" w:rsidRPr="00974EC5">
        <w:rPr>
          <w:lang w:val="es-ES"/>
        </w:rPr>
        <w:t xml:space="preserve"> presentado</w:t>
      </w:r>
      <w:r w:rsidRPr="00974EC5">
        <w:rPr>
          <w:lang w:val="es-ES"/>
        </w:rPr>
        <w:t>.</w:t>
      </w:r>
    </w:p>
    <w:p w14:paraId="735EE0FD" w14:textId="54D4350B" w:rsidR="00D3019B" w:rsidRPr="00974EC5" w:rsidRDefault="00D3019B" w:rsidP="00D3019B">
      <w:pPr>
        <w:ind w:left="0" w:hanging="2"/>
        <w:rPr>
          <w:lang w:val="es-ES"/>
        </w:rPr>
      </w:pPr>
      <w:r w:rsidRPr="00974EC5">
        <w:rPr>
          <w:lang w:val="es-ES"/>
        </w:rPr>
        <w:t>Capítulo 4: Resultados. Este capítulo presenta los principales resultados obtenidos a lo largo del desarrollo del proyecto. Se seleccionan y estructuran los datos más relevantes, acompañados de un análisis que permita interpretar su significado en el marco del problema planteado.</w:t>
      </w:r>
    </w:p>
    <w:p w14:paraId="19EA3E47" w14:textId="5030A74E" w:rsidR="00D3019B" w:rsidRPr="00974EC5" w:rsidRDefault="00D3019B" w:rsidP="00D3019B">
      <w:pPr>
        <w:ind w:left="0" w:hanging="2"/>
        <w:rPr>
          <w:lang w:val="es-ES"/>
        </w:rPr>
      </w:pPr>
      <w:r w:rsidRPr="00974EC5">
        <w:rPr>
          <w:lang w:val="es-ES"/>
        </w:rPr>
        <w:t>Capítulo 5: Conclusiones y trabajos futuros. En este apartado se exponen las conclusiones más significativas derivadas de los resultados. Además, se identifican posibles líneas de investigación futura que podrían ampliar o complementar los hallazgos obtenidos.</w:t>
      </w:r>
    </w:p>
    <w:p w14:paraId="4A63E0B7" w14:textId="28897D64" w:rsidR="00D3019B" w:rsidRPr="00974EC5" w:rsidRDefault="00D3019B" w:rsidP="00D3019B">
      <w:pPr>
        <w:ind w:left="0" w:hanging="2"/>
        <w:rPr>
          <w:lang w:val="es-ES"/>
        </w:rPr>
      </w:pPr>
      <w:r w:rsidRPr="00974EC5">
        <w:rPr>
          <w:lang w:val="es-ES"/>
        </w:rPr>
        <w:t xml:space="preserve">Capítulo 6: Glosario. </w:t>
      </w:r>
      <w:r w:rsidR="002067B9" w:rsidRPr="00974EC5">
        <w:rPr>
          <w:lang w:val="es-ES"/>
        </w:rPr>
        <w:t>Sin ánimo de ser exhaustivo, e</w:t>
      </w:r>
      <w:r w:rsidRPr="00974EC5">
        <w:rPr>
          <w:lang w:val="es-ES"/>
        </w:rPr>
        <w:t>ste capítulo proporciona un listado de términos técnicos y</w:t>
      </w:r>
      <w:r w:rsidR="002067B9" w:rsidRPr="00974EC5">
        <w:rPr>
          <w:lang w:val="es-ES"/>
        </w:rPr>
        <w:t>/o</w:t>
      </w:r>
      <w:r w:rsidRPr="00974EC5">
        <w:rPr>
          <w:lang w:val="es-ES"/>
        </w:rPr>
        <w:t xml:space="preserve"> específicos utilizados en la memoria, con sus respectivas definiciones, </w:t>
      </w:r>
      <w:r w:rsidR="002067B9" w:rsidRPr="00974EC5">
        <w:rPr>
          <w:lang w:val="es-ES"/>
        </w:rPr>
        <w:t>para facilitar</w:t>
      </w:r>
      <w:r w:rsidRPr="00974EC5">
        <w:rPr>
          <w:lang w:val="es-ES"/>
        </w:rPr>
        <w:t xml:space="preserve"> la comprensión de los conceptos clave</w:t>
      </w:r>
      <w:r w:rsidR="002067B9" w:rsidRPr="00974EC5">
        <w:rPr>
          <w:lang w:val="es-ES"/>
        </w:rPr>
        <w:t xml:space="preserve"> del presente trabajo</w:t>
      </w:r>
      <w:r w:rsidRPr="00974EC5">
        <w:rPr>
          <w:lang w:val="es-ES"/>
        </w:rPr>
        <w:t>.</w:t>
      </w:r>
    </w:p>
    <w:p w14:paraId="74B0ABC9" w14:textId="2FFA56E5" w:rsidR="00D3019B" w:rsidRPr="00974EC5" w:rsidRDefault="00D3019B" w:rsidP="00D3019B">
      <w:pPr>
        <w:ind w:left="0" w:hanging="2"/>
        <w:rPr>
          <w:lang w:val="es-ES"/>
        </w:rPr>
      </w:pPr>
      <w:r w:rsidRPr="00974EC5">
        <w:rPr>
          <w:lang w:val="es-ES"/>
        </w:rPr>
        <w:t xml:space="preserve">Capítulo 7: Bibliografía. Finalmente, este capítulo incluye todas las referencias bibliográficas </w:t>
      </w:r>
      <w:r w:rsidR="00BE175F" w:rsidRPr="00974EC5">
        <w:rPr>
          <w:lang w:val="es-ES"/>
        </w:rPr>
        <w:t xml:space="preserve">que han sido </w:t>
      </w:r>
      <w:r w:rsidRPr="00974EC5">
        <w:rPr>
          <w:lang w:val="es-ES"/>
        </w:rPr>
        <w:t>utilizadas a lo largo del trabajo.</w:t>
      </w:r>
    </w:p>
    <w:p w14:paraId="6065D761" w14:textId="13ADDB9D" w:rsidR="004C6E8E" w:rsidRPr="00974EC5" w:rsidRDefault="0014036A">
      <w:pPr>
        <w:ind w:left="0" w:hanging="2"/>
        <w:rPr>
          <w:lang w:val="es-ES"/>
        </w:rPr>
      </w:pPr>
      <w:r w:rsidRPr="00974EC5">
        <w:rPr>
          <w:lang w:val="es-ES"/>
        </w:rPr>
        <w:br w:type="page"/>
      </w:r>
    </w:p>
    <w:p w14:paraId="3E047E87" w14:textId="77777777" w:rsidR="004C6E8E" w:rsidRPr="00974EC5" w:rsidRDefault="0014036A">
      <w:pPr>
        <w:pStyle w:val="Ttulo1"/>
        <w:numPr>
          <w:ilvl w:val="0"/>
          <w:numId w:val="5"/>
        </w:numPr>
        <w:ind w:left="2" w:hanging="4"/>
        <w:rPr>
          <w:lang w:val="es-ES"/>
        </w:rPr>
      </w:pPr>
      <w:bookmarkStart w:id="300" w:name="_Toc186096509"/>
      <w:bookmarkStart w:id="301" w:name="_Toc186200169"/>
      <w:bookmarkStart w:id="302" w:name="_Toc186200528"/>
      <w:bookmarkStart w:id="303" w:name="_Toc186281841"/>
      <w:r w:rsidRPr="00974EC5">
        <w:rPr>
          <w:lang w:val="es-ES"/>
        </w:rPr>
        <w:lastRenderedPageBreak/>
        <w:t>Estado del arte</w:t>
      </w:r>
      <w:bookmarkEnd w:id="300"/>
      <w:bookmarkEnd w:id="301"/>
      <w:bookmarkEnd w:id="302"/>
      <w:bookmarkEnd w:id="303"/>
    </w:p>
    <w:p w14:paraId="4D76D629" w14:textId="77777777" w:rsidR="004C6E8E" w:rsidRPr="00974EC5" w:rsidRDefault="004C6E8E">
      <w:pPr>
        <w:ind w:left="0" w:hanging="2"/>
        <w:rPr>
          <w:rFonts w:ascii="Times New Roman" w:eastAsia="Times New Roman" w:hAnsi="Times New Roman" w:cs="Times New Roman"/>
          <w:lang w:val="es-ES"/>
        </w:rPr>
      </w:pPr>
    </w:p>
    <w:p w14:paraId="6302C9EB" w14:textId="77777777" w:rsidR="004C6E8E" w:rsidRPr="00974EC5" w:rsidRDefault="0014036A">
      <w:pPr>
        <w:pBdr>
          <w:top w:val="nil"/>
          <w:left w:val="nil"/>
          <w:bottom w:val="nil"/>
          <w:right w:val="nil"/>
          <w:between w:val="nil"/>
        </w:pBdr>
        <w:spacing w:before="60" w:after="60" w:line="240" w:lineRule="auto"/>
        <w:ind w:left="0" w:hanging="2"/>
        <w:rPr>
          <w:rFonts w:ascii="Times New Roman" w:eastAsia="Times New Roman" w:hAnsi="Times New Roman" w:cs="Times New Roman"/>
          <w:color w:val="000000"/>
          <w:lang w:val="es-ES"/>
        </w:rPr>
      </w:pPr>
      <w:bookmarkStart w:id="304" w:name="_Toc186096510"/>
      <w:bookmarkStart w:id="305" w:name="_Toc186200170"/>
      <w:r w:rsidRPr="00974EC5">
        <w:rPr>
          <w:color w:val="000000"/>
          <w:highlight w:val="yellow"/>
          <w:lang w:val="es-ES"/>
        </w:rPr>
        <w:t>Estado del arte del tema en cuestión.</w:t>
      </w:r>
      <w:bookmarkEnd w:id="304"/>
      <w:bookmarkEnd w:id="305"/>
    </w:p>
    <w:p w14:paraId="7D093334" w14:textId="77777777" w:rsidR="004C6E8E" w:rsidRPr="00974EC5" w:rsidRDefault="0014036A">
      <w:pPr>
        <w:pBdr>
          <w:top w:val="nil"/>
          <w:left w:val="nil"/>
          <w:bottom w:val="nil"/>
          <w:right w:val="nil"/>
          <w:between w:val="nil"/>
        </w:pBdr>
        <w:spacing w:before="60" w:after="60" w:line="240" w:lineRule="auto"/>
        <w:ind w:left="0" w:hanging="2"/>
        <w:rPr>
          <w:rFonts w:ascii="Times New Roman" w:eastAsia="Times New Roman" w:hAnsi="Times New Roman" w:cs="Times New Roman"/>
          <w:color w:val="000000"/>
          <w:lang w:val="es-ES"/>
        </w:rPr>
      </w:pPr>
      <w:bookmarkStart w:id="306" w:name="_Toc186096511"/>
      <w:bookmarkStart w:id="307" w:name="_Toc186200171"/>
      <w:r w:rsidRPr="00974EC5">
        <w:rPr>
          <w:color w:val="000000"/>
          <w:highlight w:val="yellow"/>
          <w:lang w:val="es-ES"/>
        </w:rPr>
        <w:t>Debería acabar mostrando por qué el trabajo es importante y aporta algo y con las hipótesis del trabajo.</w:t>
      </w:r>
      <w:bookmarkEnd w:id="306"/>
      <w:bookmarkEnd w:id="307"/>
    </w:p>
    <w:p w14:paraId="51E58BFD" w14:textId="6DE0B4F8" w:rsidR="00AB11B1" w:rsidRPr="00974EC5" w:rsidRDefault="001D5DB6" w:rsidP="00F455FC">
      <w:pPr>
        <w:spacing w:after="120" w:line="240" w:lineRule="auto"/>
        <w:ind w:left="0" w:hanging="2"/>
        <w:rPr>
          <w:lang w:val="es-ES"/>
        </w:rPr>
      </w:pPr>
      <w:bookmarkStart w:id="308" w:name="_Toc186096512"/>
      <w:bookmarkStart w:id="309" w:name="_Toc186200172"/>
      <w:r w:rsidRPr="00974EC5">
        <w:rPr>
          <w:lang w:val="es-ES"/>
        </w:rPr>
        <w:t>La</w:t>
      </w:r>
      <w:r w:rsidR="00A12807" w:rsidRPr="00974EC5">
        <w:rPr>
          <w:lang w:val="es-ES"/>
        </w:rPr>
        <w:t xml:space="preserve"> COVID-19 ha sido uno de los mayores retos sanitarios de la historia moderna, afectando a más de </w:t>
      </w:r>
      <w:r w:rsidR="0069695D" w:rsidRPr="00974EC5">
        <w:rPr>
          <w:lang w:val="es-ES"/>
        </w:rPr>
        <w:t>676</w:t>
      </w:r>
      <w:r w:rsidR="00A12807" w:rsidRPr="00974EC5">
        <w:rPr>
          <w:lang w:val="es-ES"/>
        </w:rPr>
        <w:t xml:space="preserve"> millones de personas y causando </w:t>
      </w:r>
      <w:r w:rsidR="0069695D" w:rsidRPr="00974EC5">
        <w:rPr>
          <w:lang w:val="es-ES"/>
        </w:rPr>
        <w:t>cerca</w:t>
      </w:r>
      <w:r w:rsidR="00A12807" w:rsidRPr="00974EC5">
        <w:rPr>
          <w:lang w:val="es-ES"/>
        </w:rPr>
        <w:t xml:space="preserve"> de </w:t>
      </w:r>
      <w:r w:rsidR="0069695D" w:rsidRPr="00974EC5">
        <w:rPr>
          <w:lang w:val="es-ES"/>
        </w:rPr>
        <w:t>6.9</w:t>
      </w:r>
      <w:r w:rsidR="00A12807" w:rsidRPr="00974EC5">
        <w:rPr>
          <w:lang w:val="es-ES"/>
        </w:rPr>
        <w:t xml:space="preserve"> millones de muertes a nivel global</w:t>
      </w:r>
      <w:r w:rsidR="0069695D" w:rsidRPr="00974EC5">
        <w:rPr>
          <w:lang w:val="es-ES"/>
        </w:rPr>
        <w:t xml:space="preserve">, considerando datos recopilados hasta el tercer trimestre de 2023 </w:t>
      </w:r>
      <w:r w:rsidR="0069695D" w:rsidRPr="00974EC5">
        <w:rPr>
          <w:lang w:val="es-ES"/>
        </w:rPr>
        <w:fldChar w:fldCharType="begin"/>
      </w:r>
      <w:r w:rsidR="0035130E" w:rsidRPr="00974EC5">
        <w:rPr>
          <w:lang w:val="es-ES"/>
        </w:rPr>
        <w:instrText xml:space="preserve"> ADDIN ZOTERO_ITEM CSL_CITATION {"citationID":"N1H6cMUx","properties":{"formattedCitation":"[15]","plainCitation":"[15]","noteIndex":0},"citationItems":[{"id":973,"uris":["http://zotero.org/users/7006471/items/AL4SHUZV"],"itemData":{"id":973,"type":"webpage","abstract":"Coronavirus COVID-19 Global Cases by the Center for Systems Science and Engineering (CSSE) at Johns Hopkins University (JHU)","container-title":"Johns Hopkins Coronavirus Resource Center","language":"en","title":"COVID-19 Map","URL":"https://coronavirus.jhu.edu/map.html","accessed":{"date-parts":[["2024",12,26]]}}}],"schema":"https://github.com/citation-style-language/schema/raw/master/csl-citation.json"} </w:instrText>
      </w:r>
      <w:r w:rsidR="0069695D" w:rsidRPr="00974EC5">
        <w:rPr>
          <w:lang w:val="es-ES"/>
        </w:rPr>
        <w:fldChar w:fldCharType="separate"/>
      </w:r>
      <w:r w:rsidR="0035130E" w:rsidRPr="00974EC5">
        <w:rPr>
          <w:lang w:val="es-ES"/>
        </w:rPr>
        <w:t>[15]</w:t>
      </w:r>
      <w:r w:rsidR="0069695D" w:rsidRPr="00974EC5">
        <w:rPr>
          <w:lang w:val="es-ES"/>
        </w:rPr>
        <w:fldChar w:fldCharType="end"/>
      </w:r>
      <w:r w:rsidR="00A12807" w:rsidRPr="00974EC5">
        <w:rPr>
          <w:lang w:val="es-ES"/>
        </w:rPr>
        <w:t>. Aunque las campañas masivas de vacunación han reducido considerablemente la gravedad y mortalidad de la enfermedad</w:t>
      </w:r>
      <w:r w:rsidR="00694AD5" w:rsidRPr="00974EC5">
        <w:rPr>
          <w:lang w:val="es-ES"/>
        </w:rPr>
        <w:t xml:space="preserve"> </w:t>
      </w:r>
      <w:r w:rsidR="00694AD5" w:rsidRPr="00974EC5">
        <w:rPr>
          <w:lang w:val="es-ES"/>
        </w:rPr>
        <w:fldChar w:fldCharType="begin"/>
      </w:r>
      <w:r w:rsidR="00694AD5" w:rsidRPr="00974EC5">
        <w:rPr>
          <w:lang w:val="es-ES"/>
        </w:rPr>
        <w:instrText xml:space="preserve"> ADDIN ZOTERO_ITEM CSL_CITATION {"citationID":"On35VNEN","properties":{"formattedCitation":"[16]","plainCitation":"[16]","noteIndex":0},"citationItems":[{"id":1027,"uris":["http://zotero.org/users/7006471/items/9HW983X9"],"itemData":{"id":1027,"type":"article-journal","abstract":"BACKGROUND: Although vaccines have proved effective to prevent severe COVID-19, their effect on preventing long-term symptoms is not yet fully understood. We aimed to evaluate the overall effect of vaccination to prevent long COVID symptoms and assess comparative effectiveness of the most used vaccines (ChAdOx1 and BNT162b2).\nMETHODS: We conducted a staggered cohort study using primary care records from the UK (Clinical Practice Research Datalink [CPRD] GOLD and AURUM), Catalonia, Spain (Information System for Research in Primary Care [SIDIAP]), and national health insurance claims from Estonia (CORIVA database). All adults who were registered for at least 180 days as of Jan 4, 2021 (the UK), Feb 20, 2021 (Spain), and Jan 28, 2021 (Estonia) comprised the source population. Vaccination status was used as a time-varying exposure, staggered by vaccine rollout period. Vaccinated people were further classified by vaccine brand according to their first dose received. The primary outcome definition of long COVID was defined as having at least one of 25 WHO-listed symptoms between 90 and 365 days after the date of a PCR-positive test or clinical diagnosis of COVID-19, with no history of that symptom 180 days before SARS-Cov-2 infection. Propensity score overlap weighting was applied separately for each cohort to minimise confounding. Sub-distribution hazard ratios (sHRs) were calculated to estimate vaccine effectiveness against long COVID, and empirically calibrated using negative control outcomes. Random effects meta-analyses across staggered cohorts were conducted to pool overall effect estimates.\nFINDINGS: A total of 1 618 395 (CPRD GOLD), 5 729 800 (CPRD AURUM), 2 744 821 (SIDIAP), and 77 603 (CORIVA) vaccinated people and 1 640 371 (CPRD GOLD), 5 860 564 (CPRD AURUM), 2 588 518 (SIDIAP), and 302 267 (CORIVA) unvaccinated people were included. Compared with unvaccinated people, overall HRs for long COVID symptoms in people vaccinated with a first dose of any COVID-19 vaccine were 0·54 (95% CI 0·44-0·67) in CPRD GOLD, 0·48 (0·34-0·68) in CPRD AURUM, 0·71 (0·55-0·91) in SIDIAP, and 0·59 (0·40-0·87) in CORIVA. A slightly stronger preventative effect was seen for the first dose of BNT162b2 than for ChAdOx1 (sHR 0·85 [0·60-1·20] in CPRD GOLD and 0·84 [0·74-0·94] in CPRD AURUM).\nINTERPRETATION: Vaccination against COVID-19 consistently reduced the risk of long COVID symptoms, which highlights the importance of vaccination to prevent persistent COVID-19 symptoms, particularly in adults.\nFUNDING: National Institute for Health and Care Research.","container-title":"The Lancet. Respiratory Medicine","DOI":"10.1016/S2213-2600(23)00414-9","ISSN":"2213-2619","issue":"3","journalAbbreviation":"Lancet Respir Med","language":"eng","note":"PMID: 38219763","page":"225-236","source":"PubMed","title":"The effectiveness of COVID-19 vaccines to prevent long COVID symptoms: staggered cohort study of data from the UK, Spain, and Estonia","title-short":"The effectiveness of COVID-19 vaccines to prevent long COVID symptoms","volume":"12","author":[{"family":"Català","given":"Martí"},{"family":"Mercadé-Besora","given":"Núria"},{"family":"Kolde","given":"Raivo"},{"family":"Trinh","given":"Nhung T. H."},{"family":"Roel","given":"Elena"},{"family":"Burn","given":"Edward"},{"family":"Rathod-Mistry","given":"Trishna"},{"family":"Kostka","given":"Kristin"},{"family":"Man","given":"Wai Yi"},{"family":"Delmestri","given":"Antonella"},{"family":"Nordeng","given":"Hedvig M. E."},{"family":"Uusküla","given":"Anneli"},{"family":"Duarte-Salles","given":"Talita"},{"family":"Prieto-Alhambra","given":"Daniel"},{"family":"Jödicke","given":"Annika M."}],"issued":{"date-parts":[["2024",3]]}}}],"schema":"https://github.com/citation-style-language/schema/raw/master/csl-citation.json"} </w:instrText>
      </w:r>
      <w:r w:rsidR="00694AD5" w:rsidRPr="00974EC5">
        <w:rPr>
          <w:lang w:val="es-ES"/>
        </w:rPr>
        <w:fldChar w:fldCharType="separate"/>
      </w:r>
      <w:r w:rsidR="00694AD5" w:rsidRPr="00974EC5">
        <w:rPr>
          <w:lang w:val="es-ES"/>
        </w:rPr>
        <w:t>[16]</w:t>
      </w:r>
      <w:r w:rsidR="00694AD5" w:rsidRPr="00974EC5">
        <w:rPr>
          <w:lang w:val="es-ES"/>
        </w:rPr>
        <w:fldChar w:fldCharType="end"/>
      </w:r>
      <w:r w:rsidR="00A12807" w:rsidRPr="00974EC5">
        <w:rPr>
          <w:lang w:val="es-ES"/>
        </w:rPr>
        <w:t xml:space="preserve">, una proporción significativa de pacientes continúa experimentando síntomas debilitantes mucho después de la fase aguda de la infección. Este conjunto de síntomas persistentes se denomina </w:t>
      </w:r>
      <w:r w:rsidR="0069695D" w:rsidRPr="00974EC5">
        <w:rPr>
          <w:lang w:val="es-ES"/>
        </w:rPr>
        <w:t xml:space="preserve">COVID persistente (o, en inglés, </w:t>
      </w:r>
      <w:r w:rsidR="00830F66" w:rsidRPr="00974EC5">
        <w:rPr>
          <w:i/>
          <w:iCs/>
          <w:lang w:val="es-ES"/>
        </w:rPr>
        <w:t xml:space="preserve">Long COVID </w:t>
      </w:r>
      <w:r w:rsidR="00830F66" w:rsidRPr="00974EC5">
        <w:rPr>
          <w:lang w:val="es-ES"/>
        </w:rPr>
        <w:t>o</w:t>
      </w:r>
      <w:r w:rsidR="00830F66" w:rsidRPr="00974EC5">
        <w:rPr>
          <w:i/>
          <w:iCs/>
          <w:lang w:val="es-ES"/>
        </w:rPr>
        <w:t xml:space="preserve"> </w:t>
      </w:r>
      <w:r w:rsidR="0069695D" w:rsidRPr="00974EC5">
        <w:rPr>
          <w:i/>
          <w:iCs/>
          <w:lang w:val="es-ES"/>
        </w:rPr>
        <w:t xml:space="preserve">post-COVID </w:t>
      </w:r>
      <w:proofErr w:type="spellStart"/>
      <w:r w:rsidR="0069695D" w:rsidRPr="00974EC5">
        <w:rPr>
          <w:i/>
          <w:iCs/>
          <w:lang w:val="es-ES"/>
        </w:rPr>
        <w:t>condition</w:t>
      </w:r>
      <w:proofErr w:type="spellEnd"/>
      <w:r w:rsidR="00830F66" w:rsidRPr="00974EC5">
        <w:rPr>
          <w:i/>
          <w:iCs/>
          <w:lang w:val="es-ES"/>
        </w:rPr>
        <w:t xml:space="preserve"> </w:t>
      </w:r>
      <w:r w:rsidR="00830F66" w:rsidRPr="00974EC5">
        <w:rPr>
          <w:lang w:val="es-ES"/>
        </w:rPr>
        <w:t>-</w:t>
      </w:r>
      <w:r w:rsidR="00944A5C" w:rsidRPr="00974EC5">
        <w:rPr>
          <w:lang w:val="es-ES"/>
        </w:rPr>
        <w:t xml:space="preserve">en adelante, en este texto, </w:t>
      </w:r>
      <w:r w:rsidR="00830F66" w:rsidRPr="00974EC5">
        <w:rPr>
          <w:lang w:val="es-ES"/>
        </w:rPr>
        <w:t>PCC-</w:t>
      </w:r>
      <w:r w:rsidR="0069695D" w:rsidRPr="00974EC5">
        <w:rPr>
          <w:lang w:val="es-ES"/>
        </w:rPr>
        <w:t>)</w:t>
      </w:r>
      <w:r w:rsidR="00A12807" w:rsidRPr="00974EC5">
        <w:rPr>
          <w:lang w:val="es-ES"/>
        </w:rPr>
        <w:t>, una condición caracterizada por la presencia de síntomas que perduran al menos dos meses tras la infección inicial y no pueden explicarse por otros diagnósticos</w:t>
      </w:r>
      <w:r w:rsidR="0069695D" w:rsidRPr="00974EC5">
        <w:rPr>
          <w:lang w:val="es-ES"/>
        </w:rPr>
        <w:t xml:space="preserve"> </w:t>
      </w:r>
      <w:r w:rsidR="0069695D" w:rsidRPr="00974EC5">
        <w:rPr>
          <w:lang w:val="es-ES"/>
        </w:rPr>
        <w:fldChar w:fldCharType="begin"/>
      </w:r>
      <w:r w:rsidR="0069695D" w:rsidRPr="00974EC5">
        <w:rPr>
          <w:lang w:val="es-ES"/>
        </w:rPr>
        <w:instrText xml:space="preserve"> ADDIN ZOTERO_ITEM CSL_CITATION {"citationID":"eESu5QHl","properties":{"formattedCitation":"[1]","plainCitation":"[1]","noteIndex":0},"citationItems":[{"id":971,"uris":["http://zotero.org/users/7006471/items/IN8HV96J"],"itemData":{"id":971,"type":"webpage","abstract":"Post COVID-19 Condition, commonly known as long COVID, can affect anyone exposed to SARS-CoV-2, regardless of age or severity of original symptoms.","language":"en","title":"Post COVID-19 condition (Long COVID)","URL":"https://www.who.int/europe/news-room/fact-sheets/item/post-covid-19-condition","accessed":{"date-parts":[["2024",12,26]]}}}],"schema":"https://github.com/citation-style-language/schema/raw/master/csl-citation.json"} </w:instrText>
      </w:r>
      <w:r w:rsidR="0069695D" w:rsidRPr="00974EC5">
        <w:rPr>
          <w:lang w:val="es-ES"/>
        </w:rPr>
        <w:fldChar w:fldCharType="separate"/>
      </w:r>
      <w:r w:rsidR="0069695D" w:rsidRPr="00974EC5">
        <w:rPr>
          <w:lang w:val="es-ES"/>
        </w:rPr>
        <w:t>[1]</w:t>
      </w:r>
      <w:r w:rsidR="0069695D" w:rsidRPr="00974EC5">
        <w:rPr>
          <w:lang w:val="es-ES"/>
        </w:rPr>
        <w:fldChar w:fldCharType="end"/>
      </w:r>
      <w:r w:rsidR="00A12807" w:rsidRPr="00974EC5">
        <w:rPr>
          <w:lang w:val="es-ES"/>
        </w:rPr>
        <w:t>.</w:t>
      </w:r>
      <w:bookmarkEnd w:id="308"/>
      <w:r w:rsidR="0069695D" w:rsidRPr="00974EC5">
        <w:rPr>
          <w:lang w:val="es-ES"/>
        </w:rPr>
        <w:t xml:space="preserve"> La </w:t>
      </w:r>
      <w:r w:rsidR="00E3795F" w:rsidRPr="00974EC5">
        <w:rPr>
          <w:lang w:val="es-ES"/>
        </w:rPr>
        <w:t>PCC</w:t>
      </w:r>
      <w:r w:rsidR="0069695D" w:rsidRPr="00974EC5">
        <w:rPr>
          <w:lang w:val="es-ES"/>
        </w:rPr>
        <w:t xml:space="preserve"> afecta aproximadamente al 10-</w:t>
      </w:r>
      <w:r w:rsidR="006271BC" w:rsidRPr="00974EC5">
        <w:rPr>
          <w:lang w:val="es-ES"/>
        </w:rPr>
        <w:t>2</w:t>
      </w:r>
      <w:r w:rsidR="0069695D" w:rsidRPr="00974EC5">
        <w:rPr>
          <w:lang w:val="es-ES"/>
        </w:rPr>
        <w:t>0 % de las personas que han padecido COVID-19, independientemente de la gravedad inicial de la infección</w:t>
      </w:r>
      <w:r w:rsidR="00B33C9E" w:rsidRPr="00974EC5">
        <w:rPr>
          <w:lang w:val="es-ES"/>
        </w:rPr>
        <w:t xml:space="preserve"> </w:t>
      </w:r>
      <w:r w:rsidR="00B33C9E" w:rsidRPr="00974EC5">
        <w:rPr>
          <w:lang w:val="es-ES"/>
        </w:rPr>
        <w:fldChar w:fldCharType="begin"/>
      </w:r>
      <w:r w:rsidR="00B33C9E" w:rsidRPr="00974EC5">
        <w:rPr>
          <w:lang w:val="es-ES"/>
        </w:rPr>
        <w:instrText xml:space="preserve"> ADDIN ZOTERO_ITEM CSL_CITATION {"citationID":"90golqo2","properties":{"formattedCitation":"[1]","plainCitation":"[1]","noteIndex":0},"citationItems":[{"id":971,"uris":["http://zotero.org/users/7006471/items/IN8HV96J"],"itemData":{"id":971,"type":"webpage","abstract":"Post COVID-19 Condition, commonly known as long COVID, can affect anyone exposed to SARS-CoV-2, regardless of age or severity of original symptoms.","language":"en","title":"Post COVID-19 condition (Long COVID)","URL":"https://www.who.int/europe/news-room/fact-sheets/item/post-covid-19-condition","accessed":{"date-parts":[["2024",12,26]]}}}],"schema":"https://github.com/citation-style-language/schema/raw/master/csl-citation.json"} </w:instrText>
      </w:r>
      <w:r w:rsidR="00B33C9E" w:rsidRPr="00974EC5">
        <w:rPr>
          <w:lang w:val="es-ES"/>
        </w:rPr>
        <w:fldChar w:fldCharType="separate"/>
      </w:r>
      <w:r w:rsidR="00B33C9E" w:rsidRPr="00974EC5">
        <w:rPr>
          <w:lang w:val="es-ES"/>
        </w:rPr>
        <w:t>[1]</w:t>
      </w:r>
      <w:r w:rsidR="00B33C9E" w:rsidRPr="00974EC5">
        <w:rPr>
          <w:lang w:val="es-ES"/>
        </w:rPr>
        <w:fldChar w:fldCharType="end"/>
      </w:r>
      <w:r w:rsidR="00AB11B1" w:rsidRPr="00974EC5">
        <w:rPr>
          <w:lang w:val="es-ES"/>
        </w:rPr>
        <w:t xml:space="preserve">. Esta condición persistente tiene un impacto profundo en la calidad de vida de </w:t>
      </w:r>
      <w:r w:rsidR="004D665F" w:rsidRPr="00974EC5">
        <w:rPr>
          <w:lang w:val="es-ES"/>
        </w:rPr>
        <w:t>quienes la sufren</w:t>
      </w:r>
      <w:r w:rsidR="00AB11B1" w:rsidRPr="00974EC5">
        <w:rPr>
          <w:lang w:val="es-ES"/>
        </w:rPr>
        <w:t xml:space="preserve">, afectando su capacidad laboral, bienestar psicosocial y relaciones personales. Además, se ha observado que afecta en mayor proporción a mujeres de mediana edad y a personas con condiciones preexistentes, exacerbando las desigualdades en salud </w:t>
      </w:r>
      <w:r w:rsidR="00AB11B1" w:rsidRPr="00974EC5">
        <w:rPr>
          <w:lang w:val="es-ES"/>
        </w:rPr>
        <w:fldChar w:fldCharType="begin"/>
      </w:r>
      <w:r w:rsidR="00694AD5" w:rsidRPr="00974EC5">
        <w:rPr>
          <w:lang w:val="es-ES"/>
        </w:rPr>
        <w:instrText xml:space="preserve"> ADDIN ZOTERO_ITEM CSL_CITATION {"citationID":"saFR6e9M","properties":{"formattedCitation":"[17]","plainCitation":"[17]","noteIndex":0},"citationItems":[{"id":984,"uris":["http://zotero.org/users/7006471/items/35ITBDU9"],"itemData":{"id":984,"type":"webpage","abstract":"Publicaciones de la Organización Mundial de la Salud","language":"en","title":"Expanding our understanding of post COVID-19 condition: report of a WHO webinar - 9 February 2021","title-short":"Expanding our understanding of post COVID-19 condition","URL":"https://www.who.int/publications/i/item/9789240025035","accessed":{"date-parts":[["2024",12,26]]}}}],"schema":"https://github.com/citation-style-language/schema/raw/master/csl-citation.json"} </w:instrText>
      </w:r>
      <w:r w:rsidR="00AB11B1" w:rsidRPr="00974EC5">
        <w:rPr>
          <w:lang w:val="es-ES"/>
        </w:rPr>
        <w:fldChar w:fldCharType="separate"/>
      </w:r>
      <w:r w:rsidR="00694AD5" w:rsidRPr="00974EC5">
        <w:rPr>
          <w:lang w:val="es-ES"/>
        </w:rPr>
        <w:t>[17]</w:t>
      </w:r>
      <w:r w:rsidR="00AB11B1" w:rsidRPr="00974EC5">
        <w:rPr>
          <w:lang w:val="es-ES"/>
        </w:rPr>
        <w:fldChar w:fldCharType="end"/>
      </w:r>
      <w:r w:rsidR="00AB11B1" w:rsidRPr="00974EC5">
        <w:rPr>
          <w:lang w:val="es-ES"/>
        </w:rPr>
        <w:t xml:space="preserve">. </w:t>
      </w:r>
      <w:bookmarkStart w:id="310" w:name="_Toc186096514"/>
      <w:r w:rsidR="00AB11B1" w:rsidRPr="00974EC5">
        <w:rPr>
          <w:lang w:val="es-ES"/>
        </w:rPr>
        <w:t>L</w:t>
      </w:r>
      <w:r w:rsidR="009411DF" w:rsidRPr="00974EC5">
        <w:rPr>
          <w:lang w:val="es-ES"/>
        </w:rPr>
        <w:t>os síntomas más comunes</w:t>
      </w:r>
      <w:r w:rsidR="00AB11B1" w:rsidRPr="00974EC5">
        <w:rPr>
          <w:lang w:val="es-ES"/>
        </w:rPr>
        <w:t xml:space="preserve"> de la </w:t>
      </w:r>
      <w:r w:rsidR="00E3795F" w:rsidRPr="00974EC5">
        <w:rPr>
          <w:lang w:val="es-ES"/>
        </w:rPr>
        <w:t>PCC</w:t>
      </w:r>
      <w:r w:rsidR="009411DF" w:rsidRPr="00974EC5">
        <w:rPr>
          <w:lang w:val="es-ES"/>
        </w:rPr>
        <w:t xml:space="preserve"> incluyen fatiga, dificultad respiratoria y </w:t>
      </w:r>
      <w:bookmarkEnd w:id="310"/>
      <w:r w:rsidR="00AB11B1" w:rsidRPr="00974EC5">
        <w:rPr>
          <w:lang w:val="es-ES"/>
        </w:rPr>
        <w:t xml:space="preserve">un amplio conjunto de más de 50 síntomas </w:t>
      </w:r>
      <w:r w:rsidR="00AB11B1" w:rsidRPr="00974EC5">
        <w:rPr>
          <w:lang w:val="es-ES"/>
        </w:rPr>
        <w:fldChar w:fldCharType="begin"/>
      </w:r>
      <w:r w:rsidR="0035130E" w:rsidRPr="00974EC5">
        <w:rPr>
          <w:lang w:val="es-ES"/>
        </w:rPr>
        <w:instrText xml:space="preserve"> ADDIN ZOTERO_ITEM CSL_CITATION {"citationID":"8WTtsgl7","properties":{"formattedCitation":"[7]","plainCitation":"[7]","noteIndex":0},"citationItems":[{"id":982,"uris":["http://zotero.org/users/7006471/items/RRME8QAK"],"itemData":{"id":982,"type":"article-journal","abstract":"COVID-19 can involve persistence, sequelae, and other medical complications that last weeks to months after initial recovery. This systematic review and meta-analysis aims to identify studies assessing the long-term effects of COVID-19. LitCOVID and Embase were searched to identify articles with original data published before the 1st of January 2021, with a minimum of 100 patients. For effects reported in two or more studies, meta-analyses using a random-effects model were performed using the MetaXL software to estimate the pooled prevalence with 95% CI. PRISMA guidelines were followed. A total of 18,251 publications were identified, of which 15 met the inclusion criteria. The prevalence of 55 long-term effects was estimated, 21 meta-analyses were performed, and 47,910 patients were included (age 17–87 years). The included studies defined long-COVID as ranging from 14 to 110 days post-viral infection. It was estimated that 80% of the infected patients with SARS-CoV-2 developed one or more long-term symptoms. The five most common symptoms were fatigue (58%), headache (44%), attention disorder (27%), hair loss (25%), and dyspnea (24%). Multi-disciplinary teams are crucial to developing preventive measures, rehabilitation techniques, and clinical management strategies with whole-patient perspectives designed to address long COVID-19 care.","container-title":"Scientific Reports","DOI":"10.1038/s41598-021-95565-8","ISSN":"2045-2322","issue":"1","journalAbbreviation":"Sci Rep","language":"en","license":"2021 The Author(s)","note":"publisher: Nature Publishing Group","page":"16144","source":"www.nature.com","title":"More than 50 long-term effects of COVID-19: a systematic review and meta-analysis","title-short":"More than 50 long-term effects of COVID-19","volume":"11","author":[{"family":"Lopez-Leon","given":"Sandra"},{"family":"Wegman-Ostrosky","given":"Talia"},{"family":"Perelman","given":"Carol"},{"family":"Sepulveda","given":"Rosalinda"},{"family":"Rebolledo","given":"Paulina A."},{"family":"Cuapio","given":"Angelica"},{"family":"Villapol","given":"Sonia"}],"issued":{"date-parts":[["2021",8,9]]}}}],"schema":"https://github.com/citation-style-language/schema/raw/master/csl-citation.json"} </w:instrText>
      </w:r>
      <w:r w:rsidR="00AB11B1" w:rsidRPr="00974EC5">
        <w:rPr>
          <w:lang w:val="es-ES"/>
        </w:rPr>
        <w:fldChar w:fldCharType="separate"/>
      </w:r>
      <w:r w:rsidR="0035130E" w:rsidRPr="00974EC5">
        <w:rPr>
          <w:lang w:val="es-ES"/>
        </w:rPr>
        <w:t>[7]</w:t>
      </w:r>
      <w:r w:rsidR="00AB11B1" w:rsidRPr="00974EC5">
        <w:rPr>
          <w:lang w:val="es-ES"/>
        </w:rPr>
        <w:fldChar w:fldCharType="end"/>
      </w:r>
      <w:r w:rsidR="0069695D" w:rsidRPr="00974EC5">
        <w:rPr>
          <w:lang w:val="es-ES"/>
        </w:rPr>
        <w:t>.</w:t>
      </w:r>
      <w:r w:rsidR="006B2E09" w:rsidRPr="00974EC5">
        <w:rPr>
          <w:lang w:val="es-ES"/>
        </w:rPr>
        <w:t xml:space="preserve"> </w:t>
      </w:r>
      <w:bookmarkStart w:id="311" w:name="_Toc186096518"/>
      <w:r w:rsidR="00F455FC" w:rsidRPr="00974EC5">
        <w:rPr>
          <w:lang w:val="es-ES"/>
        </w:rPr>
        <w:t>También</w:t>
      </w:r>
      <w:r w:rsidR="00A12807" w:rsidRPr="00974EC5">
        <w:rPr>
          <w:lang w:val="es-ES"/>
        </w:rPr>
        <w:t xml:space="preserve"> se han documentado complicaciones neurológicas, como síndrome de </w:t>
      </w:r>
      <w:bookmarkStart w:id="312" w:name="OLE_LINK38"/>
      <w:bookmarkStart w:id="313" w:name="_Hlk186278559"/>
      <w:r w:rsidR="00E12943" w:rsidRPr="00974EC5">
        <w:rPr>
          <w:lang w:val="es-ES"/>
        </w:rPr>
        <w:t>Guillain</w:t>
      </w:r>
      <w:bookmarkEnd w:id="312"/>
      <w:r w:rsidR="00A12807" w:rsidRPr="00974EC5">
        <w:rPr>
          <w:lang w:val="es-ES"/>
        </w:rPr>
        <w:t>-Barré</w:t>
      </w:r>
      <w:bookmarkEnd w:id="313"/>
      <w:r w:rsidR="00A12807" w:rsidRPr="00974EC5">
        <w:rPr>
          <w:lang w:val="es-ES"/>
        </w:rPr>
        <w:t>, miopatías y temblores, que podrían estar relacionadas con la invasión directa del virus en el sistema nervioso central</w:t>
      </w:r>
      <w:r w:rsidR="00C40C3D" w:rsidRPr="00974EC5">
        <w:rPr>
          <w:lang w:val="es-ES"/>
        </w:rPr>
        <w:t xml:space="preserve"> </w:t>
      </w:r>
      <w:r w:rsidR="00C40C3D" w:rsidRPr="00974EC5">
        <w:rPr>
          <w:lang w:val="es-ES"/>
        </w:rPr>
        <w:fldChar w:fldCharType="begin"/>
      </w:r>
      <w:r w:rsidR="0035130E" w:rsidRPr="00974EC5">
        <w:rPr>
          <w:lang w:val="es-ES"/>
        </w:rPr>
        <w:instrText xml:space="preserve"> ADDIN ZOTERO_ITEM CSL_CITATION {"citationID":"fsGLzwVW","properties":{"formattedCitation":"[9]","plainCitation":"[9]","noteIndex":0},"citationItems":[{"id":991,"uris":["http://zotero.org/users/7006471/items/PI8NKK5I"],"itemData":{"id":991,"type":"article-journal","container-title":"JAMA psychiatry","DOI":"10.1001/jamapsychiatry.2021.0500","ISSN":"2168-6238","issue":"6","journalAbbreviation":"JAMA Psychiatry","language":"eng","note":"PMID: 33769431\nPMCID: PMC9894299","page":"682-683","source":"PubMed","title":"How COVID-19 Affects the Brain","volume":"78","author":[{"family":"Boldrini","given":"Maura"},{"family":"Canoll","given":"Peter D."},{"family":"Klein","given":"Robyn S."}],"issued":{"date-parts":[["2021",6,1]]}}}],"schema":"https://github.com/citation-style-language/schema/raw/master/csl-citation.json"} </w:instrText>
      </w:r>
      <w:r w:rsidR="00C40C3D" w:rsidRPr="00974EC5">
        <w:rPr>
          <w:lang w:val="es-ES"/>
        </w:rPr>
        <w:fldChar w:fldCharType="separate"/>
      </w:r>
      <w:r w:rsidR="0035130E" w:rsidRPr="00974EC5">
        <w:rPr>
          <w:lang w:val="es-ES"/>
        </w:rPr>
        <w:t>[9]</w:t>
      </w:r>
      <w:r w:rsidR="00C40C3D" w:rsidRPr="00974EC5">
        <w:rPr>
          <w:lang w:val="es-ES"/>
        </w:rPr>
        <w:fldChar w:fldCharType="end"/>
      </w:r>
      <w:r w:rsidR="00A12807" w:rsidRPr="00974EC5">
        <w:rPr>
          <w:lang w:val="es-ES"/>
        </w:rPr>
        <w:t xml:space="preserve"> o con la inflamación sistémica exacerbada</w:t>
      </w:r>
      <w:r w:rsidR="00C40C3D" w:rsidRPr="00974EC5">
        <w:rPr>
          <w:lang w:val="es-ES"/>
        </w:rPr>
        <w:t xml:space="preserve"> </w:t>
      </w:r>
      <w:r w:rsidR="00C40C3D" w:rsidRPr="00974EC5">
        <w:rPr>
          <w:lang w:val="es-ES"/>
        </w:rPr>
        <w:fldChar w:fldCharType="begin"/>
      </w:r>
      <w:r w:rsidR="00694AD5" w:rsidRPr="00974EC5">
        <w:rPr>
          <w:lang w:val="es-ES"/>
        </w:rPr>
        <w:instrText xml:space="preserve"> ADDIN ZOTERO_ITEM CSL_CITATION {"citationID":"bOLC0jue","properties":{"formattedCitation":"[18]","plainCitation":"[18]","noteIndex":0},"citationItems":[{"id":1013,"uris":["http://zotero.org/users/7006471/items/94H8LCPU"],"itemData":{"id":1013,"type":"article-journal","abstract":"INTRODUCTION: SARS-CoV-2 infection causes severe endothelial damage, an essential step for cardiovascular complications. Endothelial-colony forming cells (ECFCs) act as a biomarker of vascular damage but their role in SARS-CoV-2 remain unclear. The aim of this study was to assess whether the number of ECFCs and angiogenic biomarkers remained altered after 6 and 12-months post-infection and whether this imbalance correlated with the presence of long-COVID syndrome and other biological parameters measured.\nMETHODS: Seventy-two patients were recruited at different time-points after overcoming COVID-19 and thirty-one healthy controls. All subjects were matched for age, gender, BMI, and comorbidities. ECFCs were obtained from peripheral blood and cultured with specific conditions.\nRESULTS: The results confirm the presence of a long-term sequela in post-COVID-19 patients, with an abnormal increase in ECFC production compared to controls (82.8% vs. 48.4%, P &lt; 0.01) that is maintained up to 6-months (87.0% vs. 48.4%, P &lt; 0.01) and 12-months post-infection (85.0% vs. 48.4%, P &lt; 0.01). Interestingly, post-COVID-19 patients showed a significant downregulation of angiogenesis-related proteins compared to controls indicating a clear endothelial injury. Troponin, NT-proBNP and ferritin levels, markers of cardiovascular risk and inflammation, remained elevated up to 12-months post-infection. Patients with lower numbers of ECFC exhibited higher levels of inflammatory markers, such as ferritin, suggesting that ECFCs may play a protective role. Additionally, long-COVID syndrome was associated with higher ferritin levels and with female gender.\nCONCLUSIONS: These findings highlight the presence of vascular sequela that last up to 6- and 12-months post-infection and point out the need for preventive measures and patient follow-up.","container-title":"Infection","DOI":"10.1007/s15010-024-02173-5","ISSN":"1439-0973","issue":"4","journalAbbreviation":"Infection","language":"eng","note":"PMID: 38324145\nPMCID: PMC11289012","page":"1269-1285","source":"PubMed","title":"Endothelial dysfunction and cardiovascular risk in post-COVID-19 patients after 6- and 12-months SARS-CoV-2 infection","volume":"52","author":[{"family":"Poyatos","given":"Paula"},{"family":"Luque","given":"Neus"},{"family":"Sabater","given":"Gladis"},{"family":"Eizaguirre","given":"Saioa"},{"family":"Bonnin","given":"Marc"},{"family":"Orriols","given":"Ramon"},{"family":"Tura-Ceide","given":"Olga"}],"issued":{"date-parts":[["2024",8]]}}}],"schema":"https://github.com/citation-style-language/schema/raw/master/csl-citation.json"} </w:instrText>
      </w:r>
      <w:r w:rsidR="00C40C3D" w:rsidRPr="00974EC5">
        <w:rPr>
          <w:lang w:val="es-ES"/>
        </w:rPr>
        <w:fldChar w:fldCharType="separate"/>
      </w:r>
      <w:r w:rsidR="00694AD5" w:rsidRPr="00974EC5">
        <w:rPr>
          <w:lang w:val="es-ES"/>
        </w:rPr>
        <w:t>[18]</w:t>
      </w:r>
      <w:r w:rsidR="00C40C3D" w:rsidRPr="00974EC5">
        <w:rPr>
          <w:lang w:val="es-ES"/>
        </w:rPr>
        <w:fldChar w:fldCharType="end"/>
      </w:r>
      <w:r w:rsidR="00A12807" w:rsidRPr="00974EC5">
        <w:rPr>
          <w:lang w:val="es-ES"/>
        </w:rPr>
        <w:t>. Estas alteraciones también pueden reflejarse en estructuras periféricas, como la retina, la cual comparte características anatómicas y fisiológicas con los vasos cerebrales, proporcionando un biomarcador potencialmente útil para estudiar los efectos vasculares de</w:t>
      </w:r>
      <w:r w:rsidR="00E3795F" w:rsidRPr="00974EC5">
        <w:rPr>
          <w:lang w:val="es-ES"/>
        </w:rPr>
        <w:t xml:space="preserve"> </w:t>
      </w:r>
      <w:r w:rsidR="00A12807" w:rsidRPr="00974EC5">
        <w:rPr>
          <w:lang w:val="es-ES"/>
        </w:rPr>
        <w:t>l</w:t>
      </w:r>
      <w:r w:rsidR="00E3795F" w:rsidRPr="00974EC5">
        <w:rPr>
          <w:lang w:val="es-ES"/>
        </w:rPr>
        <w:t>a enfermedad</w:t>
      </w:r>
      <w:r w:rsidR="00C40C3D" w:rsidRPr="00974EC5">
        <w:rPr>
          <w:lang w:val="es-ES"/>
        </w:rPr>
        <w:t xml:space="preserve"> </w:t>
      </w:r>
      <w:r w:rsidR="00C40C3D" w:rsidRPr="00974EC5">
        <w:rPr>
          <w:lang w:val="es-ES"/>
        </w:rPr>
        <w:fldChar w:fldCharType="begin"/>
      </w:r>
      <w:r w:rsidR="0035130E" w:rsidRPr="00974EC5">
        <w:rPr>
          <w:lang w:val="es-ES"/>
        </w:rPr>
        <w:instrText xml:space="preserve"> ADDIN ZOTERO_ITEM CSL_CITATION {"citationID":"vWL44wF4","properties":{"formattedCitation":"[10]","plainCitation":"[10]","noteIndex":0},"citationItems":[{"id":994,"uris":["http://zotero.org/users/7006471/items/FCUMEY93"],"itemData":{"id":994,"type":"article-journal","abstract":"BACKGROUND: The neurological symptoms of Long COVID (LC) and the impact of neuropsychological manifestations on people's daily lives have been extensively described. Although a large body of literature describes symptoms, validating this with objective measures is important. This study aims to identify and describe the effects of Long COVID on cognition, balance, and the retinal fundus, and determine whether the duration of symptoms influences cognitive impairment.\nMETHODS: This cross-sectional study involved LC volunteers with cognitive complaint from public health centers in northern Barcelona who participated between January 2022 and March 2023. This study collected sociodemographic characteristics, information on substance use, comorbidities, and clinical data related to COVID-19. We measured five cognitive domains using a battery of neuropsychological tests. Balance was assessed through posturography and retinal vascular involvement by retinography.\nRESULTS: A total of 166 people with LC and cognitive complaints participated, 80.72% were women and mean age was 49.28 ± 8.39 years. The most common self-reported symptoms were concentration and memory deficit (98.80%), brain fog (82.53%) and insomnia (71.17%). The 68.67% presented cognitive deficit in at least one domain, with executive functions being the most frequent (43.98%). The 51.52% of the participants exhibited a dysfunctional pattern in balance, and 9.2% showed some alteration in the retina. There were no statistically significant differences between cognitive impairment and symptom duration.\nCONCLUSION: Our findings contribute to a more comprehensive understanding of the pathology associated with Long COVID. They highlight the diversity of self-reported symptoms, the presence of abnormal balance patterns, and some cognitive impairment. These findings underscore the necessity of addressing the clinical management of this condition in primary care through follow-up and the pursuit of multidisciplinary and comprehensive treatment.","container-title":"Frontiers in Medicine","DOI":"10.3389/fmed.2024.1399145","ISSN":"2296-858X","journalAbbreviation":"Front Med (Lausanne)","language":"eng","note":"PMID: 39036098\nPMCID: PMC11260168","page":"1399145","source":"PubMed","title":"Long COVID: cognitive, balance, and retina manifestations","title-short":"Long COVID","volume":"11","author":[{"family":"Carmona-Cervelló","given":"Meritxell"},{"family":"León-Gómez","given":"Brenda Biaani"},{"family":"Dacosta-Aguayo","given":"Rosalia"},{"family":"Lamonja-Vicente","given":"Noemí"},{"family":"Montero-Alía","given":"Pilar"},{"family":"Molist","given":"Gemma"},{"family":"Ayet","given":"Aitana"},{"family":"Chacón","given":"Carla"},{"family":"Costa-Garrido","given":"Anna"},{"family":"López-Lifante","given":"Victor M."},{"family":"Zamora-Putin","given":"Valeria"},{"family":"Liutsko","given":"Liudmila"},{"family":"García-Sierra","given":"Rosa"},{"family":"Fornés","given":"Antònia"},{"family":"Moreno-Gabriel","given":"Eduard"},{"family":"Massanella","given":"Marta"},{"family":"Muñoz-Moreno","given":"Jose A."},{"family":"Rodríguez-Pérez","given":"M. Carmen"},{"family":"Mateu","given":"Lourdes"},{"family":"Prats","given":"Anna"},{"family":"Mataró","given":"Maria"},{"family":"Boigues","given":"Marc"},{"family":"Quirant","given":"Bibiana"},{"family":"Prado","given":"Julia G."},{"family":"Martínez-Cáceres","given":"Eva"},{"family":"Violán","given":"Concepción"},{"family":"Torán-Monserrat","given":"Pere"},{"literal":"APC Collaborative Group"}],"issued":{"date-parts":[["2024"]]}}}],"schema":"https://github.com/citation-style-language/schema/raw/master/csl-citation.json"} </w:instrText>
      </w:r>
      <w:r w:rsidR="00C40C3D" w:rsidRPr="00974EC5">
        <w:rPr>
          <w:lang w:val="es-ES"/>
        </w:rPr>
        <w:fldChar w:fldCharType="separate"/>
      </w:r>
      <w:r w:rsidR="0035130E" w:rsidRPr="00974EC5">
        <w:rPr>
          <w:lang w:val="es-ES"/>
        </w:rPr>
        <w:t>[10]</w:t>
      </w:r>
      <w:r w:rsidR="00C40C3D" w:rsidRPr="00974EC5">
        <w:rPr>
          <w:lang w:val="es-ES"/>
        </w:rPr>
        <w:fldChar w:fldCharType="end"/>
      </w:r>
      <w:r w:rsidR="00A12807" w:rsidRPr="00974EC5">
        <w:rPr>
          <w:lang w:val="es-ES"/>
        </w:rPr>
        <w:t>.</w:t>
      </w:r>
      <w:bookmarkStart w:id="314" w:name="_Toc186096520"/>
      <w:bookmarkEnd w:id="311"/>
      <w:r w:rsidR="00F455FC" w:rsidRPr="00974EC5">
        <w:rPr>
          <w:lang w:val="es-ES"/>
        </w:rPr>
        <w:t xml:space="preserve"> Aunque l</w:t>
      </w:r>
      <w:r w:rsidR="00A12807" w:rsidRPr="00974EC5">
        <w:rPr>
          <w:lang w:val="es-ES"/>
        </w:rPr>
        <w:t>a fisiopatología de</w:t>
      </w:r>
      <w:r w:rsidR="00F455FC" w:rsidRPr="00974EC5">
        <w:rPr>
          <w:lang w:val="es-ES"/>
        </w:rPr>
        <w:t xml:space="preserve"> </w:t>
      </w:r>
      <w:r w:rsidR="00A12807" w:rsidRPr="00974EC5">
        <w:rPr>
          <w:lang w:val="es-ES"/>
        </w:rPr>
        <w:t>l</w:t>
      </w:r>
      <w:r w:rsidR="00F455FC" w:rsidRPr="00974EC5">
        <w:rPr>
          <w:lang w:val="es-ES"/>
        </w:rPr>
        <w:t>a</w:t>
      </w:r>
      <w:r w:rsidR="00A12807" w:rsidRPr="00974EC5">
        <w:rPr>
          <w:lang w:val="es-ES"/>
        </w:rPr>
        <w:t xml:space="preserve"> </w:t>
      </w:r>
      <w:r w:rsidR="00E3795F" w:rsidRPr="00974EC5">
        <w:rPr>
          <w:lang w:val="es-ES"/>
        </w:rPr>
        <w:t>PCC</w:t>
      </w:r>
      <w:r w:rsidR="00A12807" w:rsidRPr="00974EC5">
        <w:rPr>
          <w:lang w:val="es-ES"/>
        </w:rPr>
        <w:t xml:space="preserve"> aún no se comprende completamente, </w:t>
      </w:r>
      <w:r w:rsidR="00E3795F" w:rsidRPr="00974EC5">
        <w:rPr>
          <w:lang w:val="es-ES"/>
        </w:rPr>
        <w:t>diversas</w:t>
      </w:r>
      <w:r w:rsidR="00A12807" w:rsidRPr="00974EC5">
        <w:rPr>
          <w:lang w:val="es-ES"/>
        </w:rPr>
        <w:t xml:space="preserve"> hipótesis apuntan a la disfunción endotelial, la inflamación crónica y la neuroinflamación como mecanismos principales. La activación persistente de citocinas proinflamatorias, como </w:t>
      </w:r>
      <w:bookmarkStart w:id="315" w:name="_Hlk186110481"/>
      <w:r w:rsidR="00A12807" w:rsidRPr="00974EC5">
        <w:rPr>
          <w:lang w:val="es-ES"/>
        </w:rPr>
        <w:t>IL-6 y TNF-</w:t>
      </w:r>
      <w:bookmarkEnd w:id="315"/>
      <w:r w:rsidR="00AB11B1" w:rsidRPr="00974EC5">
        <w:rPr>
          <w:lang w:val="es-ES"/>
        </w:rPr>
        <w:t>alfa</w:t>
      </w:r>
      <w:r w:rsidR="00A12807" w:rsidRPr="00974EC5">
        <w:rPr>
          <w:lang w:val="es-ES"/>
        </w:rPr>
        <w:t xml:space="preserve">, junto con la activación glial, puede contribuir al daño neuronal y a la disfunción </w:t>
      </w:r>
      <w:r w:rsidR="00E12943" w:rsidRPr="00974EC5">
        <w:rPr>
          <w:lang w:val="es-ES"/>
        </w:rPr>
        <w:t xml:space="preserve">neurológica y </w:t>
      </w:r>
      <w:r w:rsidR="00A12807" w:rsidRPr="00974EC5">
        <w:rPr>
          <w:lang w:val="es-ES"/>
        </w:rPr>
        <w:t xml:space="preserve">cognitiva observada en </w:t>
      </w:r>
      <w:r w:rsidR="004D665F" w:rsidRPr="00974EC5">
        <w:rPr>
          <w:lang w:val="es-ES"/>
        </w:rPr>
        <w:t>las personas diagnosticadas</w:t>
      </w:r>
      <w:r w:rsidR="00461975" w:rsidRPr="00974EC5">
        <w:rPr>
          <w:lang w:val="es-ES"/>
        </w:rPr>
        <w:t xml:space="preserve"> </w:t>
      </w:r>
      <w:r w:rsidR="00461975" w:rsidRPr="00974EC5">
        <w:rPr>
          <w:lang w:val="es-ES"/>
        </w:rPr>
        <w:fldChar w:fldCharType="begin"/>
      </w:r>
      <w:r w:rsidR="00694AD5" w:rsidRPr="00974EC5">
        <w:rPr>
          <w:lang w:val="es-ES"/>
        </w:rPr>
        <w:instrText xml:space="preserve"> ADDIN ZOTERO_ITEM CSL_CITATION {"citationID":"k4L0ZsUG","properties":{"formattedCitation":"[19], [20]","plainCitation":"[19], [20]","noteIndex":0},"citationItems":[{"id":1018,"uris":["http://zotero.org/users/7006471/items/3XHI6MB7"],"itemData":{"id":1018,"type":"article-journal","abstract":"The Long COVID/Post Acute Sequelae of COVID-19 (PASC) group includes patients with initial mild-to-moderate symptoms during the acute phase of the illness, in whom recovery is prolonged, or new symptoms are developed over months. Here, we propose a description of the pathophysiology of the Long COVID presentation based on inflammatory cytokine cascades and the p38 MAP kinase signaling pathways that regulate cytokine production. In this model, the SARS-CoV-2 viral infection is hypothesized to trigger a dysregulated peripheral immune system activation with subsequent cytokine release. Chronic low-grade inflammation leads to dysregulated brain microglia with an exaggerated release of central cytokines, producing neuroinflammation. Immunothrombosis linked to chronic inflammation with microclot formation leads to decreased tissue perfusion and ischemia. Intermittent fatigue, Post Exertional Malaise (PEM), CNS symptoms with “brain fog,” arthralgias, paresthesias, dysautonomia, and GI and ophthalmic problems can consequently arise as result of the elevated peripheral and central cytokines. There are abundant similarities between symptoms in Long COVID and myalgic encephalomyelitis/chronic fatigue syndrome (ME/CFS). DNA polymorphisms and viral-induced epigenetic changes to cytokine gene expression may lead to chronic inflammation in Long COVID patients, predisposing some to develop autoimmunity, which may be the gateway to ME/CFS.","container-title":"Frontiers in Medicine","DOI":"10.3389/fmed.2023.1011936","ISSN":"2296-858X","journalAbbreviation":"Front Med (Lausanne)","note":"PMID: 37064029\nPMCID: PMC10103649","page":"1011936","source":"PubMed Central","title":"A review of cytokine-based pathophysiology of Long COVID symptoms","volume":"10","author":[{"family":"Low","given":"Russell N."},{"family":"Low","given":"Ryan J."},{"family":"Akrami","given":"Athena"}],"issued":{"date-parts":[["2023",3,31]]}}},{"id":1016,"uris":["http://zotero.org/users/7006471/items/CZ7VSJBL"],"itemData":{"id":1016,"type":"article-journal","abstract":"The cGAS-STING pathway appears to contribute to dysregulated inflammation during coronavirus disease 2019 (COVID-19); however, inflammatory factors related to long COVID are still being investigated. In the present study, we evaluated the association of cGAS and STING gene expression levels and plasma IFN-α, TNF-α and IL-6 levels with COVID-19 severity in acute infection and long COVID, based on analysis of blood samples from 148 individuals, 87 with acute COVID-19 and 61 in the post-COVID-19 period. Quantification of gene expression was performed by real-time PCR, and cytokine levels were quantified by ELISA and flow cytometry. In acute COVID-19, cGAS, STING, IFN-α, TNF-α, and IL-6 levels were higher in patients with severe disease than in those with nonsevere manifestations (p &lt; 0.05). Long COVID was associated with elevated cGAS, STING and IFN-α levels (p &lt; 0.05). Activation of the cGAS-STING pathway may contribute to an intense systemic inflammatory state in severe COVID-19 and, after infection resolution, induce an autoinflammatory disease in some tissues, resulting in long COVID.","container-title":"Scientific Reports","DOI":"10.1038/s41598-024-55696-0","ISSN":"2045-2322","issue":"1","journalAbbreviation":"Sci Rep","language":"en","license":"2024 The Author(s)","note":"publisher: Nature Publishing Group","page":"4974","source":"www.nature.com","title":"Severe COVID-19 and long COVID are associated with high expression of STING, cGAS and IFN-α","volume":"14","author":[{"family":"Queiroz","given":"Maria Alice Freitas"},{"family":"Brito","given":"Wandrey Roberto dos Santos"},{"family":"Pereira","given":"Keise Adrielle Santos"},{"family":"Pereira","given":"Leonn Mendes Soares"},{"family":"Amoras","given":"Ednelza da Silva Graça"},{"family":"Lima","given":"Sandra Souza"},{"family":"Santos","given":"Erika Ferreira","dropping-particle":"dos"},{"family":"Costa","given":"Flávia Póvoa","dropping-particle":"da"},{"family":"Sarges","given":"Kevin Matheus Lima","dropping-particle":"de"},{"family":"Cantanhede","given":"Marcos Henrique Damasceno"},{"family":"Brito","given":"Mioni Thieli Figueiredo Magalhães","dropping-particle":"de"},{"family":"Silva","given":"Andréa Luciana Soares","dropping-particle":"da"},{"family":"Leite","given":"Mauro de Meira"},{"family":"Viana","given":"Maria de Nazaré do Socorro de Almeida"},{"family":"Rodrigues","given":"Fabíola Brasil Barbosa"},{"family":"Silva","given":"Rosilene","dropping-particle":"da"},{"family":"Viana","given":"Giselle Maria Rachid"},{"family":"Chaves","given":"Tânia do Socorro Souza"},{"family":"Veríssimo","given":"Adriana de Oliveira Lameira"},{"family":"Carvalho","given":"Mayara da Silva"},{"family":"Henriques","given":"Daniele Freitas"},{"family":"Silva","given":"Carla Pinheiro","dropping-particle":"da"},{"family":"Nunes","given":"Juliana Abreu Lima"},{"family":"Costa","given":"Iran Barros"},{"family":"Cayres-Vallinoto","given":"Izaura Maria Vieira"},{"family":"Brasil-Costa","given":"Igor"},{"family":"Quaresma","given":"Juarez Antônio Simões"},{"family":"Falcão","given":"Luiz Fábio Magno"},{"family":"Santos","given":"Eduardo José Melo","dropping-particle":"dos"},{"family":"Vallinoto","given":"Antonio Carlos Rosário"}],"issued":{"date-parts":[["2024",2,29]]}}}],"schema":"https://github.com/citation-style-language/schema/raw/master/csl-citation.json"} </w:instrText>
      </w:r>
      <w:r w:rsidR="00461975" w:rsidRPr="00974EC5">
        <w:rPr>
          <w:lang w:val="es-ES"/>
        </w:rPr>
        <w:fldChar w:fldCharType="separate"/>
      </w:r>
      <w:r w:rsidR="00694AD5" w:rsidRPr="00974EC5">
        <w:rPr>
          <w:lang w:val="es-ES"/>
        </w:rPr>
        <w:t>[19], [20]</w:t>
      </w:r>
      <w:r w:rsidR="00461975" w:rsidRPr="00974EC5">
        <w:rPr>
          <w:lang w:val="es-ES"/>
        </w:rPr>
        <w:fldChar w:fldCharType="end"/>
      </w:r>
      <w:r w:rsidR="00A12807" w:rsidRPr="00974EC5">
        <w:rPr>
          <w:lang w:val="es-ES"/>
        </w:rPr>
        <w:t>.</w:t>
      </w:r>
      <w:bookmarkStart w:id="316" w:name="_Toc186096521"/>
      <w:bookmarkEnd w:id="309"/>
      <w:bookmarkEnd w:id="314"/>
      <w:r w:rsidR="00461975" w:rsidRPr="00974EC5">
        <w:rPr>
          <w:lang w:val="es-ES"/>
        </w:rPr>
        <w:t xml:space="preserve"> </w:t>
      </w:r>
      <w:bookmarkEnd w:id="316"/>
    </w:p>
    <w:p w14:paraId="785FF4A6" w14:textId="3CA8474C" w:rsidR="007C78B2" w:rsidRPr="00974EC5" w:rsidRDefault="00AB11B1" w:rsidP="0069695D">
      <w:pPr>
        <w:spacing w:after="120" w:line="240" w:lineRule="auto"/>
        <w:ind w:left="0" w:hanging="2"/>
        <w:rPr>
          <w:lang w:val="es-ES"/>
        </w:rPr>
      </w:pPr>
      <w:bookmarkStart w:id="317" w:name="_Toc186200173"/>
      <w:bookmarkStart w:id="318" w:name="_Toc186096517"/>
      <w:r w:rsidRPr="00974EC5">
        <w:rPr>
          <w:lang w:val="es-ES"/>
        </w:rPr>
        <w:t>Entre las múltiples manifestaciones de</w:t>
      </w:r>
      <w:r w:rsidR="00F455FC" w:rsidRPr="00974EC5">
        <w:rPr>
          <w:lang w:val="es-ES"/>
        </w:rPr>
        <w:t xml:space="preserve"> </w:t>
      </w:r>
      <w:r w:rsidRPr="00974EC5">
        <w:rPr>
          <w:lang w:val="es-ES"/>
        </w:rPr>
        <w:t>l</w:t>
      </w:r>
      <w:r w:rsidR="00F455FC" w:rsidRPr="00974EC5">
        <w:rPr>
          <w:lang w:val="es-ES"/>
        </w:rPr>
        <w:t>a</w:t>
      </w:r>
      <w:r w:rsidRPr="00974EC5">
        <w:rPr>
          <w:lang w:val="es-ES"/>
        </w:rPr>
        <w:t xml:space="preserve"> COVID persistente, las alteraciones neurológicas y neuropsicológicas, conocidas</w:t>
      </w:r>
      <w:r w:rsidR="00F455FC" w:rsidRPr="00974EC5">
        <w:rPr>
          <w:lang w:val="es-ES"/>
        </w:rPr>
        <w:t xml:space="preserve"> </w:t>
      </w:r>
      <w:r w:rsidRPr="00974EC5">
        <w:rPr>
          <w:lang w:val="es-ES"/>
        </w:rPr>
        <w:t xml:space="preserve">colectivamente como "NeuroCOVID", representan uno de los aspectos más incapacitantes </w:t>
      </w:r>
      <w:r w:rsidRPr="00974EC5">
        <w:rPr>
          <w:lang w:val="es-ES"/>
        </w:rPr>
        <w:fldChar w:fldCharType="begin"/>
      </w:r>
      <w:r w:rsidRPr="00974EC5">
        <w:rPr>
          <w:lang w:val="es-ES"/>
        </w:rPr>
        <w:instrText xml:space="preserve"> ADDIN ZOTERO_ITEM CSL_CITATION {"citationID":"8AREiAfG","properties":{"formattedCitation":"[4]","plainCitation":"[4]","noteIndex":0},"citationItems":[{"id":975,"uris":["http://zotero.org/users/7006471/items/B5I52ZS4"],"itemData":{"id":975,"type":"article-journal","container-title":"Irish Journal of Medical Science","DOI":"10.1007/s11845-020-02367-4","ISSN":"1863-4362","issue":"2","journalAbbreviation":"Ir J Med Sci","language":"eng","note":"PMID: 32901422\nPMCID: PMC7478939","page":"851-852","source":"PubMed","title":"NeuroCOVID: critical review of neuropsychiatric manifestations of SARS-CoV-2 infection","title-short":"NeuroCOVID","volume":"190","author":[{"family":"Oliveira","given":"Renato"},{"family":"Sotero","given":"Filipa Dourado"},{"family":"Teodoro","given":"Tomás"}],"issued":{"date-parts":[["2021",5]]}}}],"schema":"https://github.com/citation-style-language/schema/raw/master/csl-citation.json"} </w:instrText>
      </w:r>
      <w:r w:rsidRPr="00974EC5">
        <w:rPr>
          <w:lang w:val="es-ES"/>
        </w:rPr>
        <w:fldChar w:fldCharType="separate"/>
      </w:r>
      <w:r w:rsidRPr="00974EC5">
        <w:rPr>
          <w:lang w:val="es-ES"/>
        </w:rPr>
        <w:t>[4]</w:t>
      </w:r>
      <w:r w:rsidRPr="00974EC5">
        <w:rPr>
          <w:lang w:val="es-ES"/>
        </w:rPr>
        <w:fldChar w:fldCharType="end"/>
      </w:r>
      <w:r w:rsidRPr="00974EC5">
        <w:rPr>
          <w:lang w:val="es-ES"/>
        </w:rPr>
        <w:t xml:space="preserve">. </w:t>
      </w:r>
      <w:r w:rsidR="007C78B2" w:rsidRPr="00974EC5">
        <w:rPr>
          <w:lang w:val="es-ES"/>
        </w:rPr>
        <w:t xml:space="preserve">Estudios de neuroimagen han identificado adelgazamiento cortical y alteraciones en la conectividad cerebral, lo que refuerza la base biológica de la afectación del sistema nervioso central </w:t>
      </w:r>
      <w:r w:rsidR="007C78B2" w:rsidRPr="00974EC5">
        <w:rPr>
          <w:lang w:val="es-ES"/>
        </w:rPr>
        <w:fldChar w:fldCharType="begin"/>
      </w:r>
      <w:r w:rsidR="00694AD5" w:rsidRPr="00974EC5">
        <w:rPr>
          <w:lang w:val="es-ES"/>
        </w:rPr>
        <w:instrText xml:space="preserve"> ADDIN ZOTERO_ITEM CSL_CITATION {"citationID":"Ia7Mszeu","properties":{"formattedCitation":"[21]","plainCitation":"[21]","noteIndex":0},"citationItems":[{"id":1010,"uris":["http://zotero.org/users/7006471/items/BWBCNVUK"],"itemData":{"id":1010,"type":"article-journal","abstract":"As the heterogeneity of symptoms is increasingly recognized among long-COVID patients, it appears highly relevant to study potential pathophysiological differences along the different subtypes. Preliminary evidence suggests distinct alterations in brain structure and systemic inflammatory patterns in specific groups of long-COVID patients. To this end, we analyzed differences in cortical thickness and peripheral immune signature between clinical subgroups based on 3 T-MRI scans and signature inflammatory markers in n = 120 participants comprising healthy never-infected controls (n = 30), healthy COVID-19 survivors (n = 29), and subgroups of long-COVID patients with (n = 26) and without (n = 35) cognitive impairment according to screening with Montreal Cognitive Assessment. Whole-brain comparison of cortical thickness between the 4 groups was conducted by surface-based morphometry. We identified distinct cortical areas showing a progressive increase in cortical thickness across different groups, starting from healthy individuals who had never been infected with COVID-19, followed by healthy COVID-19 survivors, long-COVID patients without cognitive deficits (MoCA ≥ 26), and finally, long-COVID patients exhibiting significant cognitive deficits (MoCA &lt; 26). These findings highlight the continuum of cortical thickness alterations associated with COVID-19, with more pronounced changes observed in individuals experiencing cognitive impairment (p &lt; 0.05, FWE-corrected). Affected cortical regions covered prefrontal and temporal gyri, insula, posterior cingulate, parahippocampal gyrus, and parietal areas. Additionally, we discovered a distinct immunophenotype, with elevated levels of IL-10, IFNγ, and sTREM2 in long-COVID patients, especially in the group suffering from cognitive impairment. We demonstrate lingering cortical and immunological alterations in healthy and impaired subgroups of COVID-19 survivors. This implies a complex underlying pathomechanism in long-COVID and emphasizes the necessity to investigate the whole spectrum of post-COVID biology to determine targeted treatment strategies targeting specific sub-groups.","container-title":"Brain, Behavior, and Immunity","DOI":"10.1016/j.bbi.2023.11.028","ISSN":"1090-2139","journalAbbreviation":"Brain Behav Immun","language":"eng","note":"PMID: 38036270","page":"175-184","source":"PubMed","title":"Cortical thickness alterations and systemic inflammation define long-COVID patients with cognitive impairment","volume":"116","author":[{"family":"Besteher","given":"Bianca"},{"family":"Rocktäschel","given":"Tonia"},{"family":"Garza","given":"Alejandra P."},{"family":"Machnik","given":"Marlene"},{"family":"Ballez","given":"Johanna"},{"family":"Helbing","given":"Dario-Lucas"},{"family":"Finke","given":"Kathrin"},{"family":"Reuken","given":"Philipp"},{"family":"Güllmar","given":"Daniel"},{"family":"Gaser","given":"Christian"},{"family":"Walter","given":"Martin"},{"family":"Opel","given":"Nils"},{"family":"Rita Dunay","given":"Ildiko"}],"issued":{"date-parts":[["2024",2]]}}}],"schema":"https://github.com/citation-style-language/schema/raw/master/csl-citation.json"} </w:instrText>
      </w:r>
      <w:r w:rsidR="007C78B2" w:rsidRPr="00974EC5">
        <w:rPr>
          <w:lang w:val="es-ES"/>
        </w:rPr>
        <w:fldChar w:fldCharType="separate"/>
      </w:r>
      <w:r w:rsidR="00694AD5" w:rsidRPr="00974EC5">
        <w:rPr>
          <w:lang w:val="es-ES"/>
        </w:rPr>
        <w:t>[21]</w:t>
      </w:r>
      <w:r w:rsidR="007C78B2" w:rsidRPr="00974EC5">
        <w:rPr>
          <w:lang w:val="es-ES"/>
        </w:rPr>
        <w:fldChar w:fldCharType="end"/>
      </w:r>
      <w:r w:rsidR="007C78B2" w:rsidRPr="00974EC5">
        <w:rPr>
          <w:lang w:val="es-ES"/>
        </w:rPr>
        <w:t>.</w:t>
      </w:r>
      <w:bookmarkEnd w:id="317"/>
      <w:r w:rsidR="007C78B2" w:rsidRPr="00974EC5">
        <w:rPr>
          <w:lang w:val="es-ES"/>
        </w:rPr>
        <w:t xml:space="preserve"> </w:t>
      </w:r>
    </w:p>
    <w:p w14:paraId="26A4550A" w14:textId="68DF78F6" w:rsidR="006A2C3B" w:rsidRPr="00974EC5" w:rsidRDefault="007C78B2" w:rsidP="0069695D">
      <w:pPr>
        <w:spacing w:after="120" w:line="240" w:lineRule="auto"/>
        <w:ind w:left="0" w:hanging="2"/>
        <w:rPr>
          <w:lang w:val="es-ES"/>
        </w:rPr>
      </w:pPr>
      <w:bookmarkStart w:id="319" w:name="_Toc186200174"/>
      <w:r w:rsidRPr="00974EC5">
        <w:rPr>
          <w:lang w:val="es-ES"/>
        </w:rPr>
        <w:t xml:space="preserve">Desde el punto de vista más estrictamente neuropsicológico, las deficiencias cognitivas presentes en la </w:t>
      </w:r>
      <w:r w:rsidR="00E3795F" w:rsidRPr="00974EC5">
        <w:rPr>
          <w:lang w:val="es-ES"/>
        </w:rPr>
        <w:t>PCC</w:t>
      </w:r>
      <w:r w:rsidRPr="00974EC5">
        <w:rPr>
          <w:lang w:val="es-ES"/>
        </w:rPr>
        <w:t xml:space="preserve"> </w:t>
      </w:r>
      <w:r w:rsidR="00AB11B1" w:rsidRPr="00974EC5">
        <w:rPr>
          <w:lang w:val="es-ES"/>
        </w:rPr>
        <w:t>incluyen déficits en la memoria a corto y largo plazo, atención, velocidad de procesamiento, fluidez verbal y funciones ejecutivas</w:t>
      </w:r>
      <w:r w:rsidRPr="00974EC5">
        <w:rPr>
          <w:lang w:val="es-ES"/>
        </w:rPr>
        <w:t>, entre otr</w:t>
      </w:r>
      <w:r w:rsidR="00E3795F" w:rsidRPr="00974EC5">
        <w:rPr>
          <w:lang w:val="es-ES"/>
        </w:rPr>
        <w:t>a</w:t>
      </w:r>
      <w:r w:rsidRPr="00974EC5">
        <w:rPr>
          <w:lang w:val="es-ES"/>
        </w:rPr>
        <w:t>s</w:t>
      </w:r>
      <w:r w:rsidR="00AB11B1" w:rsidRPr="00974EC5">
        <w:rPr>
          <w:lang w:val="es-ES"/>
        </w:rPr>
        <w:t xml:space="preserve">. </w:t>
      </w:r>
      <w:r w:rsidRPr="00974EC5">
        <w:rPr>
          <w:lang w:val="es-ES"/>
        </w:rPr>
        <w:t xml:space="preserve">Este conjunto de síntomas es a menudo descrito por </w:t>
      </w:r>
      <w:r w:rsidRPr="00974EC5">
        <w:rPr>
          <w:lang w:val="es-ES"/>
        </w:rPr>
        <w:lastRenderedPageBreak/>
        <w:t xml:space="preserve">quienes lo padecen como una </w:t>
      </w:r>
      <w:r w:rsidR="00AB11B1" w:rsidRPr="00974EC5">
        <w:rPr>
          <w:lang w:val="es-ES"/>
        </w:rPr>
        <w:t>"niebla mental"</w:t>
      </w:r>
      <w:r w:rsidRPr="00974EC5">
        <w:rPr>
          <w:lang w:val="es-ES"/>
        </w:rPr>
        <w:t xml:space="preserve"> </w:t>
      </w:r>
      <w:r w:rsidR="00AB11B1" w:rsidRPr="00974EC5">
        <w:rPr>
          <w:lang w:val="es-ES"/>
        </w:rPr>
        <w:t xml:space="preserve">y </w:t>
      </w:r>
      <w:r w:rsidRPr="00974EC5">
        <w:rPr>
          <w:lang w:val="es-ES"/>
        </w:rPr>
        <w:t>podría</w:t>
      </w:r>
      <w:r w:rsidR="00AB11B1" w:rsidRPr="00974EC5">
        <w:rPr>
          <w:lang w:val="es-ES"/>
        </w:rPr>
        <w:t xml:space="preserve"> estar vinculada tanto a cambios estructurales como funcionales en el cerebro </w:t>
      </w:r>
      <w:r w:rsidR="00AB11B1" w:rsidRPr="00974EC5">
        <w:rPr>
          <w:lang w:val="es-ES"/>
        </w:rPr>
        <w:fldChar w:fldCharType="begin"/>
      </w:r>
      <w:r w:rsidR="00694AD5" w:rsidRPr="00974EC5">
        <w:rPr>
          <w:lang w:val="es-ES"/>
        </w:rPr>
        <w:instrText xml:space="preserve"> ADDIN ZOTERO_ITEM CSL_CITATION {"citationID":"Qbxi2ifV","properties":{"formattedCitation":"[22]","plainCitation":"[22]","noteIndex":0},"citationItems":[{"id":1007,"uris":["http://zotero.org/users/7006471/items/XYKZ7GG7"],"itemData":{"id":1007,"type":"article-journal","abstract":"IMPORTANCE: COVID-19 is associated with clinically significant symptoms despite resolution of the acute infection (i.e., post-COVID-19 syndrome). Fatigue and cognitive impairment are amongst the most common and debilitating symptoms of post-COVID-19 syndrome.\nOBJECTIVE: To quantify the proportion of individuals experiencing fatigue and cognitive impairment 12 or more weeks following COVID-19 diagnosis, and to characterize the inflammatory correlates and functional consequences of post-COVID-19 syndrome.\nDATA SOURCES: Systematic searches were conducted without language restrictions from database inception to June 8, 2021 on PubMed/MEDLINE, The Cochrane Library, PsycInfo, Embase, Web of Science, Google/Google Scholar, and select reference lists.\nSTUDY SELECTION: Primary research articles which evaluated individuals at least 12 weeks after confirmed COVID-19 diagnosis and specifically reported on fatigue, cognitive impairment, inflammatory parameters, and/or functional outcomes were selected.\nDATA EXTRACTION &amp; SYNTHESIS: Two reviewers independently extracted published summary data and assessed methodological quality and risk of bias. A meta-analysis of proportions was conducted to pool Freeman-Tukey double arcsine transformed proportions using the random-effects restricted maximum-likelihood model.\nMAIN OUTCOMES &amp; MEASURES: The co-primary outcomes were the proportions of individuals reporting fatigue and cognitive impairment, respectively, 12 or more weeks following COVID-19 infection. The secondary outcomes were inflammatory correlates and functional consequences associated with post-COVID-19 syndrome.\nRESULTS: The literature search yielded 10,979 studies, and 81 studies were selected for inclusion. The fatigue meta-analysis comprised 68 studies, the cognitive impairment meta-analysis comprised 43 studies, and 48 studies were included in the narrative synthesis. Meta-analysis revealed that the proportion of individuals experiencing fatigue 12 or more weeks following COVID-19 diagnosis was 0.32 (95% CI, 0.27, 0.37; p &lt; 0.001; n = 25,268; I2 = 99.1%). The proportion of individuals exhibiting cognitive impairment was 0.22 (95% CI, 0.17, 0.28; p &lt; 0.001; n = 13,232; I2 = 98.0). Moreover, narrative synthesis revealed elevations in proinflammatory markers and considerable functional impairment in a subset of individuals.\nCONCLUSIONS &amp; RELEVANCE: A significant proportion of individuals experience persistent fatigue and/or cognitive impairment following resolution of acute COVID-19. The frequency and debilitating nature of the foregoing symptoms provides the impetus to characterize the underlying neurobiological substrates and how to best treat these phenomena.\nSTUDY REGISTRATION: PROSPERO (CRD42021256965).","container-title":"Brain, Behavior, and Immunity","DOI":"10.1016/j.bbi.2021.12.020","ISSN":"1090-2139","journalAbbreviation":"Brain Behav Immun","language":"eng","note":"PMID: 34973396\nPMCID: PMC8715665","page":"93-135","source":"PubMed","title":"Fatigue and cognitive impairment in Post-COVID-19 Syndrome: A systematic review and meta-analysis","title-short":"Fatigue and cognitive impairment in Post-COVID-19 Syndrome","volume":"101","author":[{"family":"Ceban","given":"Felicia"},{"family":"Ling","given":"Susan"},{"family":"Lui","given":"Leanna M. W."},{"family":"Lee","given":"Yena"},{"family":"Gill","given":"Hartej"},{"family":"Teopiz","given":"Kayla M."},{"family":"Rodrigues","given":"Nelson B."},{"family":"Subramaniapillai","given":"Mehala"},{"family":"Di Vincenzo","given":"Joshua D."},{"family":"Cao","given":"Bing"},{"family":"Lin","given":"Kangguang"},{"family":"Mansur","given":"Rodrigo B."},{"family":"Ho","given":"Roger C."},{"family":"Rosenblat","given":"Joshua D."},{"family":"Miskowiak","given":"Kamilla W."},{"family":"Vinberg","given":"Maj"},{"family":"Maletic","given":"Vladimir"},{"family":"McIntyre","given":"Roger S."}],"issued":{"date-parts":[["2022",3]]}}}],"schema":"https://github.com/citation-style-language/schema/raw/master/csl-citation.json"} </w:instrText>
      </w:r>
      <w:r w:rsidR="00AB11B1" w:rsidRPr="00974EC5">
        <w:rPr>
          <w:lang w:val="es-ES"/>
        </w:rPr>
        <w:fldChar w:fldCharType="separate"/>
      </w:r>
      <w:r w:rsidR="00694AD5" w:rsidRPr="00974EC5">
        <w:rPr>
          <w:lang w:val="es-ES"/>
        </w:rPr>
        <w:t>[22]</w:t>
      </w:r>
      <w:r w:rsidR="00AB11B1" w:rsidRPr="00974EC5">
        <w:rPr>
          <w:lang w:val="es-ES"/>
        </w:rPr>
        <w:fldChar w:fldCharType="end"/>
      </w:r>
      <w:r w:rsidR="00AB11B1" w:rsidRPr="00974EC5">
        <w:rPr>
          <w:lang w:val="es-ES"/>
        </w:rPr>
        <w:t>.</w:t>
      </w:r>
      <w:bookmarkStart w:id="320" w:name="_Toc186096522"/>
      <w:bookmarkEnd w:id="318"/>
      <w:r w:rsidRPr="00974EC5">
        <w:rPr>
          <w:lang w:val="es-ES"/>
        </w:rPr>
        <w:t xml:space="preserve"> </w:t>
      </w:r>
      <w:r w:rsidR="00E64D1A" w:rsidRPr="00974EC5">
        <w:rPr>
          <w:lang w:val="es-ES"/>
        </w:rPr>
        <w:t>Considerando la sintomatología autorreportada por quienes padecen PCC, l</w:t>
      </w:r>
      <w:r w:rsidRPr="00974EC5">
        <w:rPr>
          <w:lang w:val="es-ES"/>
        </w:rPr>
        <w:t>os</w:t>
      </w:r>
      <w:bookmarkEnd w:id="320"/>
      <w:r w:rsidRPr="00974EC5">
        <w:rPr>
          <w:lang w:val="es-ES"/>
        </w:rPr>
        <w:t xml:space="preserve"> </w:t>
      </w:r>
      <w:r w:rsidR="00AB11B1" w:rsidRPr="00974EC5">
        <w:rPr>
          <w:lang w:val="es-ES"/>
        </w:rPr>
        <w:t>dominios más comúnmente afectados son:</w:t>
      </w:r>
      <w:bookmarkEnd w:id="319"/>
    </w:p>
    <w:p w14:paraId="4CD29879" w14:textId="0CEE3206" w:rsidR="006E0AA8" w:rsidRPr="00974EC5" w:rsidRDefault="006E0AA8" w:rsidP="00AB11B1">
      <w:pPr>
        <w:spacing w:after="120" w:line="240" w:lineRule="auto"/>
        <w:ind w:leftChars="0" w:left="0" w:firstLineChars="0" w:firstLine="0"/>
        <w:rPr>
          <w:lang w:val="es-ES"/>
        </w:rPr>
      </w:pPr>
      <w:bookmarkStart w:id="321" w:name="_Toc186200175"/>
      <w:bookmarkStart w:id="322" w:name="_Toc186096523"/>
      <w:r w:rsidRPr="00974EC5">
        <w:rPr>
          <w:i/>
          <w:iCs/>
          <w:lang w:val="es-ES"/>
        </w:rPr>
        <w:t xml:space="preserve">A) </w:t>
      </w:r>
      <w:r w:rsidR="007C78B2" w:rsidRPr="00974EC5">
        <w:rPr>
          <w:i/>
          <w:iCs/>
          <w:lang w:val="es-ES"/>
        </w:rPr>
        <w:t>F</w:t>
      </w:r>
      <w:r w:rsidR="006A2C3B" w:rsidRPr="00974EC5">
        <w:rPr>
          <w:i/>
          <w:iCs/>
          <w:lang w:val="es-ES"/>
        </w:rPr>
        <w:t>unciones ejecutivas</w:t>
      </w:r>
      <w:r w:rsidR="006A2C3B" w:rsidRPr="00974EC5">
        <w:rPr>
          <w:lang w:val="es-ES"/>
        </w:rPr>
        <w:t xml:space="preserve">: </w:t>
      </w:r>
      <w:r w:rsidR="007C78B2" w:rsidRPr="00974EC5">
        <w:rPr>
          <w:lang w:val="es-ES"/>
        </w:rPr>
        <w:t>e</w:t>
      </w:r>
      <w:r w:rsidR="006A2C3B" w:rsidRPr="00974EC5">
        <w:rPr>
          <w:lang w:val="es-ES"/>
        </w:rPr>
        <w:t xml:space="preserve">stas habilidades, que incluyen la planificación, el control inhibitorio y la flexibilidad cognitiva, son fundamentales para la resolución de problemas y la toma de decisiones. </w:t>
      </w:r>
      <w:r w:rsidRPr="00974EC5">
        <w:rPr>
          <w:lang w:val="es-ES"/>
        </w:rPr>
        <w:t>Dentro de este dominio se pueden identificar subdominios tales como:</w:t>
      </w:r>
      <w:bookmarkEnd w:id="321"/>
      <w:r w:rsidRPr="00974EC5">
        <w:rPr>
          <w:lang w:val="es-ES"/>
        </w:rPr>
        <w:t xml:space="preserve"> </w:t>
      </w:r>
    </w:p>
    <w:p w14:paraId="5EFF5379" w14:textId="5AE1C6F3" w:rsidR="006E0AA8" w:rsidRPr="00974EC5" w:rsidRDefault="006E0AA8" w:rsidP="006E0AA8">
      <w:pPr>
        <w:spacing w:after="120" w:line="240" w:lineRule="auto"/>
        <w:ind w:leftChars="0" w:left="0" w:firstLineChars="0" w:firstLine="0"/>
        <w:rPr>
          <w:lang w:val="es-ES"/>
        </w:rPr>
      </w:pPr>
      <w:bookmarkStart w:id="323" w:name="_Toc186096531"/>
      <w:bookmarkStart w:id="324" w:name="_Toc186200176"/>
      <w:r w:rsidRPr="00974EC5">
        <w:rPr>
          <w:lang w:val="es-ES"/>
        </w:rPr>
        <w:t>- Memoria de trabajo: fundamental para mantener y manipular información en tiempo real, especialmente útil para tareas complejas como el cálculo mental o la planificación.</w:t>
      </w:r>
      <w:bookmarkStart w:id="325" w:name="_Toc186096532"/>
      <w:bookmarkEnd w:id="323"/>
      <w:bookmarkEnd w:id="324"/>
    </w:p>
    <w:p w14:paraId="46F7F684" w14:textId="107BBAD5" w:rsidR="006E0AA8" w:rsidRPr="00974EC5" w:rsidRDefault="006E0AA8" w:rsidP="006E0AA8">
      <w:pPr>
        <w:spacing w:after="120" w:line="240" w:lineRule="auto"/>
        <w:ind w:leftChars="0" w:left="0" w:firstLineChars="0" w:firstLine="0"/>
        <w:rPr>
          <w:lang w:val="es-ES"/>
        </w:rPr>
      </w:pPr>
      <w:bookmarkStart w:id="326" w:name="_Toc186200177"/>
      <w:r w:rsidRPr="00974EC5">
        <w:rPr>
          <w:lang w:val="es-ES"/>
        </w:rPr>
        <w:t>- Fluidez verbal: evalúa la capacidad para generar palabras de manera rápida y organizada, reflejando tanto el acceso a la memoria como la habilidad lingüística.</w:t>
      </w:r>
      <w:bookmarkEnd w:id="325"/>
      <w:bookmarkEnd w:id="326"/>
    </w:p>
    <w:p w14:paraId="31B8FDEC" w14:textId="2A7905C8" w:rsidR="006E0AA8" w:rsidRPr="00974EC5" w:rsidRDefault="006E0AA8" w:rsidP="006E0AA8">
      <w:pPr>
        <w:spacing w:after="120" w:line="240" w:lineRule="auto"/>
        <w:ind w:leftChars="0" w:left="0" w:firstLineChars="0" w:firstLine="0"/>
        <w:rPr>
          <w:lang w:val="es-ES"/>
        </w:rPr>
      </w:pPr>
      <w:bookmarkStart w:id="327" w:name="_Toc186096533"/>
      <w:bookmarkStart w:id="328" w:name="_Toc186200178"/>
      <w:r w:rsidRPr="00974EC5">
        <w:rPr>
          <w:lang w:val="es-ES"/>
        </w:rPr>
        <w:t>- Inhibición de respuestas automáticas: implica la capacidad de controlar respuestas impulsivas o automáticas, esencial para el autocontrol y la flexibilidad cognitiva.</w:t>
      </w:r>
      <w:bookmarkEnd w:id="327"/>
      <w:bookmarkEnd w:id="328"/>
    </w:p>
    <w:p w14:paraId="095F3767" w14:textId="457BC589" w:rsidR="006A2C3B" w:rsidRPr="00974EC5" w:rsidRDefault="006A2C3B" w:rsidP="00AB11B1">
      <w:pPr>
        <w:spacing w:after="120" w:line="240" w:lineRule="auto"/>
        <w:ind w:leftChars="0" w:left="0" w:firstLineChars="0" w:firstLine="0"/>
        <w:rPr>
          <w:lang w:val="es-ES"/>
        </w:rPr>
      </w:pPr>
      <w:bookmarkStart w:id="329" w:name="_Toc186200179"/>
      <w:r w:rsidRPr="00974EC5">
        <w:rPr>
          <w:lang w:val="es-ES"/>
        </w:rPr>
        <w:t>Las alteraciones en este dominio pueden explicar las dificultades para gestionar tareas complejas reportadas por pacientes con</w:t>
      </w:r>
      <w:r w:rsidR="007C78B2" w:rsidRPr="00974EC5">
        <w:rPr>
          <w:lang w:val="es-ES"/>
        </w:rPr>
        <w:t xml:space="preserve"> afectación cognitiva bajo el cuadro de COVID persistente</w:t>
      </w:r>
      <w:r w:rsidRPr="00974EC5">
        <w:rPr>
          <w:lang w:val="es-ES"/>
        </w:rPr>
        <w:t>.</w:t>
      </w:r>
      <w:bookmarkEnd w:id="322"/>
      <w:bookmarkEnd w:id="329"/>
    </w:p>
    <w:p w14:paraId="24DD2AEF" w14:textId="3952AACE" w:rsidR="006A2C3B" w:rsidRPr="00974EC5" w:rsidRDefault="006E0AA8" w:rsidP="00AB11B1">
      <w:pPr>
        <w:spacing w:after="120" w:line="240" w:lineRule="auto"/>
        <w:ind w:leftChars="0" w:left="0" w:firstLineChars="0" w:firstLine="0"/>
        <w:rPr>
          <w:lang w:val="es-ES"/>
        </w:rPr>
      </w:pPr>
      <w:bookmarkStart w:id="330" w:name="_Toc186096524"/>
      <w:bookmarkStart w:id="331" w:name="_Toc186200180"/>
      <w:r w:rsidRPr="00974EC5">
        <w:rPr>
          <w:i/>
          <w:iCs/>
          <w:lang w:val="es-ES"/>
        </w:rPr>
        <w:t xml:space="preserve">B) </w:t>
      </w:r>
      <w:r w:rsidR="006A2C3B" w:rsidRPr="00974EC5">
        <w:rPr>
          <w:i/>
          <w:iCs/>
          <w:lang w:val="es-ES"/>
        </w:rPr>
        <w:t>Atención y velocidad de procesamiento:</w:t>
      </w:r>
      <w:r w:rsidR="006A2C3B" w:rsidRPr="00974EC5">
        <w:rPr>
          <w:lang w:val="es-ES"/>
        </w:rPr>
        <w:t xml:space="preserve"> </w:t>
      </w:r>
      <w:r w:rsidR="007C78B2" w:rsidRPr="00974EC5">
        <w:rPr>
          <w:lang w:val="es-ES"/>
        </w:rPr>
        <w:t>l</w:t>
      </w:r>
      <w:r w:rsidR="006A2C3B" w:rsidRPr="00974EC5">
        <w:rPr>
          <w:lang w:val="es-ES"/>
        </w:rPr>
        <w:t xml:space="preserve">a capacidad para mantener la atención y procesar información rápidamente es esencial para la eficacia en actividades cotidianas. </w:t>
      </w:r>
      <w:bookmarkStart w:id="332" w:name="_Toc186096535"/>
      <w:bookmarkStart w:id="333" w:name="_Hlk186128541"/>
      <w:r w:rsidRPr="00974EC5">
        <w:rPr>
          <w:lang w:val="es-ES"/>
        </w:rPr>
        <w:t xml:space="preserve">La atención se refiere a la capacidad de concentrarse en estímulos relevantes mientras se ignoran los irrelevantes, </w:t>
      </w:r>
      <w:bookmarkEnd w:id="332"/>
      <w:r w:rsidR="00F50656" w:rsidRPr="00974EC5">
        <w:rPr>
          <w:lang w:val="es-ES"/>
        </w:rPr>
        <w:t>en tanto que la v</w:t>
      </w:r>
      <w:bookmarkStart w:id="334" w:name="_Toc186096536"/>
      <w:r w:rsidRPr="00974EC5">
        <w:rPr>
          <w:lang w:val="es-ES"/>
        </w:rPr>
        <w:t xml:space="preserve">elocidad de procesamiento </w:t>
      </w:r>
      <w:r w:rsidR="00F50656" w:rsidRPr="00974EC5">
        <w:rPr>
          <w:lang w:val="es-ES"/>
        </w:rPr>
        <w:t>m</w:t>
      </w:r>
      <w:r w:rsidRPr="00974EC5">
        <w:rPr>
          <w:lang w:val="es-ES"/>
        </w:rPr>
        <w:t xml:space="preserve">ide la rapidez con la que se procesa y </w:t>
      </w:r>
      <w:r w:rsidR="00F50656" w:rsidRPr="00974EC5">
        <w:rPr>
          <w:lang w:val="es-ES"/>
        </w:rPr>
        <w:t xml:space="preserve">se </w:t>
      </w:r>
      <w:r w:rsidRPr="00974EC5">
        <w:rPr>
          <w:lang w:val="es-ES"/>
        </w:rPr>
        <w:t>responde a la información.</w:t>
      </w:r>
      <w:bookmarkEnd w:id="333"/>
      <w:bookmarkEnd w:id="334"/>
      <w:r w:rsidR="00F50656" w:rsidRPr="00974EC5">
        <w:rPr>
          <w:lang w:val="es-ES"/>
        </w:rPr>
        <w:t xml:space="preserve"> </w:t>
      </w:r>
      <w:r w:rsidR="006A2C3B" w:rsidRPr="00974EC5">
        <w:rPr>
          <w:lang w:val="es-ES"/>
        </w:rPr>
        <w:t>La fatiga mental y la ralentización cognitiva son síntomas frecuentes en</w:t>
      </w:r>
      <w:r w:rsidR="007C78B2" w:rsidRPr="00974EC5">
        <w:rPr>
          <w:lang w:val="es-ES"/>
        </w:rPr>
        <w:t xml:space="preserve"> el cuadro de COVID persisten</w:t>
      </w:r>
      <w:r w:rsidR="00F50656" w:rsidRPr="00974EC5">
        <w:rPr>
          <w:lang w:val="es-ES"/>
        </w:rPr>
        <w:t>te</w:t>
      </w:r>
      <w:r w:rsidR="007C78B2" w:rsidRPr="00974EC5">
        <w:rPr>
          <w:lang w:val="es-ES"/>
        </w:rPr>
        <w:t xml:space="preserve"> y </w:t>
      </w:r>
      <w:r w:rsidR="006A2C3B" w:rsidRPr="00974EC5">
        <w:rPr>
          <w:lang w:val="es-ES"/>
        </w:rPr>
        <w:t>afectan directamente</w:t>
      </w:r>
      <w:r w:rsidR="00E64D1A" w:rsidRPr="00974EC5">
        <w:rPr>
          <w:lang w:val="es-ES"/>
        </w:rPr>
        <w:t xml:space="preserve"> a</w:t>
      </w:r>
      <w:r w:rsidR="006A2C3B" w:rsidRPr="00974EC5">
        <w:rPr>
          <w:lang w:val="es-ES"/>
        </w:rPr>
        <w:t xml:space="preserve"> este dominio.</w:t>
      </w:r>
      <w:bookmarkEnd w:id="330"/>
      <w:bookmarkEnd w:id="331"/>
    </w:p>
    <w:p w14:paraId="53C4D55C" w14:textId="336F7116" w:rsidR="006A2C3B" w:rsidRPr="00974EC5" w:rsidRDefault="00F50656" w:rsidP="00F50656">
      <w:pPr>
        <w:tabs>
          <w:tab w:val="num" w:pos="1440"/>
        </w:tabs>
        <w:spacing w:after="120" w:line="240" w:lineRule="auto"/>
        <w:ind w:leftChars="0" w:left="0" w:firstLineChars="0" w:firstLine="0"/>
        <w:rPr>
          <w:lang w:val="es-ES"/>
        </w:rPr>
      </w:pPr>
      <w:bookmarkStart w:id="335" w:name="_Toc186096525"/>
      <w:bookmarkStart w:id="336" w:name="_Toc186200181"/>
      <w:r w:rsidRPr="00974EC5">
        <w:rPr>
          <w:i/>
          <w:iCs/>
          <w:lang w:val="es-ES"/>
        </w:rPr>
        <w:t xml:space="preserve">C) </w:t>
      </w:r>
      <w:r w:rsidR="006A2C3B" w:rsidRPr="00974EC5">
        <w:rPr>
          <w:i/>
          <w:iCs/>
          <w:lang w:val="es-ES"/>
        </w:rPr>
        <w:t>Memoria:</w:t>
      </w:r>
      <w:r w:rsidR="006A2C3B" w:rsidRPr="00974EC5">
        <w:rPr>
          <w:lang w:val="es-ES"/>
        </w:rPr>
        <w:t xml:space="preserve"> </w:t>
      </w:r>
      <w:bookmarkStart w:id="337" w:name="_Toc186096538"/>
      <w:r w:rsidRPr="00974EC5">
        <w:rPr>
          <w:lang w:val="es-ES"/>
        </w:rPr>
        <w:t>tanto la memoria verbal (la habilidad de recordar palabras o información auditiva, crítica para la comunicación y el aprendizaje, como la memoria visual</w:t>
      </w:r>
      <w:bookmarkStart w:id="338" w:name="_Toc186096539"/>
      <w:bookmarkEnd w:id="337"/>
      <w:r w:rsidRPr="00974EC5">
        <w:rPr>
          <w:lang w:val="es-ES"/>
        </w:rPr>
        <w:t xml:space="preserve"> (relacionada con la retención de información visual, como figuras o patrones, esencial para la orientación y la percepción espacial</w:t>
      </w:r>
      <w:bookmarkEnd w:id="338"/>
      <w:r w:rsidRPr="00974EC5">
        <w:rPr>
          <w:lang w:val="es-ES"/>
        </w:rPr>
        <w:t xml:space="preserve">) pueden </w:t>
      </w:r>
      <w:r w:rsidR="006A2C3B" w:rsidRPr="00974EC5">
        <w:rPr>
          <w:lang w:val="es-ES"/>
        </w:rPr>
        <w:t xml:space="preserve">verse comprometidas en </w:t>
      </w:r>
      <w:r w:rsidR="007C78B2" w:rsidRPr="00974EC5">
        <w:rPr>
          <w:lang w:val="es-ES"/>
        </w:rPr>
        <w:t>la PCC</w:t>
      </w:r>
      <w:r w:rsidR="006A2C3B" w:rsidRPr="00974EC5">
        <w:rPr>
          <w:lang w:val="es-ES"/>
        </w:rPr>
        <w:t xml:space="preserve">, afectando la capacidad de retener y recuperar información, lo cual impacta significativamente la calidad de vida de </w:t>
      </w:r>
      <w:r w:rsidR="004D665F" w:rsidRPr="00974EC5">
        <w:rPr>
          <w:lang w:val="es-ES"/>
        </w:rPr>
        <w:t>las personas diagnosticadas</w:t>
      </w:r>
      <w:r w:rsidR="006A2C3B" w:rsidRPr="00974EC5">
        <w:rPr>
          <w:lang w:val="es-ES"/>
        </w:rPr>
        <w:t>.</w:t>
      </w:r>
      <w:bookmarkEnd w:id="335"/>
      <w:bookmarkEnd w:id="336"/>
    </w:p>
    <w:p w14:paraId="413A0FA6" w14:textId="0C521859" w:rsidR="006A2C3B" w:rsidRPr="00974EC5" w:rsidRDefault="00F50656" w:rsidP="00AB11B1">
      <w:pPr>
        <w:spacing w:after="120" w:line="240" w:lineRule="auto"/>
        <w:ind w:leftChars="0" w:left="0" w:firstLineChars="0" w:firstLine="0"/>
        <w:rPr>
          <w:lang w:val="es-ES"/>
        </w:rPr>
      </w:pPr>
      <w:bookmarkStart w:id="339" w:name="_Toc186096526"/>
      <w:bookmarkStart w:id="340" w:name="_Toc186200182"/>
      <w:r w:rsidRPr="00974EC5">
        <w:rPr>
          <w:i/>
          <w:iCs/>
          <w:lang w:val="es-ES"/>
        </w:rPr>
        <w:t xml:space="preserve">D) </w:t>
      </w:r>
      <w:r w:rsidR="006A2C3B" w:rsidRPr="00974EC5">
        <w:rPr>
          <w:i/>
          <w:iCs/>
          <w:lang w:val="es-ES"/>
        </w:rPr>
        <w:t>Funciones visoespaciales y visoconstructivas:</w:t>
      </w:r>
      <w:r w:rsidR="006A2C3B" w:rsidRPr="00974EC5">
        <w:rPr>
          <w:lang w:val="es-ES"/>
        </w:rPr>
        <w:t xml:space="preserve"> </w:t>
      </w:r>
      <w:r w:rsidR="006E0AA8" w:rsidRPr="00974EC5">
        <w:rPr>
          <w:lang w:val="es-ES"/>
        </w:rPr>
        <w:t>e</w:t>
      </w:r>
      <w:r w:rsidR="006A2C3B" w:rsidRPr="00974EC5">
        <w:rPr>
          <w:lang w:val="es-ES"/>
        </w:rPr>
        <w:t>stas habilidades, necesarias para interpretar y organizar información visual, son críticas para tareas como la orientación y la planificación espacial.</w:t>
      </w:r>
      <w:bookmarkEnd w:id="339"/>
      <w:bookmarkEnd w:id="340"/>
    </w:p>
    <w:p w14:paraId="6B773C5A" w14:textId="59292A4D" w:rsidR="006A2C3B" w:rsidRPr="00974EC5" w:rsidRDefault="00F50656" w:rsidP="00AB11B1">
      <w:pPr>
        <w:spacing w:after="120" w:line="240" w:lineRule="auto"/>
        <w:ind w:leftChars="0" w:left="0" w:firstLineChars="0" w:firstLine="0"/>
        <w:rPr>
          <w:lang w:val="es-ES"/>
        </w:rPr>
      </w:pPr>
      <w:bookmarkStart w:id="341" w:name="_Toc186096527"/>
      <w:bookmarkStart w:id="342" w:name="_Toc186200183"/>
      <w:r w:rsidRPr="00974EC5">
        <w:rPr>
          <w:i/>
          <w:iCs/>
          <w:lang w:val="es-ES"/>
        </w:rPr>
        <w:t xml:space="preserve">E) </w:t>
      </w:r>
      <w:r w:rsidR="006A2C3B" w:rsidRPr="00974EC5">
        <w:rPr>
          <w:i/>
          <w:iCs/>
          <w:lang w:val="es-ES"/>
        </w:rPr>
        <w:t>Lenguaje:</w:t>
      </w:r>
      <w:r w:rsidR="006A2C3B" w:rsidRPr="00974EC5">
        <w:rPr>
          <w:lang w:val="es-ES"/>
        </w:rPr>
        <w:t xml:space="preserve"> </w:t>
      </w:r>
      <w:r w:rsidR="006E0AA8" w:rsidRPr="00974EC5">
        <w:rPr>
          <w:lang w:val="es-ES"/>
        </w:rPr>
        <w:t>l</w:t>
      </w:r>
      <w:r w:rsidR="006A2C3B" w:rsidRPr="00974EC5">
        <w:rPr>
          <w:lang w:val="es-ES"/>
        </w:rPr>
        <w:t xml:space="preserve">a fluidez verbal, la denominación de objetos y la comprensión son aspectos esenciales del lenguaje que pueden estar afectados en </w:t>
      </w:r>
      <w:r w:rsidR="006E0AA8" w:rsidRPr="00974EC5">
        <w:rPr>
          <w:lang w:val="es-ES"/>
        </w:rPr>
        <w:t>la PCC</w:t>
      </w:r>
      <w:r w:rsidR="006A2C3B" w:rsidRPr="00974EC5">
        <w:rPr>
          <w:lang w:val="es-ES"/>
        </w:rPr>
        <w:t>, limitando la comunicación y las interacciones sociales.</w:t>
      </w:r>
      <w:bookmarkEnd w:id="341"/>
      <w:r w:rsidRPr="00974EC5">
        <w:rPr>
          <w:lang w:val="es-ES"/>
        </w:rPr>
        <w:t xml:space="preserve"> Además del acceso semántico general, este dominio también incluye habilidades como la fluidez verbal, ya mencionada, y la denominación, que son cruciales para la comunicación efectiva.</w:t>
      </w:r>
      <w:bookmarkEnd w:id="342"/>
    </w:p>
    <w:p w14:paraId="58533BDC" w14:textId="30AD3933" w:rsidR="006A2C3B" w:rsidRPr="00974EC5" w:rsidRDefault="006A2C3B" w:rsidP="0069695D">
      <w:pPr>
        <w:spacing w:after="120" w:line="240" w:lineRule="auto"/>
        <w:ind w:left="0" w:hanging="2"/>
        <w:rPr>
          <w:lang w:val="es-ES"/>
        </w:rPr>
      </w:pPr>
      <w:bookmarkStart w:id="343" w:name="_Toc186096528"/>
      <w:bookmarkStart w:id="344" w:name="_Toc186200184"/>
      <w:r w:rsidRPr="00974EC5">
        <w:rPr>
          <w:lang w:val="es-ES"/>
        </w:rPr>
        <w:t>La evaluación sistemática de estos dominios cognitivos es clave para comprender el impacto de</w:t>
      </w:r>
      <w:r w:rsidR="006E0AA8" w:rsidRPr="00974EC5">
        <w:rPr>
          <w:lang w:val="es-ES"/>
        </w:rPr>
        <w:t xml:space="preserve"> </w:t>
      </w:r>
      <w:r w:rsidRPr="00974EC5">
        <w:rPr>
          <w:lang w:val="es-ES"/>
        </w:rPr>
        <w:t>l</w:t>
      </w:r>
      <w:r w:rsidR="006E0AA8" w:rsidRPr="00974EC5">
        <w:rPr>
          <w:lang w:val="es-ES"/>
        </w:rPr>
        <w:t>a</w:t>
      </w:r>
      <w:r w:rsidRPr="00974EC5">
        <w:rPr>
          <w:lang w:val="es-ES"/>
        </w:rPr>
        <w:t> </w:t>
      </w:r>
      <w:r w:rsidR="006E0AA8" w:rsidRPr="00974EC5">
        <w:rPr>
          <w:lang w:val="es-ES"/>
        </w:rPr>
        <w:t>COVID persistente en</w:t>
      </w:r>
      <w:r w:rsidRPr="00974EC5">
        <w:rPr>
          <w:lang w:val="es-ES"/>
        </w:rPr>
        <w:t xml:space="preserve"> la</w:t>
      </w:r>
      <w:r w:rsidR="006E0AA8" w:rsidRPr="00974EC5">
        <w:rPr>
          <w:lang w:val="es-ES"/>
        </w:rPr>
        <w:t>s</w:t>
      </w:r>
      <w:r w:rsidRPr="00974EC5">
        <w:rPr>
          <w:lang w:val="es-ES"/>
        </w:rPr>
        <w:t xml:space="preserve"> </w:t>
      </w:r>
      <w:r w:rsidR="006E0AA8" w:rsidRPr="00974EC5">
        <w:rPr>
          <w:lang w:val="es-ES"/>
        </w:rPr>
        <w:t xml:space="preserve">funciones </w:t>
      </w:r>
      <w:r w:rsidR="006E0AA8" w:rsidRPr="00974EC5">
        <w:rPr>
          <w:lang w:val="es-ES"/>
        </w:rPr>
        <w:lastRenderedPageBreak/>
        <w:t xml:space="preserve">neuropsicológicas por lo que se aplican </w:t>
      </w:r>
      <w:r w:rsidR="00E64D1A" w:rsidRPr="00974EC5">
        <w:rPr>
          <w:lang w:val="es-ES"/>
        </w:rPr>
        <w:t>pruebas</w:t>
      </w:r>
      <w:r w:rsidR="006E0AA8" w:rsidRPr="00974EC5">
        <w:rPr>
          <w:lang w:val="es-ES"/>
        </w:rPr>
        <w:t xml:space="preserve"> validad</w:t>
      </w:r>
      <w:r w:rsidR="00E64D1A" w:rsidRPr="00974EC5">
        <w:rPr>
          <w:lang w:val="es-ES"/>
        </w:rPr>
        <w:t>a</w:t>
      </w:r>
      <w:r w:rsidR="006E0AA8" w:rsidRPr="00974EC5">
        <w:rPr>
          <w:lang w:val="es-ES"/>
        </w:rPr>
        <w:t>s específic</w:t>
      </w:r>
      <w:bookmarkEnd w:id="343"/>
      <w:r w:rsidR="00E64D1A" w:rsidRPr="00974EC5">
        <w:rPr>
          <w:lang w:val="es-ES"/>
        </w:rPr>
        <w:t>a</w:t>
      </w:r>
      <w:r w:rsidR="006E0AA8" w:rsidRPr="00974EC5">
        <w:rPr>
          <w:lang w:val="es-ES"/>
        </w:rPr>
        <w:t xml:space="preserve">s para alcanzar este propósito. Aunque existen diversas metodologías, </w:t>
      </w:r>
      <w:r w:rsidR="00F50656" w:rsidRPr="00974EC5">
        <w:rPr>
          <w:lang w:val="es-ES"/>
        </w:rPr>
        <w:t xml:space="preserve">la tabla 2 recoge </w:t>
      </w:r>
      <w:r w:rsidR="006E0AA8" w:rsidRPr="00974EC5">
        <w:rPr>
          <w:lang w:val="es-ES"/>
        </w:rPr>
        <w:t>algunas de la</w:t>
      </w:r>
      <w:r w:rsidR="00F50656" w:rsidRPr="00974EC5">
        <w:rPr>
          <w:lang w:val="es-ES"/>
        </w:rPr>
        <w:t>s</w:t>
      </w:r>
      <w:r w:rsidR="006E0AA8" w:rsidRPr="00974EC5">
        <w:rPr>
          <w:lang w:val="es-ES"/>
        </w:rPr>
        <w:t xml:space="preserve"> </w:t>
      </w:r>
      <w:r w:rsidR="00F50656" w:rsidRPr="00974EC5">
        <w:rPr>
          <w:lang w:val="es-ES"/>
        </w:rPr>
        <w:t xml:space="preserve">evaluaciones </w:t>
      </w:r>
      <w:r w:rsidR="006E0AA8" w:rsidRPr="00974EC5">
        <w:rPr>
          <w:lang w:val="es-ES"/>
        </w:rPr>
        <w:t xml:space="preserve">más </w:t>
      </w:r>
      <w:r w:rsidR="00F50656" w:rsidRPr="00974EC5">
        <w:rPr>
          <w:lang w:val="es-ES"/>
        </w:rPr>
        <w:t>comúnmente aplicadas</w:t>
      </w:r>
      <w:bookmarkEnd w:id="344"/>
      <w:r w:rsidR="00944A5C" w:rsidRPr="00974EC5">
        <w:rPr>
          <w:lang w:val="es-ES"/>
        </w:rPr>
        <w:t>.</w:t>
      </w:r>
    </w:p>
    <w:p w14:paraId="735A1BA3" w14:textId="77777777" w:rsidR="00F50656" w:rsidRPr="00974EC5" w:rsidRDefault="00F50656" w:rsidP="0069695D">
      <w:pPr>
        <w:spacing w:after="120" w:line="240" w:lineRule="auto"/>
        <w:ind w:left="0" w:hanging="2"/>
        <w:rPr>
          <w:lang w:val="es-ES"/>
        </w:rPr>
      </w:pPr>
    </w:p>
    <w:tbl>
      <w:tblPr>
        <w:tblW w:w="7890" w:type="dxa"/>
        <w:jc w:val="center"/>
        <w:tblCellMar>
          <w:left w:w="70" w:type="dxa"/>
          <w:right w:w="70" w:type="dxa"/>
        </w:tblCellMar>
        <w:tblLook w:val="04A0" w:firstRow="1" w:lastRow="0" w:firstColumn="1" w:lastColumn="0" w:noHBand="0" w:noVBand="1"/>
      </w:tblPr>
      <w:tblGrid>
        <w:gridCol w:w="2547"/>
        <w:gridCol w:w="2410"/>
        <w:gridCol w:w="2933"/>
      </w:tblGrid>
      <w:tr w:rsidR="00F50656" w:rsidRPr="00974EC5" w14:paraId="69B9CF5E" w14:textId="77777777" w:rsidTr="00F50656">
        <w:trPr>
          <w:trHeight w:val="300"/>
          <w:jc w:val="center"/>
        </w:trPr>
        <w:tc>
          <w:tcPr>
            <w:tcW w:w="2547" w:type="dxa"/>
            <w:tcBorders>
              <w:top w:val="single" w:sz="4" w:space="0" w:color="000000"/>
              <w:left w:val="single" w:sz="4" w:space="0" w:color="000000"/>
              <w:bottom w:val="single" w:sz="4" w:space="0" w:color="auto"/>
              <w:right w:val="single" w:sz="4" w:space="0" w:color="auto"/>
            </w:tcBorders>
            <w:shd w:val="clear" w:color="auto" w:fill="auto"/>
            <w:noWrap/>
            <w:vAlign w:val="center"/>
            <w:hideMark/>
          </w:tcPr>
          <w:p w14:paraId="49012B3E" w14:textId="524B3BD0"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2"/>
                <w:szCs w:val="22"/>
                <w:lang w:val="es-ES" w:eastAsia="es-ES_tradnl"/>
              </w:rPr>
            </w:pPr>
            <w:r w:rsidRPr="00974EC5">
              <w:rPr>
                <w:rFonts w:eastAsia="Times New Roman"/>
                <w:b/>
                <w:bCs/>
                <w:color w:val="000000"/>
                <w:position w:val="0"/>
                <w:sz w:val="22"/>
                <w:szCs w:val="22"/>
                <w:lang w:val="es-ES" w:eastAsia="es-ES_tradnl"/>
              </w:rPr>
              <w:t>Dominios</w:t>
            </w:r>
          </w:p>
        </w:tc>
        <w:tc>
          <w:tcPr>
            <w:tcW w:w="2410" w:type="dxa"/>
            <w:tcBorders>
              <w:top w:val="single" w:sz="4" w:space="0" w:color="000000"/>
              <w:left w:val="nil"/>
              <w:bottom w:val="single" w:sz="4" w:space="0" w:color="auto"/>
              <w:right w:val="single" w:sz="4" w:space="0" w:color="auto"/>
            </w:tcBorders>
            <w:shd w:val="clear" w:color="auto" w:fill="auto"/>
            <w:noWrap/>
            <w:vAlign w:val="center"/>
            <w:hideMark/>
          </w:tcPr>
          <w:p w14:paraId="4CE4D2CC"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b/>
                <w:bCs/>
                <w:position w:val="0"/>
                <w:sz w:val="22"/>
                <w:szCs w:val="22"/>
                <w:lang w:val="es-ES" w:eastAsia="es-ES_tradnl"/>
              </w:rPr>
            </w:pPr>
            <w:r w:rsidRPr="00974EC5">
              <w:rPr>
                <w:rFonts w:eastAsia="Times New Roman"/>
                <w:b/>
                <w:bCs/>
                <w:position w:val="0"/>
                <w:sz w:val="22"/>
                <w:szCs w:val="22"/>
                <w:lang w:val="es-ES" w:eastAsia="es-ES_tradnl"/>
              </w:rPr>
              <w:t>Subdominio</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0177BDD2" w14:textId="2B428C28"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b/>
                <w:bCs/>
                <w:position w:val="0"/>
                <w:sz w:val="22"/>
                <w:szCs w:val="22"/>
                <w:lang w:val="es-ES" w:eastAsia="es-ES_tradnl"/>
              </w:rPr>
            </w:pPr>
            <w:r w:rsidRPr="00974EC5">
              <w:rPr>
                <w:rFonts w:eastAsia="Times New Roman"/>
                <w:b/>
                <w:bCs/>
                <w:position w:val="0"/>
                <w:sz w:val="22"/>
                <w:szCs w:val="22"/>
                <w:lang w:val="es-ES" w:eastAsia="es-ES_tradnl"/>
              </w:rPr>
              <w:t>Test</w:t>
            </w:r>
          </w:p>
        </w:tc>
      </w:tr>
      <w:tr w:rsidR="00F50656" w:rsidRPr="00974EC5" w14:paraId="1AFE956B" w14:textId="77777777" w:rsidTr="00F50656">
        <w:trPr>
          <w:trHeight w:val="300"/>
          <w:jc w:val="center"/>
        </w:trPr>
        <w:tc>
          <w:tcPr>
            <w:tcW w:w="25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553E31" w14:textId="276DA1B6"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974EC5">
              <w:rPr>
                <w:rFonts w:eastAsia="Times New Roman"/>
                <w:position w:val="0"/>
                <w:sz w:val="22"/>
                <w:szCs w:val="22"/>
                <w:lang w:val="es-ES" w:eastAsia="es-ES_tradnl"/>
              </w:rPr>
              <w:t>Funciones ejecutivas</w:t>
            </w: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3F921A" w14:textId="4E76825A"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974EC5">
              <w:rPr>
                <w:rFonts w:eastAsia="Times New Roman"/>
                <w:position w:val="0"/>
                <w:sz w:val="22"/>
                <w:szCs w:val="22"/>
                <w:lang w:val="es-ES" w:eastAsia="es-ES_tradnl"/>
              </w:rPr>
              <w:t>Memoria de trabajo</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36D4C10B" w14:textId="77777777" w:rsidR="00F50656" w:rsidRPr="000071E7"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Change w:id="345" w:author="Ariel Cariaga Martínez" w:date="2024-12-29T16:05:00Z" w16du:dateUtc="2024-12-29T15:05:00Z">
                  <w:rPr>
                    <w:rFonts w:eastAsia="Times New Roman"/>
                    <w:position w:val="0"/>
                    <w:sz w:val="22"/>
                    <w:szCs w:val="22"/>
                    <w:lang w:val="es-ES" w:eastAsia="es-ES_tradnl"/>
                  </w:rPr>
                </w:rPrChange>
              </w:rPr>
            </w:pPr>
            <w:r w:rsidRPr="000071E7">
              <w:rPr>
                <w:rFonts w:eastAsia="Times New Roman"/>
                <w:position w:val="0"/>
                <w:sz w:val="22"/>
                <w:szCs w:val="22"/>
                <w:lang w:val="en-US" w:eastAsia="es-ES_tradnl"/>
                <w:rPrChange w:id="346" w:author="Ariel Cariaga Martínez" w:date="2024-12-29T16:05:00Z" w16du:dateUtc="2024-12-29T15:05:00Z">
                  <w:rPr>
                    <w:rFonts w:eastAsia="Times New Roman"/>
                    <w:position w:val="0"/>
                    <w:sz w:val="22"/>
                    <w:szCs w:val="22"/>
                    <w:lang w:val="es-ES" w:eastAsia="es-ES_tradnl"/>
                  </w:rPr>
                </w:rPrChange>
              </w:rPr>
              <w:t>Digit span backward (WAIS-III)</w:t>
            </w:r>
          </w:p>
        </w:tc>
      </w:tr>
      <w:tr w:rsidR="00F50656" w:rsidRPr="00974EC5" w14:paraId="20D929E1"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33B6FC38" w14:textId="77777777" w:rsidR="00F50656" w:rsidRPr="000071E7"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Change w:id="347" w:author="Ariel Cariaga Martínez" w:date="2024-12-29T16:05:00Z" w16du:dateUtc="2024-12-29T15:05:00Z">
                  <w:rPr>
                    <w:rFonts w:eastAsia="Times New Roman"/>
                    <w:position w:val="0"/>
                    <w:sz w:val="22"/>
                    <w:szCs w:val="22"/>
                    <w:lang w:val="es-ES" w:eastAsia="es-ES_tradnl"/>
                  </w:rPr>
                </w:rPrChange>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0DF6BBBA" w14:textId="77777777" w:rsidR="00F50656" w:rsidRPr="000071E7"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Change w:id="348" w:author="Ariel Cariaga Martínez" w:date="2024-12-29T16:05:00Z" w16du:dateUtc="2024-12-29T15:05:00Z">
                  <w:rPr>
                    <w:rFonts w:eastAsia="Times New Roman"/>
                    <w:position w:val="0"/>
                    <w:sz w:val="22"/>
                    <w:szCs w:val="22"/>
                    <w:lang w:val="es-ES" w:eastAsia="es-ES_tradnl"/>
                  </w:rPr>
                </w:rPrChange>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D8C77B5" w14:textId="33079C18"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974EC5">
              <w:rPr>
                <w:rFonts w:eastAsia="Times New Roman"/>
                <w:position w:val="0"/>
                <w:sz w:val="22"/>
                <w:szCs w:val="22"/>
                <w:lang w:val="es-ES" w:eastAsia="es-ES_tradnl"/>
              </w:rPr>
              <w:t>TMT B - A (</w:t>
            </w:r>
            <w:proofErr w:type="spellStart"/>
            <w:r w:rsidRPr="00974EC5">
              <w:rPr>
                <w:rFonts w:eastAsia="Times New Roman"/>
                <w:position w:val="0"/>
                <w:sz w:val="22"/>
                <w:szCs w:val="22"/>
                <w:lang w:val="es-ES" w:eastAsia="es-ES_tradnl"/>
              </w:rPr>
              <w:t>temps</w:t>
            </w:r>
            <w:proofErr w:type="spellEnd"/>
            <w:r w:rsidRPr="00974EC5">
              <w:rPr>
                <w:rFonts w:eastAsia="Times New Roman"/>
                <w:position w:val="0"/>
                <w:sz w:val="22"/>
                <w:szCs w:val="22"/>
                <w:lang w:val="es-ES" w:eastAsia="es-ES_tradnl"/>
              </w:rPr>
              <w:t>)</w:t>
            </w:r>
          </w:p>
        </w:tc>
      </w:tr>
      <w:tr w:rsidR="00F50656" w:rsidRPr="00974EC5" w14:paraId="40F91907"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46286F62"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45E9DB" w14:textId="47F4CCFA"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974EC5">
              <w:rPr>
                <w:rFonts w:eastAsia="Times New Roman"/>
                <w:position w:val="0"/>
                <w:sz w:val="22"/>
                <w:szCs w:val="22"/>
                <w:lang w:val="es-ES" w:eastAsia="es-ES_tradnl"/>
              </w:rPr>
              <w:t>Fluidez verbal</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D293593"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roofErr w:type="spellStart"/>
            <w:r w:rsidRPr="00974EC5">
              <w:rPr>
                <w:rFonts w:eastAsia="Times New Roman"/>
                <w:position w:val="0"/>
                <w:sz w:val="22"/>
                <w:szCs w:val="22"/>
                <w:lang w:val="es-ES" w:eastAsia="es-ES_tradnl"/>
              </w:rPr>
              <w:t>Phonetic</w:t>
            </w:r>
            <w:proofErr w:type="spellEnd"/>
            <w:r w:rsidRPr="00974EC5">
              <w:rPr>
                <w:rFonts w:eastAsia="Times New Roman"/>
                <w:position w:val="0"/>
                <w:sz w:val="22"/>
                <w:szCs w:val="22"/>
                <w:lang w:val="es-ES" w:eastAsia="es-ES_tradnl"/>
              </w:rPr>
              <w:t xml:space="preserve"> </w:t>
            </w:r>
            <w:proofErr w:type="spellStart"/>
            <w:r w:rsidRPr="00974EC5">
              <w:rPr>
                <w:rFonts w:eastAsia="Times New Roman"/>
                <w:position w:val="0"/>
                <w:sz w:val="22"/>
                <w:szCs w:val="22"/>
                <w:lang w:val="es-ES" w:eastAsia="es-ES_tradnl"/>
              </w:rPr>
              <w:t>fluency</w:t>
            </w:r>
            <w:proofErr w:type="spellEnd"/>
            <w:r w:rsidRPr="00974EC5">
              <w:rPr>
                <w:rFonts w:eastAsia="Times New Roman"/>
                <w:position w:val="0"/>
                <w:sz w:val="22"/>
                <w:szCs w:val="22"/>
                <w:lang w:val="es-ES" w:eastAsia="es-ES_tradnl"/>
              </w:rPr>
              <w:t xml:space="preserve"> (PMR)</w:t>
            </w:r>
          </w:p>
        </w:tc>
      </w:tr>
      <w:tr w:rsidR="00F50656" w:rsidRPr="00974EC5" w14:paraId="6FF8BAED"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2F41E61B"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0E255501"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93ACDDF"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roofErr w:type="spellStart"/>
            <w:r w:rsidRPr="00974EC5">
              <w:rPr>
                <w:rFonts w:eastAsia="Times New Roman"/>
                <w:position w:val="0"/>
                <w:sz w:val="22"/>
                <w:szCs w:val="22"/>
                <w:lang w:val="es-ES" w:eastAsia="es-ES_tradnl"/>
              </w:rPr>
              <w:t>Semantic</w:t>
            </w:r>
            <w:proofErr w:type="spellEnd"/>
            <w:r w:rsidRPr="00974EC5">
              <w:rPr>
                <w:rFonts w:eastAsia="Times New Roman"/>
                <w:position w:val="0"/>
                <w:sz w:val="22"/>
                <w:szCs w:val="22"/>
                <w:lang w:val="es-ES" w:eastAsia="es-ES_tradnl"/>
              </w:rPr>
              <w:t xml:space="preserve"> </w:t>
            </w:r>
            <w:proofErr w:type="spellStart"/>
            <w:r w:rsidRPr="00974EC5">
              <w:rPr>
                <w:rFonts w:eastAsia="Times New Roman"/>
                <w:position w:val="0"/>
                <w:sz w:val="22"/>
                <w:szCs w:val="22"/>
                <w:lang w:val="es-ES" w:eastAsia="es-ES_tradnl"/>
              </w:rPr>
              <w:t>fluency</w:t>
            </w:r>
            <w:proofErr w:type="spellEnd"/>
            <w:r w:rsidRPr="00974EC5">
              <w:rPr>
                <w:rFonts w:eastAsia="Times New Roman"/>
                <w:position w:val="0"/>
                <w:sz w:val="22"/>
                <w:szCs w:val="22"/>
                <w:lang w:val="es-ES" w:eastAsia="es-ES_tradnl"/>
              </w:rPr>
              <w:t xml:space="preserve"> (</w:t>
            </w:r>
            <w:proofErr w:type="spellStart"/>
            <w:r w:rsidRPr="00974EC5">
              <w:rPr>
                <w:rFonts w:eastAsia="Times New Roman"/>
                <w:position w:val="0"/>
                <w:sz w:val="22"/>
                <w:szCs w:val="22"/>
                <w:lang w:val="es-ES" w:eastAsia="es-ES_tradnl"/>
              </w:rPr>
              <w:t>animals</w:t>
            </w:r>
            <w:proofErr w:type="spellEnd"/>
            <w:r w:rsidRPr="00974EC5">
              <w:rPr>
                <w:rFonts w:eastAsia="Times New Roman"/>
                <w:position w:val="0"/>
                <w:sz w:val="22"/>
                <w:szCs w:val="22"/>
                <w:lang w:val="es-ES" w:eastAsia="es-ES_tradnl"/>
              </w:rPr>
              <w:t>)</w:t>
            </w:r>
          </w:p>
        </w:tc>
      </w:tr>
      <w:tr w:rsidR="00F50656" w:rsidRPr="00974EC5" w14:paraId="22CF9E2D" w14:textId="77777777" w:rsidTr="00F50656">
        <w:trPr>
          <w:trHeight w:val="32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34280AE9"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7F376D60" w14:textId="4D67390D"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974EC5">
              <w:rPr>
                <w:rFonts w:eastAsia="Times New Roman"/>
                <w:position w:val="0"/>
                <w:sz w:val="22"/>
                <w:szCs w:val="22"/>
                <w:lang w:val="es-ES" w:eastAsia="es-ES_tradnl"/>
              </w:rPr>
              <w:t>Inhibición de respuestas automáticas</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0C6BE8D3"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roofErr w:type="spellStart"/>
            <w:r w:rsidRPr="00974EC5">
              <w:rPr>
                <w:rFonts w:eastAsia="Times New Roman"/>
                <w:position w:val="0"/>
                <w:sz w:val="22"/>
                <w:szCs w:val="22"/>
                <w:lang w:val="es-ES" w:eastAsia="es-ES_tradnl"/>
              </w:rPr>
              <w:t>Stroop</w:t>
            </w:r>
            <w:proofErr w:type="spellEnd"/>
            <w:r w:rsidRPr="00974EC5">
              <w:rPr>
                <w:rFonts w:eastAsia="Times New Roman"/>
                <w:position w:val="0"/>
                <w:sz w:val="22"/>
                <w:szCs w:val="22"/>
                <w:lang w:val="es-ES" w:eastAsia="es-ES_tradnl"/>
              </w:rPr>
              <w:t xml:space="preserve"> </w:t>
            </w:r>
            <w:proofErr w:type="spellStart"/>
            <w:r w:rsidRPr="00974EC5">
              <w:rPr>
                <w:rFonts w:eastAsia="Times New Roman"/>
                <w:position w:val="0"/>
                <w:sz w:val="22"/>
                <w:szCs w:val="22"/>
                <w:lang w:val="es-ES" w:eastAsia="es-ES_tradnl"/>
              </w:rPr>
              <w:t>word-colors</w:t>
            </w:r>
            <w:proofErr w:type="spellEnd"/>
            <w:r w:rsidRPr="00974EC5">
              <w:rPr>
                <w:rFonts w:eastAsia="Times New Roman"/>
                <w:position w:val="0"/>
                <w:sz w:val="22"/>
                <w:szCs w:val="22"/>
                <w:lang w:val="es-ES" w:eastAsia="es-ES_tradnl"/>
              </w:rPr>
              <w:t xml:space="preserve"> (</w:t>
            </w:r>
            <w:proofErr w:type="spellStart"/>
            <w:r w:rsidRPr="00974EC5">
              <w:rPr>
                <w:rFonts w:eastAsia="Times New Roman"/>
                <w:position w:val="0"/>
                <w:sz w:val="22"/>
                <w:szCs w:val="22"/>
                <w:lang w:val="es-ES" w:eastAsia="es-ES_tradnl"/>
              </w:rPr>
              <w:t>interference</w:t>
            </w:r>
            <w:proofErr w:type="spellEnd"/>
            <w:r w:rsidRPr="00974EC5">
              <w:rPr>
                <w:rFonts w:eastAsia="Times New Roman"/>
                <w:position w:val="0"/>
                <w:sz w:val="22"/>
                <w:szCs w:val="22"/>
                <w:lang w:val="es-ES" w:eastAsia="es-ES_tradnl"/>
              </w:rPr>
              <w:t>)</w:t>
            </w:r>
          </w:p>
        </w:tc>
      </w:tr>
      <w:tr w:rsidR="00F50656" w:rsidRPr="00974EC5" w14:paraId="6561D890" w14:textId="77777777" w:rsidTr="00F50656">
        <w:trPr>
          <w:trHeight w:val="320"/>
          <w:jc w:val="center"/>
        </w:trPr>
        <w:tc>
          <w:tcPr>
            <w:tcW w:w="25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3EEAE" w14:textId="321E15CF"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974EC5">
              <w:rPr>
                <w:rFonts w:eastAsia="Times New Roman"/>
                <w:position w:val="0"/>
                <w:sz w:val="22"/>
                <w:szCs w:val="22"/>
                <w:lang w:val="es-ES" w:eastAsia="es-ES_tradnl"/>
              </w:rPr>
              <w:t>Atención y velocidad de procesamiento</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561843E1" w14:textId="561FA76A"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974EC5">
              <w:rPr>
                <w:rFonts w:eastAsia="Times New Roman"/>
                <w:position w:val="0"/>
                <w:sz w:val="22"/>
                <w:szCs w:val="22"/>
                <w:lang w:val="es-ES" w:eastAsia="es-ES_tradnl"/>
              </w:rPr>
              <w:t>Atención</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7BF0F131" w14:textId="77777777" w:rsidR="00F50656" w:rsidRPr="000071E7"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Change w:id="349" w:author="Ariel Cariaga Martínez" w:date="2024-12-29T16:05:00Z" w16du:dateUtc="2024-12-29T15:05:00Z">
                  <w:rPr>
                    <w:rFonts w:eastAsia="Times New Roman"/>
                    <w:position w:val="0"/>
                    <w:sz w:val="22"/>
                    <w:szCs w:val="22"/>
                    <w:lang w:val="es-ES" w:eastAsia="es-ES_tradnl"/>
                  </w:rPr>
                </w:rPrChange>
              </w:rPr>
            </w:pPr>
            <w:r w:rsidRPr="000071E7">
              <w:rPr>
                <w:rFonts w:eastAsia="Times New Roman"/>
                <w:position w:val="0"/>
                <w:sz w:val="22"/>
                <w:szCs w:val="22"/>
                <w:lang w:val="en-US" w:eastAsia="es-ES_tradnl"/>
                <w:rPrChange w:id="350" w:author="Ariel Cariaga Martínez" w:date="2024-12-29T16:05:00Z" w16du:dateUtc="2024-12-29T15:05:00Z">
                  <w:rPr>
                    <w:rFonts w:eastAsia="Times New Roman"/>
                    <w:position w:val="0"/>
                    <w:sz w:val="22"/>
                    <w:szCs w:val="22"/>
                    <w:lang w:val="es-ES" w:eastAsia="es-ES_tradnl"/>
                  </w:rPr>
                </w:rPrChange>
              </w:rPr>
              <w:t>Digit span forward (WAIS-III)</w:t>
            </w:r>
          </w:p>
        </w:tc>
      </w:tr>
      <w:tr w:rsidR="00F50656" w:rsidRPr="00974EC5" w14:paraId="38045477"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75BDFE93" w14:textId="77777777" w:rsidR="00F50656" w:rsidRPr="000071E7"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Change w:id="351" w:author="Ariel Cariaga Martínez" w:date="2024-12-29T16:05:00Z" w16du:dateUtc="2024-12-29T15:05:00Z">
                  <w:rPr>
                    <w:rFonts w:eastAsia="Times New Roman"/>
                    <w:position w:val="0"/>
                    <w:sz w:val="22"/>
                    <w:szCs w:val="22"/>
                    <w:lang w:val="es-ES" w:eastAsia="es-ES_tradnl"/>
                  </w:rPr>
                </w:rPrChange>
              </w:rPr>
            </w:pP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DC4DAF" w14:textId="17F30C5A"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974EC5">
              <w:rPr>
                <w:rFonts w:eastAsia="Times New Roman"/>
                <w:position w:val="0"/>
                <w:sz w:val="22"/>
                <w:szCs w:val="22"/>
                <w:lang w:val="es-ES" w:eastAsia="es-ES_tradnl"/>
              </w:rPr>
              <w:t>Velocidad de procesamiento</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629CE4D9"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974EC5">
              <w:rPr>
                <w:rFonts w:eastAsia="Times New Roman"/>
                <w:position w:val="0"/>
                <w:sz w:val="22"/>
                <w:szCs w:val="22"/>
                <w:lang w:val="es-ES" w:eastAsia="es-ES_tradnl"/>
              </w:rPr>
              <w:t>SDMT (WAIS-III)</w:t>
            </w:r>
          </w:p>
        </w:tc>
      </w:tr>
      <w:tr w:rsidR="00F50656" w:rsidRPr="00974EC5" w14:paraId="05004C8A"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192927D5"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5AE9DE9C"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590DE468"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974EC5">
              <w:rPr>
                <w:rFonts w:eastAsia="Times New Roman"/>
                <w:position w:val="0"/>
                <w:sz w:val="22"/>
                <w:szCs w:val="22"/>
                <w:lang w:val="es-ES" w:eastAsia="es-ES_tradnl"/>
              </w:rPr>
              <w:t>TMT A (time)</w:t>
            </w:r>
          </w:p>
        </w:tc>
      </w:tr>
      <w:tr w:rsidR="00F50656" w:rsidRPr="00974EC5" w14:paraId="10E4996C" w14:textId="77777777" w:rsidTr="00F50656">
        <w:trPr>
          <w:trHeight w:val="32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77850D0A"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465240B4"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5C890DD5"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974EC5">
              <w:rPr>
                <w:rFonts w:eastAsia="Times New Roman"/>
                <w:position w:val="0"/>
                <w:sz w:val="22"/>
                <w:szCs w:val="22"/>
                <w:lang w:val="es-ES" w:eastAsia="es-ES_tradnl"/>
              </w:rPr>
              <w:t xml:space="preserve">Symbol </w:t>
            </w:r>
            <w:proofErr w:type="spellStart"/>
            <w:r w:rsidRPr="00974EC5">
              <w:rPr>
                <w:rFonts w:eastAsia="Times New Roman"/>
                <w:position w:val="0"/>
                <w:sz w:val="22"/>
                <w:szCs w:val="22"/>
                <w:lang w:val="es-ES" w:eastAsia="es-ES_tradnl"/>
              </w:rPr>
              <w:t>search</w:t>
            </w:r>
            <w:proofErr w:type="spellEnd"/>
            <w:r w:rsidRPr="00974EC5">
              <w:rPr>
                <w:rFonts w:eastAsia="Times New Roman"/>
                <w:position w:val="0"/>
                <w:sz w:val="22"/>
                <w:szCs w:val="22"/>
                <w:lang w:val="es-ES" w:eastAsia="es-ES_tradnl"/>
              </w:rPr>
              <w:t xml:space="preserve"> (WAIS-III)</w:t>
            </w:r>
          </w:p>
        </w:tc>
      </w:tr>
      <w:tr w:rsidR="00F50656" w:rsidRPr="00974EC5" w14:paraId="62B9456F" w14:textId="77777777" w:rsidTr="00F50656">
        <w:trPr>
          <w:trHeight w:val="320"/>
          <w:jc w:val="center"/>
        </w:trPr>
        <w:tc>
          <w:tcPr>
            <w:tcW w:w="25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DE6D12" w14:textId="452A54B9"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974EC5">
              <w:rPr>
                <w:rFonts w:eastAsia="Times New Roman"/>
                <w:position w:val="0"/>
                <w:sz w:val="22"/>
                <w:szCs w:val="22"/>
                <w:lang w:val="es-ES" w:eastAsia="es-ES_tradnl"/>
              </w:rPr>
              <w:t>Memoria</w:t>
            </w: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0B2527" w14:textId="59D4201B"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974EC5">
              <w:rPr>
                <w:rFonts w:eastAsia="Times New Roman"/>
                <w:position w:val="0"/>
                <w:sz w:val="22"/>
                <w:szCs w:val="22"/>
                <w:lang w:val="es-ES" w:eastAsia="es-ES_tradnl"/>
              </w:rPr>
              <w:t>Memoria verbal</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029D2C4D"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974EC5">
              <w:rPr>
                <w:rFonts w:eastAsia="Times New Roman"/>
                <w:position w:val="0"/>
                <w:sz w:val="22"/>
                <w:szCs w:val="22"/>
                <w:lang w:val="es-ES" w:eastAsia="es-ES_tradnl"/>
              </w:rPr>
              <w:t>RAVLT (</w:t>
            </w:r>
            <w:proofErr w:type="spellStart"/>
            <w:r w:rsidRPr="00974EC5">
              <w:rPr>
                <w:rFonts w:eastAsia="Times New Roman"/>
                <w:position w:val="0"/>
                <w:sz w:val="22"/>
                <w:szCs w:val="22"/>
                <w:lang w:val="es-ES" w:eastAsia="es-ES_tradnl"/>
              </w:rPr>
              <w:t>summarize</w:t>
            </w:r>
            <w:proofErr w:type="spellEnd"/>
            <w:r w:rsidRPr="00974EC5">
              <w:rPr>
                <w:rFonts w:eastAsia="Times New Roman"/>
                <w:position w:val="0"/>
                <w:sz w:val="22"/>
                <w:szCs w:val="22"/>
                <w:lang w:val="es-ES" w:eastAsia="es-ES_tradnl"/>
              </w:rPr>
              <w:t>)</w:t>
            </w:r>
          </w:p>
        </w:tc>
      </w:tr>
      <w:tr w:rsidR="00F50656" w:rsidRPr="00974EC5" w14:paraId="5281120E"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78A9ADC2"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207BD4AE"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99ACB96"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974EC5">
              <w:rPr>
                <w:rFonts w:eastAsia="Times New Roman"/>
                <w:position w:val="0"/>
                <w:sz w:val="22"/>
                <w:szCs w:val="22"/>
                <w:lang w:val="es-ES" w:eastAsia="es-ES_tradnl"/>
              </w:rPr>
              <w:t>RAVLT (</w:t>
            </w:r>
            <w:proofErr w:type="spellStart"/>
            <w:r w:rsidRPr="00974EC5">
              <w:rPr>
                <w:rFonts w:eastAsia="Times New Roman"/>
                <w:position w:val="0"/>
                <w:sz w:val="22"/>
                <w:szCs w:val="22"/>
                <w:lang w:val="es-ES" w:eastAsia="es-ES_tradnl"/>
              </w:rPr>
              <w:t>delayed</w:t>
            </w:r>
            <w:proofErr w:type="spellEnd"/>
            <w:r w:rsidRPr="00974EC5">
              <w:rPr>
                <w:rFonts w:eastAsia="Times New Roman"/>
                <w:position w:val="0"/>
                <w:sz w:val="22"/>
                <w:szCs w:val="22"/>
                <w:lang w:val="es-ES" w:eastAsia="es-ES_tradnl"/>
              </w:rPr>
              <w:t xml:space="preserve"> </w:t>
            </w:r>
            <w:proofErr w:type="spellStart"/>
            <w:r w:rsidRPr="00974EC5">
              <w:rPr>
                <w:rFonts w:eastAsia="Times New Roman"/>
                <w:position w:val="0"/>
                <w:sz w:val="22"/>
                <w:szCs w:val="22"/>
                <w:lang w:val="es-ES" w:eastAsia="es-ES_tradnl"/>
              </w:rPr>
              <w:t>recall</w:t>
            </w:r>
            <w:proofErr w:type="spellEnd"/>
            <w:r w:rsidRPr="00974EC5">
              <w:rPr>
                <w:rFonts w:eastAsia="Times New Roman"/>
                <w:position w:val="0"/>
                <w:sz w:val="22"/>
                <w:szCs w:val="22"/>
                <w:lang w:val="es-ES" w:eastAsia="es-ES_tradnl"/>
              </w:rPr>
              <w:t>)</w:t>
            </w:r>
          </w:p>
        </w:tc>
      </w:tr>
      <w:tr w:rsidR="00F50656" w:rsidRPr="00974EC5" w14:paraId="06EDFCD3" w14:textId="77777777" w:rsidTr="00F50656">
        <w:trPr>
          <w:trHeight w:val="32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3C9E97C0"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2B307379" w14:textId="28B1EA88"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974EC5">
              <w:rPr>
                <w:rFonts w:eastAsia="Times New Roman"/>
                <w:position w:val="0"/>
                <w:sz w:val="22"/>
                <w:szCs w:val="22"/>
                <w:lang w:val="es-ES" w:eastAsia="es-ES_tradnl"/>
              </w:rPr>
              <w:t>Memoria visual</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7CCAB0CF"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974EC5">
              <w:rPr>
                <w:rFonts w:eastAsia="Times New Roman"/>
                <w:position w:val="0"/>
                <w:sz w:val="22"/>
                <w:szCs w:val="22"/>
                <w:lang w:val="es-ES" w:eastAsia="es-ES_tradnl"/>
              </w:rPr>
              <w:t>ROCF (</w:t>
            </w:r>
            <w:proofErr w:type="spellStart"/>
            <w:r w:rsidRPr="00974EC5">
              <w:rPr>
                <w:rFonts w:eastAsia="Times New Roman"/>
                <w:position w:val="0"/>
                <w:sz w:val="22"/>
                <w:szCs w:val="22"/>
                <w:lang w:val="es-ES" w:eastAsia="es-ES_tradnl"/>
              </w:rPr>
              <w:t>delayed</w:t>
            </w:r>
            <w:proofErr w:type="spellEnd"/>
            <w:r w:rsidRPr="00974EC5">
              <w:rPr>
                <w:rFonts w:eastAsia="Times New Roman"/>
                <w:position w:val="0"/>
                <w:sz w:val="22"/>
                <w:szCs w:val="22"/>
                <w:lang w:val="es-ES" w:eastAsia="es-ES_tradnl"/>
              </w:rPr>
              <w:t xml:space="preserve"> </w:t>
            </w:r>
            <w:proofErr w:type="spellStart"/>
            <w:r w:rsidRPr="00974EC5">
              <w:rPr>
                <w:rFonts w:eastAsia="Times New Roman"/>
                <w:position w:val="0"/>
                <w:sz w:val="22"/>
                <w:szCs w:val="22"/>
                <w:lang w:val="es-ES" w:eastAsia="es-ES_tradnl"/>
              </w:rPr>
              <w:t>recall</w:t>
            </w:r>
            <w:proofErr w:type="spellEnd"/>
            <w:r w:rsidRPr="00974EC5">
              <w:rPr>
                <w:rFonts w:eastAsia="Times New Roman"/>
                <w:position w:val="0"/>
                <w:sz w:val="22"/>
                <w:szCs w:val="22"/>
                <w:lang w:val="es-ES" w:eastAsia="es-ES_tradnl"/>
              </w:rPr>
              <w:t>)</w:t>
            </w:r>
          </w:p>
        </w:tc>
      </w:tr>
      <w:tr w:rsidR="00F50656" w:rsidRPr="00974EC5" w14:paraId="1EE96252" w14:textId="77777777" w:rsidTr="00F50656">
        <w:trPr>
          <w:trHeight w:val="32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08D549" w14:textId="0F8A0521"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974EC5">
              <w:rPr>
                <w:rFonts w:eastAsia="Times New Roman"/>
                <w:position w:val="0"/>
                <w:sz w:val="22"/>
                <w:szCs w:val="22"/>
                <w:lang w:val="es-ES" w:eastAsia="es-ES_tradnl"/>
              </w:rPr>
              <w:t>Funciones visoespaciales y visoconstructivas</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34EB38EC" w14:textId="45FC1C16"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3EF382B0"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974EC5">
              <w:rPr>
                <w:rFonts w:eastAsia="Times New Roman"/>
                <w:position w:val="0"/>
                <w:sz w:val="22"/>
                <w:szCs w:val="22"/>
                <w:lang w:val="es-ES" w:eastAsia="es-ES_tradnl"/>
              </w:rPr>
              <w:t>ROCF (</w:t>
            </w:r>
            <w:proofErr w:type="spellStart"/>
            <w:r w:rsidRPr="00974EC5">
              <w:rPr>
                <w:rFonts w:eastAsia="Times New Roman"/>
                <w:position w:val="0"/>
                <w:sz w:val="22"/>
                <w:szCs w:val="22"/>
                <w:lang w:val="es-ES" w:eastAsia="es-ES_tradnl"/>
              </w:rPr>
              <w:t>copy</w:t>
            </w:r>
            <w:proofErr w:type="spellEnd"/>
            <w:r w:rsidRPr="00974EC5">
              <w:rPr>
                <w:rFonts w:eastAsia="Times New Roman"/>
                <w:position w:val="0"/>
                <w:sz w:val="22"/>
                <w:szCs w:val="22"/>
                <w:lang w:val="es-ES" w:eastAsia="es-ES_tradnl"/>
              </w:rPr>
              <w:t xml:space="preserve"> </w:t>
            </w:r>
            <w:proofErr w:type="spellStart"/>
            <w:r w:rsidRPr="00974EC5">
              <w:rPr>
                <w:rFonts w:eastAsia="Times New Roman"/>
                <w:position w:val="0"/>
                <w:sz w:val="22"/>
                <w:szCs w:val="22"/>
                <w:lang w:val="es-ES" w:eastAsia="es-ES_tradnl"/>
              </w:rPr>
              <w:t>accuracy</w:t>
            </w:r>
            <w:proofErr w:type="spellEnd"/>
            <w:r w:rsidRPr="00974EC5">
              <w:rPr>
                <w:rFonts w:eastAsia="Times New Roman"/>
                <w:position w:val="0"/>
                <w:sz w:val="22"/>
                <w:szCs w:val="22"/>
                <w:lang w:val="es-ES" w:eastAsia="es-ES_tradnl"/>
              </w:rPr>
              <w:t>)</w:t>
            </w:r>
          </w:p>
        </w:tc>
      </w:tr>
      <w:tr w:rsidR="00F50656" w:rsidRPr="00974EC5" w14:paraId="467CE030" w14:textId="77777777" w:rsidTr="00F50656">
        <w:trPr>
          <w:trHeight w:val="300"/>
          <w:jc w:val="center"/>
        </w:trPr>
        <w:tc>
          <w:tcPr>
            <w:tcW w:w="2547" w:type="dxa"/>
            <w:vMerge w:val="restart"/>
            <w:tcBorders>
              <w:top w:val="single" w:sz="4" w:space="0" w:color="auto"/>
              <w:left w:val="single" w:sz="4" w:space="0" w:color="000000"/>
              <w:bottom w:val="single" w:sz="4" w:space="0" w:color="000000"/>
              <w:right w:val="single" w:sz="4" w:space="0" w:color="auto"/>
            </w:tcBorders>
            <w:shd w:val="clear" w:color="auto" w:fill="auto"/>
            <w:noWrap/>
            <w:vAlign w:val="center"/>
            <w:hideMark/>
          </w:tcPr>
          <w:p w14:paraId="7A6DA918" w14:textId="6A84119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974EC5">
              <w:rPr>
                <w:rFonts w:eastAsia="Times New Roman"/>
                <w:position w:val="0"/>
                <w:sz w:val="22"/>
                <w:szCs w:val="22"/>
                <w:lang w:val="es-ES" w:eastAsia="es-ES_tradnl"/>
              </w:rPr>
              <w:t>Lenguaje</w:t>
            </w:r>
          </w:p>
        </w:tc>
        <w:tc>
          <w:tcPr>
            <w:tcW w:w="241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BFCFE98" w14:textId="73CE49E3"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13BFF73F"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974EC5">
              <w:rPr>
                <w:rFonts w:eastAsia="Times New Roman"/>
                <w:position w:val="0"/>
                <w:sz w:val="22"/>
                <w:szCs w:val="22"/>
                <w:lang w:val="es-ES" w:eastAsia="es-ES_tradnl"/>
              </w:rPr>
              <w:t>BNT</w:t>
            </w:r>
          </w:p>
        </w:tc>
      </w:tr>
      <w:tr w:rsidR="00F50656" w:rsidRPr="00974EC5" w14:paraId="052E55B0" w14:textId="77777777" w:rsidTr="00F50656">
        <w:trPr>
          <w:trHeight w:val="300"/>
          <w:jc w:val="center"/>
        </w:trPr>
        <w:tc>
          <w:tcPr>
            <w:tcW w:w="2547" w:type="dxa"/>
            <w:vMerge/>
            <w:tcBorders>
              <w:top w:val="single" w:sz="4" w:space="0" w:color="auto"/>
              <w:left w:val="single" w:sz="4" w:space="0" w:color="000000"/>
              <w:bottom w:val="single" w:sz="4" w:space="0" w:color="000000"/>
              <w:right w:val="single" w:sz="4" w:space="0" w:color="auto"/>
            </w:tcBorders>
            <w:vAlign w:val="center"/>
            <w:hideMark/>
          </w:tcPr>
          <w:p w14:paraId="3FB16309"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000000"/>
              <w:right w:val="single" w:sz="4" w:space="0" w:color="auto"/>
            </w:tcBorders>
            <w:vAlign w:val="center"/>
            <w:hideMark/>
          </w:tcPr>
          <w:p w14:paraId="133122B2"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5F0CB2A5" w14:textId="77777777" w:rsidR="00F50656" w:rsidRPr="00974EC5"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roofErr w:type="spellStart"/>
            <w:r w:rsidRPr="00974EC5">
              <w:rPr>
                <w:rFonts w:eastAsia="Times New Roman"/>
                <w:position w:val="0"/>
                <w:sz w:val="22"/>
                <w:szCs w:val="22"/>
                <w:lang w:val="es-ES" w:eastAsia="es-ES_tradnl"/>
              </w:rPr>
              <w:t>Vocabulary</w:t>
            </w:r>
            <w:proofErr w:type="spellEnd"/>
            <w:r w:rsidRPr="00974EC5">
              <w:rPr>
                <w:rFonts w:eastAsia="Times New Roman"/>
                <w:position w:val="0"/>
                <w:sz w:val="22"/>
                <w:szCs w:val="22"/>
                <w:lang w:val="es-ES" w:eastAsia="es-ES_tradnl"/>
              </w:rPr>
              <w:t xml:space="preserve"> (WAIS-III)</w:t>
            </w:r>
          </w:p>
        </w:tc>
      </w:tr>
    </w:tbl>
    <w:p w14:paraId="47B59415" w14:textId="4F3FE013" w:rsidR="00F30B23" w:rsidRPr="00974EC5" w:rsidRDefault="00F30B23" w:rsidP="00F30B23">
      <w:pPr>
        <w:pBdr>
          <w:top w:val="nil"/>
          <w:left w:val="nil"/>
          <w:bottom w:val="nil"/>
          <w:right w:val="nil"/>
          <w:between w:val="nil"/>
        </w:pBdr>
        <w:spacing w:line="240" w:lineRule="auto"/>
        <w:ind w:left="0" w:hanging="2"/>
        <w:jc w:val="center"/>
        <w:rPr>
          <w:rFonts w:ascii="Times New Roman" w:eastAsia="Times New Roman" w:hAnsi="Times New Roman" w:cs="Times New Roman"/>
          <w:b/>
          <w:color w:val="000000"/>
          <w:sz w:val="20"/>
          <w:szCs w:val="20"/>
          <w:lang w:val="es-ES"/>
        </w:rPr>
      </w:pPr>
      <w:bookmarkStart w:id="352" w:name="_Toc186200185"/>
      <w:bookmarkStart w:id="353" w:name="OLE_LINK18"/>
      <w:r w:rsidRPr="00974EC5">
        <w:rPr>
          <w:b/>
          <w:color w:val="000000"/>
          <w:sz w:val="20"/>
          <w:szCs w:val="20"/>
          <w:lang w:val="es-ES"/>
        </w:rPr>
        <w:t xml:space="preserve">Tabla 2: </w:t>
      </w:r>
      <w:r w:rsidR="00B31DA2" w:rsidRPr="00974EC5">
        <w:rPr>
          <w:color w:val="000000"/>
          <w:sz w:val="20"/>
          <w:szCs w:val="20"/>
          <w:lang w:val="es-ES"/>
        </w:rPr>
        <w:t>Evaluaciones estandarizadas de dominios cognitivos</w:t>
      </w:r>
      <w:r w:rsidRPr="00974EC5">
        <w:rPr>
          <w:color w:val="000000"/>
          <w:sz w:val="20"/>
          <w:szCs w:val="20"/>
          <w:lang w:val="es-ES"/>
        </w:rPr>
        <w:t>.</w:t>
      </w:r>
      <w:r w:rsidR="00B31DA2" w:rsidRPr="00974EC5">
        <w:rPr>
          <w:color w:val="000000"/>
          <w:sz w:val="20"/>
          <w:szCs w:val="20"/>
          <w:lang w:val="es-ES"/>
        </w:rPr>
        <w:t xml:space="preserve"> Una breve descripción de cada prueba puede encontrarse en Anexos del trabajo</w:t>
      </w:r>
      <w:bookmarkEnd w:id="352"/>
    </w:p>
    <w:bookmarkEnd w:id="353"/>
    <w:p w14:paraId="6E3E6F64" w14:textId="77777777" w:rsidR="00F50656" w:rsidRPr="00974EC5" w:rsidRDefault="00F50656" w:rsidP="0069695D">
      <w:pPr>
        <w:spacing w:after="120" w:line="240" w:lineRule="auto"/>
        <w:ind w:left="0" w:hanging="2"/>
        <w:rPr>
          <w:lang w:val="es-ES"/>
        </w:rPr>
      </w:pPr>
    </w:p>
    <w:p w14:paraId="11278125" w14:textId="0003C893" w:rsidR="00D94BA4" w:rsidRPr="00974EC5" w:rsidRDefault="00694AD5" w:rsidP="00B31DA2">
      <w:pPr>
        <w:spacing w:after="120" w:line="240" w:lineRule="auto"/>
        <w:ind w:left="0" w:hanging="2"/>
        <w:rPr>
          <w:lang w:val="es-ES"/>
        </w:rPr>
      </w:pPr>
      <w:bookmarkStart w:id="354" w:name="_Toc186200186"/>
      <w:bookmarkStart w:id="355" w:name="_Toc186096545"/>
      <w:bookmarkStart w:id="356" w:name="_Toc186096557"/>
      <w:r w:rsidRPr="00974EC5">
        <w:rPr>
          <w:lang w:val="es-ES"/>
        </w:rPr>
        <w:t>Como se desprende de lo anterior, el diagnóstico de la PCC</w:t>
      </w:r>
      <w:r w:rsidR="00E64D1A" w:rsidRPr="00974EC5">
        <w:rPr>
          <w:lang w:val="es-ES"/>
        </w:rPr>
        <w:t xml:space="preserve"> (con o sin afectación cognitiva)</w:t>
      </w:r>
      <w:r w:rsidRPr="00974EC5">
        <w:rPr>
          <w:lang w:val="es-ES"/>
        </w:rPr>
        <w:t xml:space="preserve"> es un desafío clínico significativo debido a la heterogeneidad de los síntomas y la falta de </w:t>
      </w:r>
      <w:r w:rsidR="00E64D1A" w:rsidRPr="00974EC5">
        <w:rPr>
          <w:lang w:val="es-ES"/>
        </w:rPr>
        <w:t>(</w:t>
      </w:r>
      <w:r w:rsidRPr="00974EC5">
        <w:rPr>
          <w:lang w:val="es-ES"/>
        </w:rPr>
        <w:t>bio</w:t>
      </w:r>
      <w:r w:rsidR="00E64D1A" w:rsidRPr="00974EC5">
        <w:rPr>
          <w:lang w:val="es-ES"/>
        </w:rPr>
        <w:t>)</w:t>
      </w:r>
      <w:r w:rsidRPr="00974EC5">
        <w:rPr>
          <w:lang w:val="es-ES"/>
        </w:rPr>
        <w:t xml:space="preserve">marcadores específicos. </w:t>
      </w:r>
      <w:r w:rsidR="00134B44" w:rsidRPr="00974EC5">
        <w:rPr>
          <w:lang w:val="es-ES"/>
        </w:rPr>
        <w:t xml:space="preserve">Sin embargo, la aplicación de metodologías de ciencia de datos e inteligencia artificial han demostrado su utilidad para predecir cuadros complejos como la PCC </w:t>
      </w:r>
      <w:r w:rsidR="00134B44" w:rsidRPr="00974EC5">
        <w:rPr>
          <w:lang w:val="es-ES"/>
        </w:rPr>
        <w:fldChar w:fldCharType="begin"/>
      </w:r>
      <w:r w:rsidR="00134B44" w:rsidRPr="00974EC5">
        <w:rPr>
          <w:lang w:val="es-ES"/>
        </w:rPr>
        <w:instrText xml:space="preserve"> ADDIN ZOTERO_ITEM CSL_CITATION {"citationID":"2IwRCTQF","properties":{"formattedCitation":"[23]","plainCitation":"[23]","noteIndex":0},"citationItems":[{"id":1032,"uris":["http://zotero.org/users/7006471/items/5RM4ACQW"],"itemData":{"id":1032,"type":"article-journal","abstract":"A machine learning algorithm identifies four reproducible clinical subphenotypes of long COVID from the electronic health records of patients with post-acute sequelae of SARS-CoV-2 infection within 30–180 days of infection; these patterns have implications for the treatment and management of long COVID.","container-title":"Nature Medicine","DOI":"10.1038/s41591-022-02130-5","ISSN":"1078-8956","issue":"1","journalAbbreviation":"Nat Med","note":"PMID: 36639563\nPMCID: PMC9838487","page":"47-48","source":"PubMed Central","title":"Machine learning identifies long COVID patterns from electronic health records","volume":"29","issued":{"date-parts":[["2023"]]}}}],"schema":"https://github.com/citation-style-language/schema/raw/master/csl-citation.json"} </w:instrText>
      </w:r>
      <w:r w:rsidR="00134B44" w:rsidRPr="00974EC5">
        <w:rPr>
          <w:lang w:val="es-ES"/>
        </w:rPr>
        <w:fldChar w:fldCharType="separate"/>
      </w:r>
      <w:r w:rsidR="00134B44" w:rsidRPr="00974EC5">
        <w:rPr>
          <w:lang w:val="es-ES"/>
        </w:rPr>
        <w:t>[23]</w:t>
      </w:r>
      <w:r w:rsidR="00134B44" w:rsidRPr="00974EC5">
        <w:rPr>
          <w:lang w:val="es-ES"/>
        </w:rPr>
        <w:fldChar w:fldCharType="end"/>
      </w:r>
      <w:r w:rsidR="00134B44" w:rsidRPr="00974EC5">
        <w:rPr>
          <w:lang w:val="es-ES"/>
        </w:rPr>
        <w:t>.</w:t>
      </w:r>
      <w:bookmarkEnd w:id="354"/>
      <w:r w:rsidR="00134B44" w:rsidRPr="00974EC5">
        <w:rPr>
          <w:lang w:val="es-ES"/>
        </w:rPr>
        <w:t xml:space="preserve"> </w:t>
      </w:r>
    </w:p>
    <w:p w14:paraId="4C32343C" w14:textId="41C825E4" w:rsidR="00B31DA2" w:rsidRPr="00974EC5" w:rsidRDefault="00944A5C" w:rsidP="00D94BA4">
      <w:pPr>
        <w:spacing w:after="120" w:line="240" w:lineRule="auto"/>
        <w:ind w:left="0" w:hanging="2"/>
        <w:rPr>
          <w:lang w:val="es-ES"/>
        </w:rPr>
      </w:pPr>
      <w:bookmarkStart w:id="357" w:name="_Toc186200187"/>
      <w:r w:rsidRPr="00974EC5">
        <w:rPr>
          <w:lang w:val="es-ES"/>
        </w:rPr>
        <w:t>De forma global, l</w:t>
      </w:r>
      <w:r w:rsidR="00134B44" w:rsidRPr="00974EC5">
        <w:rPr>
          <w:lang w:val="es-ES"/>
        </w:rPr>
        <w:t>a inteligencia artificial es un área de investigación que comprende diversas subáreas, siendo el aprendizaje automático una de las más prometedoras en el área sanitaria, ya que facilita el</w:t>
      </w:r>
      <w:bookmarkEnd w:id="355"/>
      <w:r w:rsidR="00134B44" w:rsidRPr="00974EC5">
        <w:rPr>
          <w:lang w:val="es-ES"/>
        </w:rPr>
        <w:t xml:space="preserve"> </w:t>
      </w:r>
      <w:r w:rsidR="00B31DA2" w:rsidRPr="00974EC5">
        <w:rPr>
          <w:lang w:val="es-ES"/>
        </w:rPr>
        <w:t>análisis más rápido y preciso</w:t>
      </w:r>
      <w:r w:rsidR="00134B44" w:rsidRPr="00974EC5">
        <w:rPr>
          <w:lang w:val="es-ES"/>
        </w:rPr>
        <w:t xml:space="preserve"> de grandes cantidades de datos</w:t>
      </w:r>
      <w:r w:rsidR="00B31DA2" w:rsidRPr="00974EC5">
        <w:rPr>
          <w:lang w:val="es-ES"/>
        </w:rPr>
        <w:t>, así como potencia la capacidad de los profesionales para tomar decisiones informadas</w:t>
      </w:r>
      <w:r w:rsidR="00134B44" w:rsidRPr="00974EC5">
        <w:rPr>
          <w:lang w:val="es-ES"/>
        </w:rPr>
        <w:t xml:space="preserve"> </w:t>
      </w:r>
      <w:r w:rsidR="00134B44" w:rsidRPr="00974EC5">
        <w:rPr>
          <w:lang w:val="es-ES"/>
        </w:rPr>
        <w:fldChar w:fldCharType="begin"/>
      </w:r>
      <w:r w:rsidR="00134B44" w:rsidRPr="00974EC5">
        <w:rPr>
          <w:lang w:val="es-ES"/>
        </w:rPr>
        <w:instrText xml:space="preserve"> ADDIN ZOTERO_ITEM CSL_CITATION {"citationID":"4s6ep1oL","properties":{"formattedCitation":"[24]","plainCitation":"[24]","noteIndex":0},"citationItems":[{"id":1035,"uris":["http://zotero.org/users/7006471/items/X485Z62N"],"itemData":{"id":1035,"type":"article-journal","abstract":"As the amount and complexity of biomedical data continue to increase, machine learning methods are becoming a popular tool in creating prediction models for the underlying biomedical processes. Although all machine learning methods aim to fit models to data, the methodologies used can vary greatly and may seem daunting at first. A comprehensive review of various machine learning algorithms per biomedical applications is presented. The key concepts of machine learning are supervised and unsupervised learning, feature selection, and evaluation metrics. Technical insights on the major machine learning methods such as decision trees, random forests, support vector machines, and k-nearest neighbors are analyzed. Next, the dimensionality reduction methods like principal component analysis and t-distributed stochastic neighbor embedding methods, and their applications in biomedical data analysis were reviewed. Moreover, in biomedical applications predominantly feedforward neural networks, convolutional neural networks, and recurrent neural networks are utilized. In addition, the identification of emerging directions in machine learning methodology will serve as a useful reference for individuals involved in biomedical research, clinical practice, and related professions who are interested in understanding and applying machine learning algorithms in their research or practice.","container-title":"Annals of Biomedical Engineering","DOI":"10.1007/s10439-024-03459-3","ISSN":"1573-9686","issue":"5","journalAbbreviation":"Ann Biomed Eng","language":"eng","note":"PMID: 38383870","page":"1159-1183","source":"PubMed","title":"A Review of Machine Learning Algorithms for Biomedical Applications","volume":"52","author":[{"family":"Binson","given":"V. A."},{"family":"Thomas","given":"Sania"},{"family":"Subramoniam","given":"M."},{"family":"Arun","given":"J."},{"family":"Naveen","given":"S."},{"family":"Madhu","given":"S."}],"issued":{"date-parts":[["2024",5]]}}}],"schema":"https://github.com/citation-style-language/schema/raw/master/csl-citation.json"} </w:instrText>
      </w:r>
      <w:r w:rsidR="00134B44" w:rsidRPr="00974EC5">
        <w:rPr>
          <w:lang w:val="es-ES"/>
        </w:rPr>
        <w:fldChar w:fldCharType="separate"/>
      </w:r>
      <w:r w:rsidR="00134B44" w:rsidRPr="00974EC5">
        <w:rPr>
          <w:lang w:val="es-ES"/>
        </w:rPr>
        <w:t>[24]</w:t>
      </w:r>
      <w:r w:rsidR="00134B44" w:rsidRPr="00974EC5">
        <w:rPr>
          <w:lang w:val="es-ES"/>
        </w:rPr>
        <w:fldChar w:fldCharType="end"/>
      </w:r>
      <w:r w:rsidR="00B31DA2" w:rsidRPr="00974EC5">
        <w:rPr>
          <w:lang w:val="es-ES"/>
        </w:rPr>
        <w:t xml:space="preserve">. </w:t>
      </w:r>
      <w:bookmarkStart w:id="358" w:name="_Toc186096558"/>
      <w:bookmarkEnd w:id="356"/>
      <w:r w:rsidR="00E64D1A" w:rsidRPr="00974EC5">
        <w:rPr>
          <w:lang w:val="es-ES"/>
        </w:rPr>
        <w:t>Sin ser exhaustivos, y e</w:t>
      </w:r>
      <w:r w:rsidRPr="00974EC5">
        <w:rPr>
          <w:lang w:val="es-ES"/>
        </w:rPr>
        <w:t>n términos generales</w:t>
      </w:r>
      <w:r w:rsidR="00134B44" w:rsidRPr="00974EC5">
        <w:rPr>
          <w:lang w:val="es-ES"/>
        </w:rPr>
        <w:t>, e</w:t>
      </w:r>
      <w:r w:rsidR="00B31DA2" w:rsidRPr="00974EC5">
        <w:rPr>
          <w:lang w:val="es-ES"/>
        </w:rPr>
        <w:t>l aprendizaje automático</w:t>
      </w:r>
      <w:r w:rsidR="00134B44" w:rsidRPr="00974EC5">
        <w:rPr>
          <w:lang w:val="es-ES"/>
        </w:rPr>
        <w:t xml:space="preserve"> </w:t>
      </w:r>
      <w:r w:rsidR="00B31DA2" w:rsidRPr="00974EC5">
        <w:rPr>
          <w:lang w:val="es-ES"/>
        </w:rPr>
        <w:t>utiliza algoritmos para identificar relaciones en grandes volúmenes de datos y construir modelos predictivos capaces de realizar clasificaciones, regresiones o agrupaciones. En el contexto de</w:t>
      </w:r>
      <w:r w:rsidR="00D94BA4" w:rsidRPr="00974EC5">
        <w:rPr>
          <w:lang w:val="es-ES"/>
        </w:rPr>
        <w:t xml:space="preserve"> </w:t>
      </w:r>
      <w:r w:rsidR="00B31DA2" w:rsidRPr="00974EC5">
        <w:rPr>
          <w:lang w:val="es-ES"/>
        </w:rPr>
        <w:t>l</w:t>
      </w:r>
      <w:r w:rsidR="00D94BA4" w:rsidRPr="00974EC5">
        <w:rPr>
          <w:lang w:val="es-ES"/>
        </w:rPr>
        <w:t>a</w:t>
      </w:r>
      <w:r w:rsidR="00B31DA2" w:rsidRPr="00974EC5">
        <w:rPr>
          <w:lang w:val="es-ES"/>
        </w:rPr>
        <w:t xml:space="preserve"> COVID persistente, el aprendizaje automático permite integrar datos para crear modelos que </w:t>
      </w:r>
      <w:r w:rsidR="00D94BA4" w:rsidRPr="00974EC5">
        <w:rPr>
          <w:lang w:val="es-ES"/>
        </w:rPr>
        <w:t>podrían facilitar</w:t>
      </w:r>
      <w:r w:rsidR="00B31DA2" w:rsidRPr="00974EC5">
        <w:rPr>
          <w:lang w:val="es-ES"/>
        </w:rPr>
        <w:t xml:space="preserve"> el diagnóstico y el manejo de la enfermedad</w:t>
      </w:r>
      <w:bookmarkEnd w:id="358"/>
      <w:r w:rsidR="00134B44" w:rsidRPr="00974EC5">
        <w:rPr>
          <w:rFonts w:eastAsia="MS Gothic"/>
          <w:lang w:val="es-ES"/>
        </w:rPr>
        <w:t xml:space="preserve"> </w:t>
      </w:r>
      <w:r w:rsidR="00134B44" w:rsidRPr="00974EC5">
        <w:rPr>
          <w:rFonts w:eastAsia="MS Gothic"/>
          <w:lang w:val="es-ES"/>
        </w:rPr>
        <w:fldChar w:fldCharType="begin"/>
      </w:r>
      <w:r w:rsidR="004D53B8" w:rsidRPr="00974EC5">
        <w:rPr>
          <w:rFonts w:eastAsia="MS Gothic"/>
          <w:lang w:val="es-ES"/>
        </w:rPr>
        <w:instrText xml:space="preserve"> ADDIN ZOTERO_ITEM CSL_CITATION {"citationID":"wFlePCL6","properties":{"formattedCitation":"[25], [26]","plainCitation":"[25], [26]","noteIndex":0},"citationItems":[{"id":1040,"uris":["http://zotero.org/users/7006471/items/IPFTUW4M"],"itemData":{"id":1040,"type":"article-journal","abstract":"The COVID-19 pandemic continues to constitute a public health emergency of international importance, although the state of emergency declaration has indeed been terminated worldwide, many people continue to be infected and present different symptoms associated with the illness. Undoubtedly, solutions based on divergent technologies such as machine learning have made great contributions to the understanding, identification, and treatment of the disease. Due to the sudden appearance of this virus, many works have been carried out by the scientific community to support the detection and treatment processes, which has generated numerous publications, making it difficult to identify the status of current research and future contributions that can continue to be generated around this problem that is still valid among us. To address this problem, this article shows the result of a scientometric analysis, which allows the identification of the various contributions that have been generated from the line of automatic learning for the monitoring and treatment of symptoms associated with this pathology. The methodology for the development of this analysis was carried out through the implementation of two phases: in the first phase, a scientometric analysis was carried out, where the countries, authors, and magazines with the greatest production associated with this subject can be identified, later in the second phase, the contributions based on the use of the Tree of Knowledge metaphor are identified. The main concepts identified in this review are related to symptoms, implemented algorithms, and the impact of applications. These results provide relevant information for researchers in the field in the search for new solutions or the application of existing ones for the treatment of still-existing symptoms of COVID-19.","container-title":"Informatics","DOI":"10.3390/informatics11030048","ISSN":"2227-9709","issue":"3","language":"en","license":"http://creativecommons.org/licenses/by/3.0/","note":"number: 3\npublisher: Multidisciplinary Digital Publishing Institute","page":"48","source":"www.mdpi.com","title":"Machine Learning Applied to the Analysis of Prolonged COVID Symptoms: An Analytical Review","title-short":"Machine Learning Applied to the Analysis of Prolonged COVID Symptoms","volume":"11","author":[{"family":"Ariza-Colpas","given":"Paola Patricia"},{"family":"Piñeres-Melo","given":"Marlon Alberto"},{"family":"Urina-Triana","given":"Miguel Alberto"},{"family":"Barceló-Martinez","given":"Ernesto"},{"family":"Barceló-Castellanos","given":"Camilo"},{"family":"Roman","given":"Fabian"}],"issued":{"date-parts":[["2024",9]]}}},{"id":1037,"uris":["http://zotero.org/users/7006471/items/DDEATPTF"],"itemData":{"id":1037,"type":"article-journal","abstract":"Long COVID is a multi-systemic disease characterized by the persistence or occurrence of many symptoms that in many cases affect the pulmonary system. These, in turn, may deteriorate the patient’s quality of life making it easier to develop severe complications. Being able to predict this syndrome is therefore important as this enables early treatment. In this work, we investigated three machine learning approaches that use clinical data collected at the time of hospitalization to this goal. The first works with all the descriptors feeding a traditional shallow learner, the second exploits the benefits of an ensemble of classifiers, and the third is driven by the intrinsic multimodality of the data so that different models learn complementary information. The experiments on a new cohort of data from 152 patients show that it is possible to predict pulmonary Long Covid sequelae with an accuracy of up to $$94\\%$$. As a further contribution, this work also publicly discloses the related data repository to foster research in this field.","container-title":"BMC Medical Informatics and Decision Making","DOI":"10.1186/s12911-024-02745-3","ISSN":"1472-6947","issue":"1","journalAbbreviation":"BMC Medical Informatics and Decision Making","page":"359","source":"BioMed Central","title":"Machine learning predicts pulmonary Long Covid sequelae using clinical data","volume":"24","author":[{"family":"Cordelli","given":"Ermanno"},{"family":"Soda","given":"Paolo"},{"family":"Citter","given":"Sara"},{"family":"Schiavon","given":"Elia"},{"family":"Salvatore","given":"Christian"},{"family":"Fazzini","given":"Deborah"},{"family":"Clementi","given":"Greta"},{"family":"Cellina","given":"Michaela"},{"family":"Cozzi","given":"Andrea"},{"family":"Bortolotto","given":"Chandra"},{"family":"Preda","given":"Lorenzo"},{"family":"Francini","given":"Luisa"},{"family":"Tortora","given":"Matteo"},{"family":"Castiglioni","given":"Isabella"},{"family":"Papa","given":"Sergio"},{"family":"Sona","given":"Diego"},{"family":"Alì","given":"Marco"}],"issued":{"date-parts":[["2024",11,27]]}}}],"schema":"https://github.com/citation-style-language/schema/raw/master/csl-citation.json"} </w:instrText>
      </w:r>
      <w:r w:rsidR="00134B44" w:rsidRPr="00974EC5">
        <w:rPr>
          <w:rFonts w:eastAsia="MS Gothic"/>
          <w:lang w:val="es-ES"/>
        </w:rPr>
        <w:fldChar w:fldCharType="separate"/>
      </w:r>
      <w:r w:rsidR="004D53B8" w:rsidRPr="00974EC5">
        <w:rPr>
          <w:rFonts w:eastAsia="MS Gothic"/>
          <w:lang w:val="es-ES"/>
        </w:rPr>
        <w:t>[25], [26]</w:t>
      </w:r>
      <w:r w:rsidR="00134B44" w:rsidRPr="00974EC5">
        <w:rPr>
          <w:rFonts w:eastAsia="MS Gothic"/>
          <w:lang w:val="es-ES"/>
        </w:rPr>
        <w:fldChar w:fldCharType="end"/>
      </w:r>
      <w:r w:rsidR="00134B44" w:rsidRPr="00974EC5">
        <w:rPr>
          <w:lang w:val="es-ES"/>
        </w:rPr>
        <w:t>.</w:t>
      </w:r>
      <w:bookmarkStart w:id="359" w:name="_Toc186096560"/>
      <w:r w:rsidR="00134B44" w:rsidRPr="00974EC5">
        <w:rPr>
          <w:lang w:val="es-ES"/>
        </w:rPr>
        <w:t xml:space="preserve"> </w:t>
      </w:r>
      <w:r w:rsidR="00B31DA2" w:rsidRPr="00974EC5">
        <w:rPr>
          <w:lang w:val="es-ES"/>
        </w:rPr>
        <w:t xml:space="preserve">En la práctica clínica, los modelos predictivos son herramientas valiosas para identificar pacientes en riesgo, anticipar resultados clínicos y priorizar intervenciones. Los algoritmos de aprendizaje automático, como los </w:t>
      </w:r>
      <w:r w:rsidR="00B31DA2" w:rsidRPr="00974EC5">
        <w:rPr>
          <w:lang w:val="es-ES"/>
        </w:rPr>
        <w:lastRenderedPageBreak/>
        <w:t xml:space="preserve">basados en árboles de decisión, redes neuronales y métodos de ensamble, han demostrado ser particularmente efectivos en la clasificación de enfermedades complejas y multifactoriales como </w:t>
      </w:r>
      <w:r w:rsidR="00D94BA4" w:rsidRPr="00974EC5">
        <w:rPr>
          <w:lang w:val="es-ES"/>
        </w:rPr>
        <w:t>la</w:t>
      </w:r>
      <w:r w:rsidR="00B31DA2" w:rsidRPr="00974EC5">
        <w:rPr>
          <w:lang w:val="es-ES"/>
        </w:rPr>
        <w:t xml:space="preserve"> COVID persistente</w:t>
      </w:r>
      <w:r w:rsidR="00134B44" w:rsidRPr="00974EC5">
        <w:rPr>
          <w:rFonts w:eastAsia="MS Gothic"/>
          <w:lang w:val="es-ES"/>
        </w:rPr>
        <w:t xml:space="preserve"> </w:t>
      </w:r>
      <w:r w:rsidR="00134B44" w:rsidRPr="00974EC5">
        <w:rPr>
          <w:rFonts w:eastAsia="MS Gothic"/>
          <w:lang w:val="es-ES"/>
        </w:rPr>
        <w:fldChar w:fldCharType="begin"/>
      </w:r>
      <w:r w:rsidR="00134B44" w:rsidRPr="00974EC5">
        <w:rPr>
          <w:rFonts w:eastAsia="MS Gothic"/>
          <w:lang w:val="es-ES"/>
        </w:rPr>
        <w:instrText xml:space="preserve"> ADDIN ZOTERO_ITEM CSL_CITATION {"citationID":"qbU6uSvK","properties":{"formattedCitation":"[27]","plainCitation":"[27]","noteIndex":0},"citationItems":[{"id":1042,"uris":["http://zotero.org/users/7006471/items/WLQIAKA7"],"itemData":{"id":1042,"type":"article-journal","container-title":"eBioMedicine","DOI":"10.1016/j.ebiom.2023.104777","ISSN":"2352-3964","journalAbbreviation":"eBioMedicine","language":"English","note":"publisher: Elsevier\nPMID: 37672869","source":"www.thelancet.com","title":"Predictive models of long COVID","URL":"https://www.thelancet.com/journals/ebiom/article/PIIS2352-3964(23)00343-2/fulltext","volume":"96","author":[{"family":"Antony","given":"Blessy"},{"family":"Blau","given":"Hannah"},{"family":"Casiraghi","given":"Elena"},{"family":"Loomba","given":"Johanna J."},{"family":"Callahan","given":"Tiffany J."},{"family":"Laraway","given":"Bryan J."},{"family":"Wilkins","given":"Kenneth J."},{"family":"Antonescu","given":"Corneliu C."},{"family":"Valentini","given":"Giorgio"},{"family":"Williams","given":"Andrew E."},{"family":"Robinson","given":"Peter N."},{"family":"Reese","given":"Justin T."},{"family":"Murali","given":"T. M."},{"family":"Chute","given":"Christopher"}],"accessed":{"date-parts":[["2024",12,26]]},"issued":{"date-parts":[["2023",10,1]]}}}],"schema":"https://github.com/citation-style-language/schema/raw/master/csl-citation.json"} </w:instrText>
      </w:r>
      <w:r w:rsidR="00134B44" w:rsidRPr="00974EC5">
        <w:rPr>
          <w:rFonts w:eastAsia="MS Gothic"/>
          <w:lang w:val="es-ES"/>
        </w:rPr>
        <w:fldChar w:fldCharType="separate"/>
      </w:r>
      <w:r w:rsidR="00134B44" w:rsidRPr="00974EC5">
        <w:rPr>
          <w:rFonts w:eastAsia="MS Gothic"/>
          <w:lang w:val="es-ES"/>
        </w:rPr>
        <w:t>[27]</w:t>
      </w:r>
      <w:r w:rsidR="00134B44" w:rsidRPr="00974EC5">
        <w:rPr>
          <w:rFonts w:eastAsia="MS Gothic"/>
          <w:lang w:val="es-ES"/>
        </w:rPr>
        <w:fldChar w:fldCharType="end"/>
      </w:r>
      <w:r w:rsidR="00B31DA2" w:rsidRPr="00974EC5">
        <w:rPr>
          <w:lang w:val="es-ES"/>
        </w:rPr>
        <w:t>.</w:t>
      </w:r>
      <w:bookmarkStart w:id="360" w:name="_Toc186096563"/>
      <w:bookmarkEnd w:id="359"/>
      <w:r w:rsidR="00D94BA4" w:rsidRPr="00974EC5">
        <w:rPr>
          <w:lang w:val="es-ES"/>
        </w:rPr>
        <w:t xml:space="preserve"> </w:t>
      </w:r>
      <w:r w:rsidR="00B31DA2" w:rsidRPr="00974EC5">
        <w:rPr>
          <w:lang w:val="es-ES"/>
        </w:rPr>
        <w:t xml:space="preserve">Entre los algoritmos basados en árboles de decisión, el </w:t>
      </w:r>
      <w:bookmarkStart w:id="361" w:name="OLE_LINK47"/>
      <w:r w:rsidR="00B31DA2" w:rsidRPr="00974EC5">
        <w:rPr>
          <w:i/>
          <w:iCs/>
          <w:lang w:val="es-ES"/>
        </w:rPr>
        <w:t xml:space="preserve">Extreme </w:t>
      </w:r>
      <w:proofErr w:type="spellStart"/>
      <w:r w:rsidR="00B31DA2" w:rsidRPr="00974EC5">
        <w:rPr>
          <w:i/>
          <w:iCs/>
          <w:lang w:val="es-ES"/>
        </w:rPr>
        <w:t>Gradient</w:t>
      </w:r>
      <w:proofErr w:type="spellEnd"/>
      <w:r w:rsidR="00B31DA2" w:rsidRPr="00974EC5">
        <w:rPr>
          <w:i/>
          <w:iCs/>
          <w:lang w:val="es-ES"/>
        </w:rPr>
        <w:t xml:space="preserve"> </w:t>
      </w:r>
      <w:proofErr w:type="spellStart"/>
      <w:r w:rsidR="00B31DA2" w:rsidRPr="00974EC5">
        <w:rPr>
          <w:i/>
          <w:iCs/>
          <w:lang w:val="es-ES"/>
        </w:rPr>
        <w:t>Boosting</w:t>
      </w:r>
      <w:proofErr w:type="spellEnd"/>
      <w:r w:rsidR="00D318B2" w:rsidRPr="00974EC5">
        <w:rPr>
          <w:lang w:val="es-ES"/>
        </w:rPr>
        <w:t xml:space="preserve"> (</w:t>
      </w:r>
      <w:bookmarkEnd w:id="361"/>
      <w:r w:rsidR="00D318B2" w:rsidRPr="00974EC5">
        <w:rPr>
          <w:lang w:val="es-ES"/>
        </w:rPr>
        <w:t>XGBoost, en adelante</w:t>
      </w:r>
      <w:r w:rsidR="00B31DA2" w:rsidRPr="00974EC5">
        <w:rPr>
          <w:lang w:val="es-ES"/>
        </w:rPr>
        <w:t xml:space="preserve">) se ha destacado como una herramienta de vanguardia en </w:t>
      </w:r>
      <w:r w:rsidR="00E64D1A" w:rsidRPr="00974EC5">
        <w:rPr>
          <w:lang w:val="es-ES"/>
        </w:rPr>
        <w:t>el área biomédica</w:t>
      </w:r>
      <w:r w:rsidR="00B31DA2" w:rsidRPr="00974EC5">
        <w:rPr>
          <w:lang w:val="es-ES"/>
        </w:rPr>
        <w:t>. Este método utiliza una estrategia de ensamble que combina múltiples árboles de decisión para mejorar la precisión y reducir el riesgo de sobreajuste</w:t>
      </w:r>
      <w:r w:rsidR="00D94BA4" w:rsidRPr="00974EC5">
        <w:rPr>
          <w:lang w:val="es-ES"/>
        </w:rPr>
        <w:t xml:space="preserve"> </w:t>
      </w:r>
      <w:r w:rsidR="00D94BA4" w:rsidRPr="00974EC5">
        <w:rPr>
          <w:rFonts w:eastAsia="MS Gothic"/>
          <w:lang w:val="es-ES"/>
        </w:rPr>
        <w:fldChar w:fldCharType="begin"/>
      </w:r>
      <w:r w:rsidR="0055231E" w:rsidRPr="00974EC5">
        <w:rPr>
          <w:rFonts w:eastAsia="MS Gothic"/>
          <w:lang w:val="es-ES"/>
        </w:rPr>
        <w:instrText xml:space="preserve"> ADDIN ZOTERO_ITEM CSL_CITATION {"citationID":"mTap6uie","properties":{"formattedCitation":"[28]","plainCitation":"[28]","noteIndex":0},"citationItems":[{"id":1051,"uris":["http://zotero.org/users/7006471/items/B63VMEHH"],"itemData":{"id":1051,"type":"webpage","title":"XGBoost | Proceedings of the 22nd ACM SIGKDD International Conference on Knowledge Discovery and Data Mining","URL":"https://dl.acm.org/doi/10.1145/2939672.2939785","accessed":{"date-parts":[["2024",12,26]]}}}],"schema":"https://github.com/citation-style-language/schema/raw/master/csl-citation.json"} </w:instrText>
      </w:r>
      <w:r w:rsidR="00D94BA4" w:rsidRPr="00974EC5">
        <w:rPr>
          <w:rFonts w:eastAsia="MS Gothic"/>
          <w:lang w:val="es-ES"/>
        </w:rPr>
        <w:fldChar w:fldCharType="separate"/>
      </w:r>
      <w:r w:rsidR="0055231E" w:rsidRPr="00974EC5">
        <w:rPr>
          <w:rFonts w:eastAsia="MS Gothic"/>
          <w:lang w:val="es-ES"/>
        </w:rPr>
        <w:t>[28]</w:t>
      </w:r>
      <w:r w:rsidR="00D94BA4" w:rsidRPr="00974EC5">
        <w:rPr>
          <w:rFonts w:eastAsia="MS Gothic"/>
          <w:lang w:val="es-ES"/>
        </w:rPr>
        <w:fldChar w:fldCharType="end"/>
      </w:r>
      <w:r w:rsidR="00B31DA2" w:rsidRPr="00974EC5">
        <w:rPr>
          <w:lang w:val="es-ES"/>
        </w:rPr>
        <w:t>. Además, es altamente eficiente en términos computacionales, lo que lo hace adecuado para conjuntos de datos grandes y complejos</w:t>
      </w:r>
      <w:r w:rsidR="00D318B2" w:rsidRPr="00974EC5">
        <w:rPr>
          <w:rFonts w:eastAsia="MS Gothic"/>
          <w:lang w:val="es-ES"/>
        </w:rPr>
        <w:t xml:space="preserve">, siendo posible aplicarlo a un amplio abanico de situaciones clínicas </w:t>
      </w:r>
      <w:r w:rsidR="00D318B2" w:rsidRPr="00974EC5">
        <w:rPr>
          <w:rFonts w:eastAsia="MS Gothic"/>
          <w:lang w:val="es-ES"/>
        </w:rPr>
        <w:fldChar w:fldCharType="begin"/>
      </w:r>
      <w:r w:rsidR="0055231E" w:rsidRPr="00974EC5">
        <w:rPr>
          <w:rFonts w:eastAsia="MS Gothic"/>
          <w:lang w:val="es-ES"/>
        </w:rPr>
        <w:instrText xml:space="preserve"> ADDIN ZOTERO_ITEM CSL_CITATION {"citationID":"3JnLqPFK","properties":{"formattedCitation":"[29], [30]","plainCitation":"[29], [30]","noteIndex":0},"citationItems":[{"id":1048,"uris":["http://zotero.org/users/7006471/items/NXKBUHZU"],"itemData":{"id":1048,"type":"article-journal","abstract":"Lung cancer is a malignant tumour, and early diagnosis has been shown to improve the survival rate of lung cancer patients. In this study, we assessed the use of plasma metabolites as biomarkers for lung cancer diagnosis. In this work, we used a novel interdisciplinary mechanism, applied for the first time to lung cancer, to detect biomarkers for early lung cancer diagnosis by combining metabolomics and machine learning approaches.","container-title":"BMC Medical Informatics and Decision Making","DOI":"10.1186/s12911-023-02171-x","ISSN":"1472-6947","issue":"1","journalAbbreviation":"BMC Medical Informatics and Decision Making","page":"107","source":"BioMed Central","title":"Construction of the XGBoost model for early lung cancer prediction based on metabolic indices","volume":"23","author":[{"family":"Guan","given":"Xiuliang"},{"family":"Du","given":"Yue"},{"family":"Ma","given":"Rufei"},{"family":"Teng","given":"Nan"},{"family":"Ou","given":"Shu"},{"family":"Zhao","given":"Hui"},{"family":"Li","given":"Xiaofeng"}],"issued":{"date-parts":[["2023",6,13]]}}},{"id":1045,"uris":["http://zotero.org/users/7006471/items/6FULSJ7C"],"itemData":{"id":1045,"type":"article-journal","abstract":"We wanted to assess if “Explainable AI” in the form of extreme gradient boosting\n(XGBoost) could outperform traditional logistic regression in predicting\nmyocardial infarction (MI) in a large cohort. Two machine learning methods,\nXGBoost and logistic regression, were compared in predicting risk of MI. The UK\nBiobank is a population-based prospective cohort including 502 506 volunteers\nwith active consent, aged 40 to 69 years at recruitment from 2006 to 2010. These\nsubjects were followed until end of 2019 and the primary outcome was myocardial\ninfarction. Both models were trained using 90% of the cohort. The remaining 10%\nwas used as a test set. Both models were equally precise, but the regression\nmodel classified more of the healthy class correctly. XGBoost was more accurate\nin identifying individuals who later suffered a myocardial infarction. Receiver\noperator characteristic (ROC) scores are class size invariant. In this metric\nXGBoost outperformed the logistic regression model, with ROC scores of 0.86\n(accuracy 0.75 (CI ±0.00379) and 0.77 (accuracy 0.77 (CI ± 0.00369)\nrespectively. Secondly, we demonstrate how SHAPley values can be used to\nvisualize and interpret the predictions made by XGBoost models, both for the\ncohort test set and for individuals. The XGBoost machine learning model shows\nvery promising results in evaluating risk of MI in a large and diverse\npopulation. This model can be used, and visualized, both for individual\nassessments and in larger cohorts. The predictions made by the XGBoost models,\npoints toward a future where “Explainable AI” may help to bridge the gap between\nmedicine and data science.","container-title":"Clinical Medicine Insights. Cardiology","DOI":"10.1177/11795468221133611","ISSN":"1179-5468","journalAbbreviation":"Clin Med Insights Cardiol","note":"PMID: 36386405\nPMCID: PMC9647306","page":"11795468221133611","source":"PubMed Central","title":"XGBoost, A Novel Explainable AI Technique, in the Prediction of Myocardial Infarction: A UK Biobank Cohort Study","title-short":"XGBoost, A Novel Explainable AI Technique, in the Prediction of Myocardial Infarction","volume":"16","author":[{"family":"Moore","given":"Alexander"},{"family":"Bell","given":"Max"}],"issued":{"date-parts":[["2022",11,8]]}}}],"schema":"https://github.com/citation-style-language/schema/raw/master/csl-citation.json"} </w:instrText>
      </w:r>
      <w:r w:rsidR="00D318B2" w:rsidRPr="00974EC5">
        <w:rPr>
          <w:rFonts w:eastAsia="MS Gothic"/>
          <w:lang w:val="es-ES"/>
        </w:rPr>
        <w:fldChar w:fldCharType="separate"/>
      </w:r>
      <w:r w:rsidR="0055231E" w:rsidRPr="00974EC5">
        <w:rPr>
          <w:rFonts w:eastAsia="MS Gothic"/>
          <w:lang w:val="es-ES"/>
        </w:rPr>
        <w:t>[29], [30]</w:t>
      </w:r>
      <w:r w:rsidR="00D318B2" w:rsidRPr="00974EC5">
        <w:rPr>
          <w:rFonts w:eastAsia="MS Gothic"/>
          <w:lang w:val="es-ES"/>
        </w:rPr>
        <w:fldChar w:fldCharType="end"/>
      </w:r>
      <w:r w:rsidR="00D318B2" w:rsidRPr="00974EC5">
        <w:rPr>
          <w:rFonts w:eastAsia="MS Gothic"/>
          <w:lang w:val="es-ES"/>
        </w:rPr>
        <w:t xml:space="preserve">, incluyendo la enfermedad por COVID-19 </w:t>
      </w:r>
      <w:r w:rsidR="00D318B2" w:rsidRPr="00974EC5">
        <w:rPr>
          <w:rFonts w:eastAsia="MS Gothic"/>
          <w:lang w:val="es-ES"/>
        </w:rPr>
        <w:fldChar w:fldCharType="begin"/>
      </w:r>
      <w:r w:rsidR="0055231E" w:rsidRPr="00974EC5">
        <w:rPr>
          <w:rFonts w:eastAsia="MS Gothic"/>
          <w:lang w:val="es-ES"/>
        </w:rPr>
        <w:instrText xml:space="preserve"> ADDIN ZOTERO_ITEM CSL_CITATION {"citationID":"grEYwma4","properties":{"formattedCitation":"[31]","plainCitation":"[31]","noteIndex":0},"citationItems":[{"id":592,"uris":["http://zotero.org/users/7006471/items/BVPBER6U"],"itemData":{"id":592,"type":"article-journal","abstract":"&lt;sec&gt;&lt;title&gt;Background and Aims&lt;/title&gt;&lt;p&gt;The aim of this study was to apply machine learning models and a nomogram to differentiate critically ill from non-critically ill COVID-19 pneumonia patients.&lt;/p&gt;&lt;/sec&gt;&lt;sec&gt;&lt;title&gt;Methods&lt;/title&gt;&lt;p&gt;Clinical symptoms and signs, laboratory parameters, cytokine profile, and immune cellular data of 63 COVID-19 pneumonia patients were retrospectively reviewed. Outcomes were followed up until Mar 12, 2020. A logistic regression function (LR model), Random Forest, and XGBoost models were developed. The performance of these models was measured by area under receiver operating characteristic curve (AUC) analysis.&lt;/p&gt;&lt;/sec&gt;&lt;sec&gt;&lt;title&gt;Results&lt;/title&gt;&lt;p&gt;Univariate analysis revealed that there was a difference between critically and non-critically ill patients with respect to levels of interleukin-6, interleukin-10, T cells, CD4&lt;sup&gt;+&lt;/sup&gt; T, and CD8&lt;sup&gt;+&lt;/sup&gt; T cells. Interleukin-10 with an AUC of 0.86 was most useful predictor of critically ill patients with COVID-19 pneumonia. Ten variables (respiratory rate, neutrophil counts, aspartate transaminase, albumin, serum procalcitonin, D-dimer and B-type natriuretic peptide, CD4&lt;sup&gt;+&lt;/sup&gt; T cells, interleukin-6 and interleukin-10) were used as candidate predictors for LR model, Random Forest (RF) and XGBoost model application. The coefficients from LR model were utilized to build a nomogram. RF and XGBoost methods suggested that Interleukin-10 and interleukin-6 were the most important variables for severity of illness prediction. The mean AUC for LR, RF, and XGBoost model were 0.91, 0.89, and 0.93 respectively (in two-fold cross-validation). Individualized prediction by XGBoost model was explained by local interpretable model-agnostic explanations (LIME) plot.&lt;/p&gt;&lt;/sec&gt;&lt;sec&gt;&lt;title&gt;Conclusions&lt;/title&gt;&lt;p&gt;XGBoost exhibited the highest discriminatory performance for prediction of critically ill patients with COVID-19 pneumonia. It is inferred that the nomogram and visualized interpretation with LIME plot could be useful in the clinical setting. Additionally, interleukin-10 could serve as a useful predictor of critically ill patients with COVID-19 pneumonia.&lt;/p&gt;&lt;/sec&gt;","container-title":"Frontiers in Cellular and Infection Microbiology","DOI":"10.3389/fcimb.2022.819267","ISSN":"2235-2988","journalAbbreviation":"Front. Cell. Infect. Microbiol.","language":"English","note":"publisher: Frontiers","source":"Frontiers","title":"A Comparison of XGBoost, Random Forest, and Nomograph for the Prediction of Disease Severity in Patients With COVID-19 Pneumonia: Implications of Cytokine and Immune Cell Profile","title-short":"A Comparison of XGBoost, Random Forest, and Nomograph for the Prediction of Disease Severity in Patients With COVID-19 Pneumonia","URL":"https://www.frontiersin.org/journals/cellular-and-infection-microbiology/articles/10.3389/fcimb.2022.819267/full","volume":"12","author":[{"family":"Hong","given":"Wandong"},{"family":"Zhou","given":"Xiaoying"},{"family":"Jin","given":"Shengchun"},{"family":"Lu","given":"Yajing"},{"family":"Pan","given":"Jingyi"},{"family":"Lin","given":"Qingyi"},{"family":"Yang","given":"Shaopeng"},{"family":"Xu","given":"Tingting"},{"family":"Basharat","given":"Zarrin"},{"family":"Zippi","given":"Maddalena"},{"family":"Fiorino","given":"Sirio"},{"family":"Tsukanov","given":"Vladislav"},{"family":"Stock","given":"Simon"},{"family":"Grottesi","given":"Alfonso"},{"family":"Chen","given":"Qin"},{"family":"Pan","given":"Jingye"}],"accessed":{"date-parts":[["2024",10,12]]},"issued":{"date-parts":[["2022",4,12]]}}}],"schema":"https://github.com/citation-style-language/schema/raw/master/csl-citation.json"} </w:instrText>
      </w:r>
      <w:r w:rsidR="00D318B2" w:rsidRPr="00974EC5">
        <w:rPr>
          <w:rFonts w:eastAsia="MS Gothic"/>
          <w:lang w:val="es-ES"/>
        </w:rPr>
        <w:fldChar w:fldCharType="separate"/>
      </w:r>
      <w:r w:rsidR="0055231E" w:rsidRPr="00974EC5">
        <w:rPr>
          <w:rFonts w:eastAsia="MS Gothic"/>
          <w:lang w:val="es-ES"/>
        </w:rPr>
        <w:t>[31]</w:t>
      </w:r>
      <w:r w:rsidR="00D318B2" w:rsidRPr="00974EC5">
        <w:rPr>
          <w:rFonts w:eastAsia="MS Gothic"/>
          <w:lang w:val="es-ES"/>
        </w:rPr>
        <w:fldChar w:fldCharType="end"/>
      </w:r>
      <w:r w:rsidR="00B31DA2" w:rsidRPr="00974EC5">
        <w:rPr>
          <w:lang w:val="es-ES"/>
        </w:rPr>
        <w:t>.</w:t>
      </w:r>
      <w:bookmarkStart w:id="362" w:name="_Toc186096564"/>
      <w:bookmarkEnd w:id="360"/>
      <w:r w:rsidR="00D318B2" w:rsidRPr="00974EC5">
        <w:rPr>
          <w:lang w:val="es-ES"/>
        </w:rPr>
        <w:t xml:space="preserve"> </w:t>
      </w:r>
      <w:r w:rsidR="00B31DA2" w:rsidRPr="00974EC5">
        <w:rPr>
          <w:lang w:val="es-ES"/>
        </w:rPr>
        <w:t>XGBoost ofrece varias ventajas en el análisis de datos clínicos y neuropsicológicos. Primero, incorpora técnicas de regularización, como L1 (Lasso) y L2 (Ridge), para minimizar el impacto de variables irrelevantes y mejorar la interpretabilidad del modelo. Segundo, su capacidad para manejar valores faltantes y tratar relaciones no lineales lo convierte en una opción ideal para los estudios sobre COVID persistente, donde la heterogeneidad y la complejidad de los datos son desafíos comunes</w:t>
      </w:r>
      <w:r w:rsidR="00D318B2" w:rsidRPr="00974EC5">
        <w:rPr>
          <w:rFonts w:eastAsia="MS Gothic"/>
          <w:lang w:val="es-ES"/>
        </w:rPr>
        <w:t xml:space="preserve"> </w:t>
      </w:r>
      <w:bookmarkStart w:id="363" w:name="OLE_LINK17"/>
      <w:r w:rsidR="00D318B2" w:rsidRPr="00974EC5">
        <w:rPr>
          <w:rFonts w:eastAsia="MS Gothic"/>
          <w:lang w:val="es-ES"/>
        </w:rPr>
        <w:fldChar w:fldCharType="begin"/>
      </w:r>
      <w:r w:rsidR="0055231E" w:rsidRPr="00974EC5">
        <w:rPr>
          <w:rFonts w:eastAsia="MS Gothic"/>
          <w:lang w:val="es-ES"/>
        </w:rPr>
        <w:instrText xml:space="preserve"> ADDIN ZOTERO_ITEM CSL_CITATION {"citationID":"T5Y1lsQq","properties":{"formattedCitation":"[28]","plainCitation":"[28]","noteIndex":0},"citationItems":[{"id":1051,"uris":["http://zotero.org/users/7006471/items/B63VMEHH"],"itemData":{"id":1051,"type":"webpage","title":"XGBoost | Proceedings of the 22nd ACM SIGKDD International Conference on Knowledge Discovery and Data Mining","URL":"https://dl.acm.org/doi/10.1145/2939672.2939785","accessed":{"date-parts":[["2024",12,26]]}}}],"schema":"https://github.com/citation-style-language/schema/raw/master/csl-citation.json"} </w:instrText>
      </w:r>
      <w:r w:rsidR="00D318B2" w:rsidRPr="00974EC5">
        <w:rPr>
          <w:rFonts w:eastAsia="MS Gothic"/>
          <w:lang w:val="es-ES"/>
        </w:rPr>
        <w:fldChar w:fldCharType="separate"/>
      </w:r>
      <w:r w:rsidR="0055231E" w:rsidRPr="00974EC5">
        <w:rPr>
          <w:rFonts w:eastAsia="MS Gothic"/>
          <w:lang w:val="es-ES"/>
        </w:rPr>
        <w:t>[28]</w:t>
      </w:r>
      <w:r w:rsidR="00D318B2" w:rsidRPr="00974EC5">
        <w:rPr>
          <w:rFonts w:eastAsia="MS Gothic"/>
          <w:lang w:val="es-ES"/>
        </w:rPr>
        <w:fldChar w:fldCharType="end"/>
      </w:r>
      <w:bookmarkEnd w:id="363"/>
      <w:r w:rsidR="00B31DA2" w:rsidRPr="00974EC5">
        <w:rPr>
          <w:lang w:val="es-ES"/>
        </w:rPr>
        <w:t>.</w:t>
      </w:r>
      <w:bookmarkEnd w:id="357"/>
      <w:bookmarkEnd w:id="362"/>
    </w:p>
    <w:p w14:paraId="7BD7CAFA" w14:textId="04093B78" w:rsidR="00987574" w:rsidRPr="00974EC5" w:rsidRDefault="00694106" w:rsidP="00694106">
      <w:pPr>
        <w:spacing w:after="120" w:line="240" w:lineRule="auto"/>
        <w:ind w:left="0" w:hanging="2"/>
        <w:rPr>
          <w:lang w:val="es-ES"/>
        </w:rPr>
        <w:sectPr w:rsidR="00987574" w:rsidRPr="00974EC5" w:rsidSect="00570252">
          <w:pgSz w:w="11907" w:h="16840"/>
          <w:pgMar w:top="1418" w:right="1701" w:bottom="1418" w:left="1701" w:header="709" w:footer="709" w:gutter="0"/>
          <w:cols w:space="720"/>
          <w:titlePg/>
        </w:sectPr>
      </w:pPr>
      <w:bookmarkStart w:id="364" w:name="_Toc186200188"/>
      <w:r w:rsidRPr="00974EC5">
        <w:rPr>
          <w:lang w:val="es-ES"/>
        </w:rPr>
        <w:t xml:space="preserve">Considerando que nuestra </w:t>
      </w:r>
      <w:r w:rsidRPr="00974EC5">
        <w:rPr>
          <w:i/>
          <w:iCs/>
          <w:lang w:val="es-ES"/>
        </w:rPr>
        <w:t>hipótesis de investigación</w:t>
      </w:r>
      <w:r w:rsidRPr="00974EC5">
        <w:rPr>
          <w:lang w:val="es-ES"/>
        </w:rPr>
        <w:t xml:space="preserve"> radica en que existen síntomas</w:t>
      </w:r>
      <w:r w:rsidR="00944A5C" w:rsidRPr="00974EC5">
        <w:rPr>
          <w:lang w:val="es-ES"/>
        </w:rPr>
        <w:t xml:space="preserve"> </w:t>
      </w:r>
      <w:r w:rsidRPr="00974EC5">
        <w:rPr>
          <w:lang w:val="es-ES"/>
        </w:rPr>
        <w:t xml:space="preserve">diferenciales en </w:t>
      </w:r>
      <w:r w:rsidR="00B344B5" w:rsidRPr="00974EC5">
        <w:rPr>
          <w:lang w:val="es-ES"/>
        </w:rPr>
        <w:t>el grupo de pacientes</w:t>
      </w:r>
      <w:r w:rsidRPr="00974EC5">
        <w:rPr>
          <w:lang w:val="es-ES"/>
        </w:rPr>
        <w:t xml:space="preserve"> que sufre de PCC con afectación cognitiva cuando son comparados con una población no infectada (o </w:t>
      </w:r>
      <w:r w:rsidR="00B344B5" w:rsidRPr="00974EC5">
        <w:rPr>
          <w:lang w:val="es-ES"/>
        </w:rPr>
        <w:t xml:space="preserve">en pacientes </w:t>
      </w:r>
      <w:r w:rsidRPr="00974EC5">
        <w:rPr>
          <w:lang w:val="es-ES"/>
        </w:rPr>
        <w:t xml:space="preserve">sin PCC), consideramos que es posible el desarrollo de un instrumento </w:t>
      </w:r>
      <w:bookmarkStart w:id="365" w:name="_Toc186096567"/>
      <w:r w:rsidR="00B31DA2" w:rsidRPr="00974EC5">
        <w:rPr>
          <w:lang w:val="es-ES"/>
        </w:rPr>
        <w:t>de cribado</w:t>
      </w:r>
      <w:r w:rsidR="00B344B5" w:rsidRPr="00974EC5">
        <w:rPr>
          <w:lang w:val="es-ES"/>
        </w:rPr>
        <w:t>,</w:t>
      </w:r>
      <w:r w:rsidR="00B31DA2" w:rsidRPr="00974EC5">
        <w:rPr>
          <w:lang w:val="es-ES"/>
        </w:rPr>
        <w:t xml:space="preserve"> basado en</w:t>
      </w:r>
      <w:r w:rsidR="007461D7" w:rsidRPr="00974EC5">
        <w:rPr>
          <w:lang w:val="es-ES"/>
        </w:rPr>
        <w:t xml:space="preserve"> pruebas neurocognitivas e</w:t>
      </w:r>
      <w:r w:rsidR="00B31DA2" w:rsidRPr="00974EC5">
        <w:rPr>
          <w:lang w:val="es-ES"/>
        </w:rPr>
        <w:t xml:space="preserve"> inteligencia artificial</w:t>
      </w:r>
      <w:r w:rsidR="00B344B5" w:rsidRPr="00974EC5">
        <w:rPr>
          <w:lang w:val="es-ES"/>
        </w:rPr>
        <w:t xml:space="preserve">, que permita </w:t>
      </w:r>
      <w:r w:rsidR="00E64D1A" w:rsidRPr="00974EC5">
        <w:rPr>
          <w:lang w:val="es-ES"/>
        </w:rPr>
        <w:t>una separación</w:t>
      </w:r>
      <w:r w:rsidR="007461D7" w:rsidRPr="00974EC5">
        <w:rPr>
          <w:lang w:val="es-ES"/>
        </w:rPr>
        <w:t xml:space="preserve"> (</w:t>
      </w:r>
      <w:r w:rsidR="00B344B5" w:rsidRPr="00974EC5">
        <w:rPr>
          <w:lang w:val="es-ES"/>
        </w:rPr>
        <w:t>clasificación</w:t>
      </w:r>
      <w:r w:rsidR="007461D7" w:rsidRPr="00974EC5">
        <w:rPr>
          <w:lang w:val="es-ES"/>
        </w:rPr>
        <w:t>)</w:t>
      </w:r>
      <w:r w:rsidR="00B344B5" w:rsidRPr="00974EC5">
        <w:rPr>
          <w:lang w:val="es-ES"/>
        </w:rPr>
        <w:t xml:space="preserve"> de </w:t>
      </w:r>
      <w:r w:rsidR="00E64D1A" w:rsidRPr="00974EC5">
        <w:rPr>
          <w:lang w:val="es-ES"/>
        </w:rPr>
        <w:t>ambos</w:t>
      </w:r>
      <w:r w:rsidR="00B344B5" w:rsidRPr="00974EC5">
        <w:rPr>
          <w:lang w:val="es-ES"/>
        </w:rPr>
        <w:t xml:space="preserve"> grupo</w:t>
      </w:r>
      <w:r w:rsidR="00E64D1A" w:rsidRPr="00974EC5">
        <w:rPr>
          <w:lang w:val="es-ES"/>
        </w:rPr>
        <w:t>s</w:t>
      </w:r>
      <w:r w:rsidR="00B344B5" w:rsidRPr="00974EC5">
        <w:rPr>
          <w:lang w:val="es-ES"/>
        </w:rPr>
        <w:t xml:space="preserve"> de pacientes</w:t>
      </w:r>
      <w:r w:rsidRPr="00974EC5">
        <w:rPr>
          <w:lang w:val="es-ES"/>
        </w:rPr>
        <w:t xml:space="preserve">. Al </w:t>
      </w:r>
      <w:r w:rsidR="00B31DA2" w:rsidRPr="00974EC5">
        <w:rPr>
          <w:lang w:val="es-ES"/>
        </w:rPr>
        <w:t xml:space="preserve">combinar el poder predictivo de modelos </w:t>
      </w:r>
      <w:r w:rsidR="00D94BA4" w:rsidRPr="00974EC5">
        <w:rPr>
          <w:lang w:val="es-ES"/>
        </w:rPr>
        <w:t>de inteligencia artificial</w:t>
      </w:r>
      <w:r w:rsidR="00B31DA2" w:rsidRPr="00974EC5">
        <w:rPr>
          <w:lang w:val="es-ES"/>
        </w:rPr>
        <w:t xml:space="preserve"> con datos neuropsicológicos validados, </w:t>
      </w:r>
      <w:r w:rsidR="00D94BA4" w:rsidRPr="00974EC5">
        <w:rPr>
          <w:lang w:val="es-ES"/>
        </w:rPr>
        <w:t xml:space="preserve">en </w:t>
      </w:r>
      <w:r w:rsidR="00B31DA2" w:rsidRPr="00974EC5">
        <w:rPr>
          <w:lang w:val="es-ES"/>
        </w:rPr>
        <w:t>este trabajo busca</w:t>
      </w:r>
      <w:r w:rsidR="00D94BA4" w:rsidRPr="00974EC5">
        <w:rPr>
          <w:lang w:val="es-ES"/>
        </w:rPr>
        <w:t>mos</w:t>
      </w:r>
      <w:r w:rsidR="00B31DA2" w:rsidRPr="00974EC5">
        <w:rPr>
          <w:lang w:val="es-ES"/>
        </w:rPr>
        <w:t xml:space="preserve"> ofrecer una solución escalable, precisa y accesible para la detección temprana de esta condición</w:t>
      </w:r>
      <w:r w:rsidR="00D318B2" w:rsidRPr="00974EC5">
        <w:rPr>
          <w:lang w:val="es-ES"/>
        </w:rPr>
        <w:t xml:space="preserve">, </w:t>
      </w:r>
      <w:r w:rsidR="00987574" w:rsidRPr="00974EC5">
        <w:rPr>
          <w:lang w:val="es-ES"/>
        </w:rPr>
        <w:t xml:space="preserve">siendo </w:t>
      </w:r>
      <w:bookmarkStart w:id="366" w:name="_Toc186096546"/>
      <w:bookmarkEnd w:id="365"/>
      <w:r w:rsidR="00987574" w:rsidRPr="00974EC5">
        <w:rPr>
          <w:lang w:val="es-ES"/>
        </w:rPr>
        <w:t>de particular relevancia para la</w:t>
      </w:r>
      <w:r w:rsidR="00A12807" w:rsidRPr="00974EC5">
        <w:rPr>
          <w:lang w:val="es-ES"/>
        </w:rPr>
        <w:t xml:space="preserve"> atención primaria, donde los recursos son limitados.</w:t>
      </w:r>
      <w:bookmarkStart w:id="367" w:name="_Toc186096548"/>
      <w:bookmarkEnd w:id="366"/>
      <w:r w:rsidR="00987574" w:rsidRPr="00974EC5">
        <w:rPr>
          <w:lang w:val="es-ES"/>
        </w:rPr>
        <w:t xml:space="preserve"> </w:t>
      </w:r>
      <w:r w:rsidR="00A12807" w:rsidRPr="00974EC5">
        <w:rPr>
          <w:lang w:val="es-ES"/>
        </w:rPr>
        <w:t>E</w:t>
      </w:r>
      <w:r w:rsidR="00855202" w:rsidRPr="00974EC5">
        <w:rPr>
          <w:lang w:val="es-ES"/>
        </w:rPr>
        <w:t>n definitiva, e</w:t>
      </w:r>
      <w:r w:rsidR="00A12807" w:rsidRPr="00974EC5">
        <w:rPr>
          <w:lang w:val="es-ES"/>
        </w:rPr>
        <w:t>ste trabajo se centra en la creación de un instrumento de cribado que no solo facilite el diagnóstico de</w:t>
      </w:r>
      <w:r w:rsidR="00987574" w:rsidRPr="00974EC5">
        <w:rPr>
          <w:lang w:val="es-ES"/>
        </w:rPr>
        <w:t xml:space="preserve"> </w:t>
      </w:r>
      <w:r w:rsidR="00A12807" w:rsidRPr="00974EC5">
        <w:rPr>
          <w:lang w:val="es-ES"/>
        </w:rPr>
        <w:t>l</w:t>
      </w:r>
      <w:r w:rsidR="00987574" w:rsidRPr="00974EC5">
        <w:rPr>
          <w:lang w:val="es-ES"/>
        </w:rPr>
        <w:t>a</w:t>
      </w:r>
      <w:r w:rsidR="00A12807" w:rsidRPr="00974EC5">
        <w:rPr>
          <w:lang w:val="es-ES"/>
        </w:rPr>
        <w:t xml:space="preserve"> COVID persistente</w:t>
      </w:r>
      <w:r w:rsidR="00987574" w:rsidRPr="00974EC5">
        <w:rPr>
          <w:lang w:val="es-ES"/>
        </w:rPr>
        <w:t xml:space="preserve"> con afectación cognitiva</w:t>
      </w:r>
      <w:r w:rsidR="00A12807" w:rsidRPr="00974EC5">
        <w:rPr>
          <w:lang w:val="es-ES"/>
        </w:rPr>
        <w:t xml:space="preserve">, sino que también </w:t>
      </w:r>
      <w:r w:rsidR="00987574" w:rsidRPr="00974EC5">
        <w:rPr>
          <w:lang w:val="es-ES"/>
        </w:rPr>
        <w:t>permita generar</w:t>
      </w:r>
      <w:r w:rsidR="00A12807" w:rsidRPr="00974EC5">
        <w:rPr>
          <w:lang w:val="es-ES"/>
        </w:rPr>
        <w:t xml:space="preserve"> un enfoque accesible para la atención clínica</w:t>
      </w:r>
      <w:bookmarkStart w:id="368" w:name="_Toc186096549"/>
      <w:bookmarkEnd w:id="367"/>
      <w:r w:rsidR="00987574" w:rsidRPr="00974EC5">
        <w:rPr>
          <w:lang w:val="es-ES"/>
        </w:rPr>
        <w:t xml:space="preserve"> permitiendo </w:t>
      </w:r>
      <w:r w:rsidR="00A12807" w:rsidRPr="00974EC5">
        <w:rPr>
          <w:lang w:val="es-ES"/>
        </w:rPr>
        <w:t xml:space="preserve">diagnósticos más tempranos y personalizados, </w:t>
      </w:r>
      <w:r w:rsidR="00987574" w:rsidRPr="00974EC5">
        <w:rPr>
          <w:lang w:val="es-ES"/>
        </w:rPr>
        <w:t>reduciendo</w:t>
      </w:r>
      <w:r w:rsidR="00A12807" w:rsidRPr="00974EC5">
        <w:rPr>
          <w:lang w:val="es-ES"/>
        </w:rPr>
        <w:t xml:space="preserve"> la carga sobre los sistemas de salud y mejora</w:t>
      </w:r>
      <w:r w:rsidR="00987574" w:rsidRPr="00974EC5">
        <w:rPr>
          <w:lang w:val="es-ES"/>
        </w:rPr>
        <w:t>ndo</w:t>
      </w:r>
      <w:r w:rsidR="00A12807" w:rsidRPr="00974EC5">
        <w:rPr>
          <w:lang w:val="es-ES"/>
        </w:rPr>
        <w:t xml:space="preserve"> la calidad de vida de </w:t>
      </w:r>
      <w:r w:rsidR="00987574" w:rsidRPr="00974EC5">
        <w:rPr>
          <w:lang w:val="es-ES"/>
        </w:rPr>
        <w:t>quienes sufren de esta condición</w:t>
      </w:r>
      <w:r w:rsidR="00A12807" w:rsidRPr="00974EC5">
        <w:rPr>
          <w:lang w:val="es-ES"/>
        </w:rPr>
        <w:t>.</w:t>
      </w:r>
      <w:bookmarkEnd w:id="364"/>
      <w:bookmarkEnd w:id="368"/>
    </w:p>
    <w:p w14:paraId="54B1D9FE" w14:textId="77777777" w:rsidR="00A12807" w:rsidRPr="00974EC5" w:rsidRDefault="00A12807" w:rsidP="0069695D">
      <w:pPr>
        <w:spacing w:after="120" w:line="240" w:lineRule="auto"/>
        <w:ind w:left="0" w:hanging="2"/>
        <w:rPr>
          <w:lang w:val="es-ES"/>
        </w:rPr>
      </w:pPr>
    </w:p>
    <w:p w14:paraId="0C18EF0A" w14:textId="74CE4AAE" w:rsidR="004C6E8E" w:rsidRPr="00974EC5" w:rsidRDefault="0014036A">
      <w:pPr>
        <w:pStyle w:val="Ttulo1"/>
        <w:numPr>
          <w:ilvl w:val="0"/>
          <w:numId w:val="5"/>
        </w:numPr>
        <w:ind w:left="2" w:hanging="4"/>
        <w:rPr>
          <w:lang w:val="es-ES"/>
        </w:rPr>
      </w:pPr>
      <w:bookmarkStart w:id="369" w:name="_Toc186096572"/>
      <w:bookmarkStart w:id="370" w:name="_Toc186200189"/>
      <w:bookmarkStart w:id="371" w:name="_Toc186200529"/>
      <w:bookmarkStart w:id="372" w:name="_Toc186281842"/>
      <w:r w:rsidRPr="00974EC5">
        <w:rPr>
          <w:lang w:val="es-ES"/>
        </w:rPr>
        <w:t>Materiales y métodos</w:t>
      </w:r>
      <w:bookmarkEnd w:id="369"/>
      <w:bookmarkEnd w:id="370"/>
      <w:bookmarkEnd w:id="371"/>
      <w:bookmarkEnd w:id="372"/>
    </w:p>
    <w:p w14:paraId="3396F8FF" w14:textId="77777777" w:rsidR="004C6E8E" w:rsidRPr="00974EC5" w:rsidRDefault="004C6E8E">
      <w:pPr>
        <w:ind w:left="0" w:hanging="2"/>
        <w:rPr>
          <w:lang w:val="es-ES"/>
        </w:rPr>
      </w:pPr>
    </w:p>
    <w:p w14:paraId="41DB287A" w14:textId="77777777" w:rsidR="004C6E8E" w:rsidRPr="00974EC5" w:rsidRDefault="004C6E8E">
      <w:pPr>
        <w:ind w:left="0" w:hanging="2"/>
        <w:rPr>
          <w:highlight w:val="yellow"/>
          <w:lang w:val="es-ES"/>
        </w:rPr>
      </w:pPr>
    </w:p>
    <w:p w14:paraId="0FACA1FF" w14:textId="77777777" w:rsidR="004C6E8E" w:rsidRPr="00974EC5" w:rsidRDefault="0014036A">
      <w:pPr>
        <w:ind w:left="0" w:hanging="2"/>
        <w:rPr>
          <w:highlight w:val="yellow"/>
          <w:lang w:val="es-ES"/>
        </w:rPr>
      </w:pPr>
      <w:bookmarkStart w:id="373" w:name="_Toc186096573"/>
      <w:bookmarkStart w:id="374" w:name="_Toc186200190"/>
      <w:bookmarkStart w:id="375" w:name="OLE_LINK2"/>
      <w:r w:rsidRPr="00974EC5">
        <w:rPr>
          <w:highlight w:val="yellow"/>
          <w:lang w:val="es-ES"/>
        </w:rPr>
        <w:t>En estos capítulos, es necesario describir:</w:t>
      </w:r>
      <w:bookmarkEnd w:id="373"/>
      <w:bookmarkEnd w:id="374"/>
    </w:p>
    <w:p w14:paraId="6CCF66A9" w14:textId="77777777" w:rsidR="004C6E8E" w:rsidRPr="00974EC5" w:rsidRDefault="0014036A">
      <w:pPr>
        <w:numPr>
          <w:ilvl w:val="0"/>
          <w:numId w:val="1"/>
        </w:numPr>
        <w:ind w:left="0" w:hanging="2"/>
        <w:rPr>
          <w:highlight w:val="yellow"/>
          <w:lang w:val="es-ES"/>
        </w:rPr>
      </w:pPr>
      <w:bookmarkStart w:id="376" w:name="_Toc186096574"/>
      <w:bookmarkStart w:id="377" w:name="_Toc186200191"/>
      <w:r w:rsidRPr="00974EC5">
        <w:rPr>
          <w:highlight w:val="yellow"/>
          <w:lang w:val="es-ES"/>
        </w:rPr>
        <w:t>los aspectos más relevantes del diseño y desarrollo del trabajo</w:t>
      </w:r>
      <w:bookmarkEnd w:id="376"/>
      <w:bookmarkEnd w:id="377"/>
    </w:p>
    <w:p w14:paraId="6BA255FB" w14:textId="77777777" w:rsidR="004C6E8E" w:rsidRPr="00974EC5" w:rsidRDefault="0014036A">
      <w:pPr>
        <w:numPr>
          <w:ilvl w:val="0"/>
          <w:numId w:val="1"/>
        </w:numPr>
        <w:ind w:left="0" w:hanging="2"/>
        <w:rPr>
          <w:highlight w:val="yellow"/>
          <w:lang w:val="es-ES"/>
        </w:rPr>
      </w:pPr>
      <w:bookmarkStart w:id="378" w:name="_Toc186096575"/>
      <w:bookmarkStart w:id="379" w:name="_Toc186200192"/>
      <w:r w:rsidRPr="00974EC5">
        <w:rPr>
          <w:highlight w:val="yellow"/>
          <w:lang w:val="es-ES"/>
        </w:rPr>
        <w:t>la metodología elegida para realizar este desarrollo, describiendo las alternativas posibles, las decisiones tomadas, y los criterios utilizados para tomar estas decisiones.</w:t>
      </w:r>
      <w:bookmarkEnd w:id="378"/>
      <w:bookmarkEnd w:id="379"/>
    </w:p>
    <w:p w14:paraId="4DC9704D" w14:textId="77777777" w:rsidR="004C6E8E" w:rsidRPr="00974EC5" w:rsidRDefault="0014036A">
      <w:pPr>
        <w:numPr>
          <w:ilvl w:val="0"/>
          <w:numId w:val="1"/>
        </w:numPr>
        <w:ind w:left="0" w:hanging="2"/>
        <w:rPr>
          <w:highlight w:val="yellow"/>
          <w:lang w:val="es-ES"/>
        </w:rPr>
      </w:pPr>
      <w:bookmarkStart w:id="380" w:name="_Toc186096576"/>
      <w:bookmarkStart w:id="381" w:name="_Toc186200193"/>
      <w:r w:rsidRPr="00974EC5">
        <w:rPr>
          <w:highlight w:val="yellow"/>
          <w:lang w:val="es-ES"/>
        </w:rPr>
        <w:t>descripción de los productos obtenidos.</w:t>
      </w:r>
      <w:bookmarkEnd w:id="380"/>
      <w:bookmarkEnd w:id="381"/>
    </w:p>
    <w:bookmarkEnd w:id="375"/>
    <w:p w14:paraId="43E60606" w14:textId="77777777" w:rsidR="004C6E8E" w:rsidRPr="00974EC5" w:rsidRDefault="0014036A">
      <w:pPr>
        <w:ind w:left="0" w:hanging="2"/>
        <w:rPr>
          <w:highlight w:val="yellow"/>
          <w:lang w:val="es-ES"/>
        </w:rPr>
      </w:pPr>
      <w:r w:rsidRPr="00974EC5">
        <w:rPr>
          <w:highlight w:val="yellow"/>
          <w:lang w:val="es-ES"/>
        </w:rPr>
        <w:t> </w:t>
      </w:r>
    </w:p>
    <w:p w14:paraId="0D385BD3" w14:textId="77777777" w:rsidR="00B95339" w:rsidRPr="00974EC5" w:rsidRDefault="00B95339">
      <w:pPr>
        <w:ind w:left="0" w:hanging="2"/>
        <w:rPr>
          <w:highlight w:val="yellow"/>
          <w:lang w:val="es-ES"/>
        </w:rPr>
      </w:pPr>
    </w:p>
    <w:p w14:paraId="12BED2ED" w14:textId="0342CD35" w:rsidR="005C6BF7" w:rsidRPr="00974EC5" w:rsidRDefault="005C6BF7" w:rsidP="005C6BF7">
      <w:pPr>
        <w:ind w:left="0" w:hanging="2"/>
        <w:rPr>
          <w:lang w:val="es-ES"/>
        </w:rPr>
      </w:pPr>
      <w:bookmarkStart w:id="382" w:name="_Toc186200194"/>
      <w:bookmarkStart w:id="383" w:name="_Toc186096581"/>
      <w:bookmarkStart w:id="384" w:name="_Hlk186197064"/>
      <w:r w:rsidRPr="00974EC5">
        <w:rPr>
          <w:lang w:val="es-ES"/>
        </w:rPr>
        <w:t>Este proyecto busca el desarrollo de un instrumento de cribado breve para detectar casos de COVID persistente con afectación neuropsicológica, integrando datos neuropsicológicos y variables sociodemográficas mediante técnicas de aprendizaje automático.</w:t>
      </w:r>
      <w:bookmarkEnd w:id="382"/>
      <w:r w:rsidRPr="00974EC5">
        <w:rPr>
          <w:lang w:val="es-ES"/>
        </w:rPr>
        <w:t xml:space="preserve"> </w:t>
      </w:r>
      <w:bookmarkEnd w:id="383"/>
      <w:r w:rsidR="002E1770" w:rsidRPr="00974EC5">
        <w:rPr>
          <w:lang w:val="es-ES"/>
        </w:rPr>
        <w:t>Para ello, se han utilizado y aplicado los materiales y métodos que se describen en este capítulo.</w:t>
      </w:r>
    </w:p>
    <w:p w14:paraId="483A46AC" w14:textId="77777777" w:rsidR="00407ACD" w:rsidRPr="00974EC5" w:rsidRDefault="00407ACD" w:rsidP="005C6BF7">
      <w:pPr>
        <w:ind w:left="0" w:hanging="2"/>
        <w:rPr>
          <w:i/>
          <w:iCs/>
          <w:lang w:val="es-ES"/>
        </w:rPr>
      </w:pPr>
    </w:p>
    <w:p w14:paraId="1720FED6" w14:textId="6CF9DA58" w:rsidR="00666638" w:rsidRPr="00974EC5" w:rsidRDefault="00666638" w:rsidP="005C6BF7">
      <w:pPr>
        <w:ind w:left="0" w:hanging="2"/>
        <w:rPr>
          <w:i/>
          <w:iCs/>
          <w:lang w:val="es-ES"/>
        </w:rPr>
      </w:pPr>
      <w:bookmarkStart w:id="385" w:name="_Toc186200195"/>
      <w:r w:rsidRPr="00974EC5">
        <w:rPr>
          <w:i/>
          <w:iCs/>
          <w:lang w:val="es-ES"/>
        </w:rPr>
        <w:t>3.1) Programas y paquetes utilizados.</w:t>
      </w:r>
      <w:bookmarkEnd w:id="385"/>
    </w:p>
    <w:p w14:paraId="39DA4AE0" w14:textId="2BE74F1C" w:rsidR="00A947EE" w:rsidRPr="00974EC5" w:rsidRDefault="00A947EE" w:rsidP="00A947EE">
      <w:pPr>
        <w:ind w:left="0" w:hanging="2"/>
        <w:rPr>
          <w:lang w:val="es-ES"/>
        </w:rPr>
      </w:pPr>
      <w:bookmarkStart w:id="386" w:name="_Toc186200196"/>
      <w:bookmarkEnd w:id="384"/>
      <w:r w:rsidRPr="00974EC5">
        <w:rPr>
          <w:lang w:val="es-ES"/>
        </w:rPr>
        <w:t xml:space="preserve">Todo el análisis </w:t>
      </w:r>
      <w:r w:rsidR="00407ACD" w:rsidRPr="00974EC5">
        <w:rPr>
          <w:lang w:val="es-ES"/>
        </w:rPr>
        <w:t>se realizó</w:t>
      </w:r>
      <w:r w:rsidRPr="00974EC5">
        <w:rPr>
          <w:lang w:val="es-ES"/>
        </w:rPr>
        <w:t xml:space="preserve"> utilizando el software R (versión 4.4.2, lanzado en octubre de 2024) dentro del entorno de desarrollo integrado </w:t>
      </w:r>
      <w:proofErr w:type="spellStart"/>
      <w:r w:rsidRPr="00974EC5">
        <w:rPr>
          <w:lang w:val="es-ES"/>
        </w:rPr>
        <w:t>RStudio</w:t>
      </w:r>
      <w:proofErr w:type="spellEnd"/>
      <w:r w:rsidRPr="00974EC5">
        <w:rPr>
          <w:lang w:val="es-ES"/>
        </w:rPr>
        <w:t xml:space="preserve">® (versión 2024.12.0+467, </w:t>
      </w:r>
      <w:proofErr w:type="spellStart"/>
      <w:r w:rsidRPr="00974EC5">
        <w:rPr>
          <w:lang w:val="es-ES"/>
        </w:rPr>
        <w:t>Kousa</w:t>
      </w:r>
      <w:proofErr w:type="spellEnd"/>
      <w:r w:rsidRPr="00974EC5">
        <w:rPr>
          <w:lang w:val="es-ES"/>
        </w:rPr>
        <w:t xml:space="preserve"> </w:t>
      </w:r>
      <w:proofErr w:type="spellStart"/>
      <w:r w:rsidRPr="00974EC5">
        <w:rPr>
          <w:lang w:val="es-ES"/>
        </w:rPr>
        <w:t>Dogwood</w:t>
      </w:r>
      <w:proofErr w:type="spellEnd"/>
      <w:r w:rsidRPr="00974EC5">
        <w:rPr>
          <w:lang w:val="es-ES"/>
        </w:rPr>
        <w:t xml:space="preserve">). </w:t>
      </w:r>
      <w:proofErr w:type="spellStart"/>
      <w:r w:rsidRPr="00974EC5">
        <w:rPr>
          <w:lang w:val="es-ES"/>
        </w:rPr>
        <w:t>RStudio</w:t>
      </w:r>
      <w:proofErr w:type="spellEnd"/>
      <w:r w:rsidRPr="00974EC5">
        <w:rPr>
          <w:lang w:val="es-ES"/>
        </w:rPr>
        <w:t xml:space="preserve">® está desarrollado por </w:t>
      </w:r>
      <w:proofErr w:type="spellStart"/>
      <w:r w:rsidRPr="00974EC5">
        <w:rPr>
          <w:lang w:val="es-ES"/>
        </w:rPr>
        <w:t>RStudio</w:t>
      </w:r>
      <w:proofErr w:type="spellEnd"/>
      <w:r w:rsidRPr="00974EC5">
        <w:rPr>
          <w:lang w:val="es-ES"/>
        </w:rPr>
        <w:t xml:space="preserve"> </w:t>
      </w:r>
      <w:proofErr w:type="spellStart"/>
      <w:r w:rsidRPr="00974EC5">
        <w:rPr>
          <w:lang w:val="es-ES"/>
        </w:rPr>
        <w:t>Team</w:t>
      </w:r>
      <w:proofErr w:type="spellEnd"/>
      <w:r w:rsidRPr="00974EC5">
        <w:rPr>
          <w:lang w:val="es-ES"/>
        </w:rPr>
        <w:t xml:space="preserve"> (2023) como un entorno de programación para R, distribuido por </w:t>
      </w:r>
      <w:proofErr w:type="spellStart"/>
      <w:r w:rsidRPr="00974EC5">
        <w:rPr>
          <w:lang w:val="es-ES"/>
        </w:rPr>
        <w:t>Posit</w:t>
      </w:r>
      <w:proofErr w:type="spellEnd"/>
      <w:r w:rsidRPr="00974EC5">
        <w:rPr>
          <w:lang w:val="es-ES"/>
        </w:rPr>
        <w:t xml:space="preserve"> Software, PBC (Boston, MA</w:t>
      </w:r>
      <w:r w:rsidR="002E1770" w:rsidRPr="00974EC5">
        <w:rPr>
          <w:lang w:val="es-ES"/>
        </w:rPr>
        <w:t>, USA</w:t>
      </w:r>
      <w:r w:rsidRPr="00974EC5">
        <w:rPr>
          <w:lang w:val="es-ES"/>
        </w:rPr>
        <w:t>. Más información sobre el software en </w:t>
      </w:r>
      <w:hyperlink r:id="rId37" w:tgtFrame="_new" w:history="1">
        <w:r w:rsidRPr="00974EC5">
          <w:rPr>
            <w:rStyle w:val="Hipervnculo"/>
            <w:lang w:val="es-ES"/>
          </w:rPr>
          <w:t>https://posit.co</w:t>
        </w:r>
      </w:hyperlink>
      <w:r w:rsidR="002E1770" w:rsidRPr="00974EC5">
        <w:rPr>
          <w:lang w:val="es-ES"/>
        </w:rPr>
        <w:t>).</w:t>
      </w:r>
      <w:r w:rsidR="00407ACD" w:rsidRPr="00974EC5">
        <w:rPr>
          <w:lang w:val="es-ES"/>
        </w:rPr>
        <w:t xml:space="preserve"> </w:t>
      </w:r>
      <w:r w:rsidRPr="00974EC5">
        <w:rPr>
          <w:lang w:val="es-ES"/>
        </w:rPr>
        <w:t xml:space="preserve">Las funciones empleadas en este trabajo se obtuvieron de paquetes disponibles bajo licencia GNU, alojados en </w:t>
      </w:r>
      <w:proofErr w:type="spellStart"/>
      <w:r w:rsidRPr="00974EC5">
        <w:rPr>
          <w:i/>
          <w:iCs/>
          <w:lang w:val="es-ES"/>
        </w:rPr>
        <w:t>The</w:t>
      </w:r>
      <w:proofErr w:type="spellEnd"/>
      <w:r w:rsidRPr="00974EC5">
        <w:rPr>
          <w:i/>
          <w:iCs/>
          <w:lang w:val="es-ES"/>
        </w:rPr>
        <w:t xml:space="preserve"> Comprehensive R Archive Network</w:t>
      </w:r>
      <w:r w:rsidRPr="00974EC5">
        <w:rPr>
          <w:lang w:val="es-ES"/>
        </w:rPr>
        <w:t xml:space="preserve"> (CRAN, </w:t>
      </w:r>
      <w:hyperlink r:id="rId38" w:tgtFrame="_new" w:history="1">
        <w:r w:rsidRPr="00974EC5">
          <w:rPr>
            <w:rStyle w:val="Hipervnculo"/>
            <w:lang w:val="es-ES"/>
          </w:rPr>
          <w:t>https://cran.r-project.org</w:t>
        </w:r>
      </w:hyperlink>
      <w:r w:rsidRPr="00974EC5">
        <w:rPr>
          <w:lang w:val="es-ES"/>
        </w:rPr>
        <w:t xml:space="preserve">). La </w:t>
      </w:r>
      <w:r w:rsidR="00407ACD" w:rsidRPr="00974EC5">
        <w:rPr>
          <w:lang w:val="es-ES"/>
        </w:rPr>
        <w:t>t</w:t>
      </w:r>
      <w:r w:rsidRPr="00974EC5">
        <w:rPr>
          <w:lang w:val="es-ES"/>
        </w:rPr>
        <w:t xml:space="preserve">abla 3 presenta un resumen de los </w:t>
      </w:r>
      <w:r w:rsidR="00407ACD" w:rsidRPr="00974EC5">
        <w:rPr>
          <w:lang w:val="es-ES"/>
        </w:rPr>
        <w:t xml:space="preserve">principales </w:t>
      </w:r>
      <w:r w:rsidRPr="00974EC5">
        <w:rPr>
          <w:lang w:val="es-ES"/>
        </w:rPr>
        <w:t>paquetes utilizados</w:t>
      </w:r>
      <w:r w:rsidR="002E1770" w:rsidRPr="00974EC5">
        <w:rPr>
          <w:lang w:val="es-ES"/>
        </w:rPr>
        <w:t xml:space="preserve"> (no se incluyen</w:t>
      </w:r>
      <w:r w:rsidRPr="00974EC5">
        <w:rPr>
          <w:lang w:val="es-ES"/>
        </w:rPr>
        <w:t xml:space="preserve"> las correspondientes dependencias</w:t>
      </w:r>
      <w:r w:rsidR="002E1770" w:rsidRPr="00974EC5">
        <w:rPr>
          <w:lang w:val="es-ES"/>
        </w:rPr>
        <w:t>)</w:t>
      </w:r>
      <w:r w:rsidRPr="00974EC5">
        <w:rPr>
          <w:lang w:val="es-ES"/>
        </w:rPr>
        <w:t>.</w:t>
      </w:r>
      <w:bookmarkEnd w:id="386"/>
    </w:p>
    <w:p w14:paraId="4D74DF83" w14:textId="77777777" w:rsidR="00407ACD" w:rsidRPr="00974EC5" w:rsidRDefault="00407ACD" w:rsidP="00A947EE">
      <w:pPr>
        <w:ind w:left="0" w:hanging="2"/>
        <w:rPr>
          <w:lang w:val="es-ES"/>
        </w:rPr>
      </w:pPr>
    </w:p>
    <w:tbl>
      <w:tblPr>
        <w:tblStyle w:val="Tablaconcuadrcula"/>
        <w:tblW w:w="0" w:type="auto"/>
        <w:jc w:val="center"/>
        <w:tblLook w:val="04A0" w:firstRow="1" w:lastRow="0" w:firstColumn="1" w:lastColumn="0" w:noHBand="0" w:noVBand="1"/>
      </w:tblPr>
      <w:tblGrid>
        <w:gridCol w:w="2429"/>
        <w:gridCol w:w="1594"/>
        <w:gridCol w:w="2372"/>
      </w:tblGrid>
      <w:tr w:rsidR="00B657CA" w:rsidRPr="00974EC5" w14:paraId="4D8962E3" w14:textId="77777777" w:rsidTr="00407ACD">
        <w:trPr>
          <w:jc w:val="center"/>
        </w:trPr>
        <w:tc>
          <w:tcPr>
            <w:tcW w:w="2429" w:type="dxa"/>
            <w:vAlign w:val="center"/>
          </w:tcPr>
          <w:p w14:paraId="4CF6C3BE" w14:textId="43110205" w:rsidR="00B657CA" w:rsidRPr="00974EC5" w:rsidRDefault="00B657CA" w:rsidP="00995EDE">
            <w:pPr>
              <w:ind w:leftChars="0" w:left="0" w:firstLineChars="0" w:firstLine="0"/>
              <w:jc w:val="center"/>
              <w:rPr>
                <w:b/>
                <w:bCs/>
                <w:sz w:val="20"/>
                <w:szCs w:val="20"/>
                <w:lang w:val="es-ES"/>
              </w:rPr>
            </w:pPr>
            <w:bookmarkStart w:id="387" w:name="_Toc186200197"/>
            <w:r w:rsidRPr="00974EC5">
              <w:rPr>
                <w:b/>
                <w:bCs/>
                <w:sz w:val="20"/>
                <w:szCs w:val="20"/>
                <w:lang w:val="es-ES"/>
              </w:rPr>
              <w:t>Paquete</w:t>
            </w:r>
            <w:bookmarkEnd w:id="387"/>
          </w:p>
        </w:tc>
        <w:tc>
          <w:tcPr>
            <w:tcW w:w="1594" w:type="dxa"/>
            <w:vAlign w:val="center"/>
          </w:tcPr>
          <w:p w14:paraId="31C02691" w14:textId="2CCA4894" w:rsidR="00B657CA" w:rsidRPr="00974EC5" w:rsidRDefault="00B657CA" w:rsidP="00995EDE">
            <w:pPr>
              <w:ind w:leftChars="0" w:left="0" w:firstLineChars="0" w:firstLine="0"/>
              <w:jc w:val="center"/>
              <w:rPr>
                <w:b/>
                <w:bCs/>
                <w:sz w:val="20"/>
                <w:szCs w:val="20"/>
                <w:lang w:val="es-ES"/>
              </w:rPr>
            </w:pPr>
            <w:bookmarkStart w:id="388" w:name="_Toc186200198"/>
            <w:r w:rsidRPr="00974EC5">
              <w:rPr>
                <w:b/>
                <w:bCs/>
                <w:sz w:val="20"/>
                <w:szCs w:val="20"/>
                <w:lang w:val="es-ES"/>
              </w:rPr>
              <w:t>Versión</w:t>
            </w:r>
            <w:bookmarkEnd w:id="388"/>
          </w:p>
        </w:tc>
        <w:tc>
          <w:tcPr>
            <w:tcW w:w="1806" w:type="dxa"/>
            <w:vAlign w:val="center"/>
          </w:tcPr>
          <w:p w14:paraId="33945AA6" w14:textId="196AF168" w:rsidR="00B657CA" w:rsidRPr="00974EC5" w:rsidRDefault="009B5AE3" w:rsidP="00995EDE">
            <w:pPr>
              <w:ind w:leftChars="0" w:left="0" w:firstLineChars="0" w:firstLine="0"/>
              <w:jc w:val="center"/>
              <w:rPr>
                <w:b/>
                <w:bCs/>
                <w:sz w:val="20"/>
                <w:szCs w:val="20"/>
                <w:lang w:val="es-ES"/>
              </w:rPr>
            </w:pPr>
            <w:bookmarkStart w:id="389" w:name="_Toc186200199"/>
            <w:r w:rsidRPr="00974EC5">
              <w:rPr>
                <w:b/>
                <w:bCs/>
                <w:sz w:val="20"/>
                <w:szCs w:val="20"/>
                <w:lang w:val="es-ES"/>
              </w:rPr>
              <w:t>Responsable</w:t>
            </w:r>
            <w:r w:rsidR="00995EDE" w:rsidRPr="00974EC5">
              <w:rPr>
                <w:b/>
                <w:bCs/>
                <w:sz w:val="20"/>
                <w:szCs w:val="20"/>
                <w:lang w:val="es-ES"/>
              </w:rPr>
              <w:t>/</w:t>
            </w:r>
            <w:r w:rsidR="002E1770" w:rsidRPr="00974EC5">
              <w:rPr>
                <w:b/>
                <w:bCs/>
                <w:sz w:val="20"/>
                <w:szCs w:val="20"/>
                <w:lang w:val="es-ES"/>
              </w:rPr>
              <w:t>Web/</w:t>
            </w:r>
            <w:r w:rsidR="00B657CA" w:rsidRPr="00974EC5">
              <w:rPr>
                <w:b/>
                <w:bCs/>
                <w:sz w:val="20"/>
                <w:szCs w:val="20"/>
                <w:lang w:val="es-ES"/>
              </w:rPr>
              <w:t>Cita</w:t>
            </w:r>
            <w:bookmarkEnd w:id="389"/>
          </w:p>
        </w:tc>
      </w:tr>
      <w:tr w:rsidR="00B657CA" w:rsidRPr="00974EC5" w14:paraId="4595F136" w14:textId="77777777" w:rsidTr="00407ACD">
        <w:trPr>
          <w:jc w:val="center"/>
        </w:trPr>
        <w:tc>
          <w:tcPr>
            <w:tcW w:w="2429" w:type="dxa"/>
            <w:vAlign w:val="center"/>
          </w:tcPr>
          <w:p w14:paraId="2AA382B8" w14:textId="3A58B80E" w:rsidR="00B657CA" w:rsidRPr="00974EC5" w:rsidRDefault="00B657CA" w:rsidP="00995EDE">
            <w:pPr>
              <w:ind w:leftChars="0" w:firstLineChars="0" w:firstLine="0"/>
              <w:jc w:val="center"/>
              <w:rPr>
                <w:sz w:val="20"/>
                <w:szCs w:val="20"/>
                <w:lang w:val="es-ES"/>
              </w:rPr>
            </w:pPr>
            <w:bookmarkStart w:id="390" w:name="_Toc186200200"/>
            <w:proofErr w:type="spellStart"/>
            <w:r w:rsidRPr="00974EC5">
              <w:rPr>
                <w:sz w:val="20"/>
                <w:szCs w:val="20"/>
                <w:lang w:val="es-ES"/>
              </w:rPr>
              <w:t>library</w:t>
            </w:r>
            <w:proofErr w:type="spellEnd"/>
            <w:r w:rsidRPr="00974EC5">
              <w:rPr>
                <w:sz w:val="20"/>
                <w:szCs w:val="20"/>
                <w:lang w:val="es-ES"/>
              </w:rPr>
              <w:t>(</w:t>
            </w:r>
            <w:bookmarkStart w:id="391" w:name="OLE_LINK30"/>
            <w:proofErr w:type="spellStart"/>
            <w:r w:rsidRPr="00974EC5">
              <w:rPr>
                <w:sz w:val="20"/>
                <w:szCs w:val="20"/>
                <w:lang w:val="es-ES"/>
              </w:rPr>
              <w:t>knitr</w:t>
            </w:r>
            <w:bookmarkEnd w:id="391"/>
            <w:proofErr w:type="spellEnd"/>
            <w:r w:rsidRPr="00974EC5">
              <w:rPr>
                <w:sz w:val="20"/>
                <w:szCs w:val="20"/>
                <w:lang w:val="es-ES"/>
              </w:rPr>
              <w:t>)</w:t>
            </w:r>
            <w:bookmarkEnd w:id="390"/>
          </w:p>
        </w:tc>
        <w:tc>
          <w:tcPr>
            <w:tcW w:w="1594" w:type="dxa"/>
            <w:vAlign w:val="center"/>
          </w:tcPr>
          <w:p w14:paraId="5DDAA808" w14:textId="4F5DEF94" w:rsidR="00B657CA" w:rsidRPr="00974EC5" w:rsidRDefault="002166F0" w:rsidP="00995EDE">
            <w:pPr>
              <w:ind w:leftChars="0" w:left="0" w:firstLineChars="0" w:firstLine="0"/>
              <w:jc w:val="center"/>
              <w:rPr>
                <w:sz w:val="20"/>
                <w:szCs w:val="20"/>
                <w:lang w:val="es-ES"/>
              </w:rPr>
            </w:pPr>
            <w:bookmarkStart w:id="392" w:name="_Toc186200201"/>
            <w:r w:rsidRPr="00974EC5">
              <w:rPr>
                <w:sz w:val="20"/>
                <w:szCs w:val="20"/>
                <w:lang w:val="es-ES"/>
              </w:rPr>
              <w:t>1.49</w:t>
            </w:r>
            <w:bookmarkEnd w:id="392"/>
          </w:p>
        </w:tc>
        <w:tc>
          <w:tcPr>
            <w:tcW w:w="1806" w:type="dxa"/>
            <w:vAlign w:val="center"/>
          </w:tcPr>
          <w:p w14:paraId="286D16EC" w14:textId="6F9DA2B9" w:rsidR="00B657CA" w:rsidRPr="00974EC5" w:rsidRDefault="00995EDE" w:rsidP="00995EDE">
            <w:pPr>
              <w:ind w:leftChars="0" w:left="0" w:firstLineChars="0" w:firstLine="0"/>
              <w:jc w:val="center"/>
              <w:rPr>
                <w:sz w:val="20"/>
                <w:szCs w:val="20"/>
                <w:lang w:val="es-ES"/>
              </w:rPr>
            </w:pPr>
            <w:bookmarkStart w:id="393" w:name="_Toc186200202"/>
            <w:proofErr w:type="spellStart"/>
            <w:r w:rsidRPr="00974EC5">
              <w:rPr>
                <w:sz w:val="20"/>
                <w:szCs w:val="20"/>
                <w:lang w:val="es-ES"/>
              </w:rPr>
              <w:t>Xie</w:t>
            </w:r>
            <w:proofErr w:type="spellEnd"/>
            <w:r w:rsidR="00DB6FEF" w:rsidRPr="00974EC5">
              <w:rPr>
                <w:sz w:val="20"/>
                <w:szCs w:val="20"/>
                <w:lang w:val="es-ES"/>
              </w:rPr>
              <w:t xml:space="preserve"> Y</w:t>
            </w:r>
            <w:r w:rsidRPr="00974EC5">
              <w:rPr>
                <w:sz w:val="20"/>
                <w:szCs w:val="20"/>
                <w:lang w:val="es-ES"/>
              </w:rPr>
              <w:t xml:space="preserve"> &lt;</w:t>
            </w:r>
            <w:hyperlink r:id="rId39" w:tgtFrame="_blank" w:history="1">
              <w:r w:rsidRPr="00974EC5">
                <w:rPr>
                  <w:rStyle w:val="Hipervnculo"/>
                  <w:sz w:val="20"/>
                  <w:szCs w:val="20"/>
                  <w:lang w:val="es-ES"/>
                </w:rPr>
                <w:t>https://yihui.org</w:t>
              </w:r>
            </w:hyperlink>
            <w:r w:rsidRPr="00974EC5">
              <w:rPr>
                <w:sz w:val="20"/>
                <w:szCs w:val="20"/>
                <w:lang w:val="es-ES"/>
              </w:rPr>
              <w:t>&gt;</w:t>
            </w:r>
            <w:bookmarkEnd w:id="393"/>
          </w:p>
        </w:tc>
      </w:tr>
      <w:tr w:rsidR="00B657CA" w:rsidRPr="00974EC5" w14:paraId="39908346" w14:textId="77777777" w:rsidTr="00407ACD">
        <w:trPr>
          <w:jc w:val="center"/>
        </w:trPr>
        <w:tc>
          <w:tcPr>
            <w:tcW w:w="2429" w:type="dxa"/>
            <w:vAlign w:val="center"/>
          </w:tcPr>
          <w:p w14:paraId="15173FD0" w14:textId="644523DE" w:rsidR="00B657CA" w:rsidRPr="00974EC5" w:rsidRDefault="00B657CA" w:rsidP="00995EDE">
            <w:pPr>
              <w:ind w:leftChars="0" w:firstLineChars="0" w:firstLine="0"/>
              <w:jc w:val="center"/>
              <w:rPr>
                <w:sz w:val="20"/>
                <w:szCs w:val="20"/>
                <w:lang w:val="es-ES"/>
              </w:rPr>
            </w:pPr>
            <w:bookmarkStart w:id="394" w:name="_Toc186200203"/>
            <w:proofErr w:type="spellStart"/>
            <w:r w:rsidRPr="00974EC5">
              <w:rPr>
                <w:sz w:val="20"/>
                <w:szCs w:val="20"/>
                <w:lang w:val="es-ES"/>
              </w:rPr>
              <w:t>library</w:t>
            </w:r>
            <w:proofErr w:type="spellEnd"/>
            <w:r w:rsidRPr="00974EC5">
              <w:rPr>
                <w:sz w:val="20"/>
                <w:szCs w:val="20"/>
                <w:lang w:val="es-ES"/>
              </w:rPr>
              <w:t>(</w:t>
            </w:r>
            <w:bookmarkStart w:id="395" w:name="_Hlk186195799"/>
            <w:proofErr w:type="spellStart"/>
            <w:r w:rsidRPr="00974EC5">
              <w:rPr>
                <w:sz w:val="20"/>
                <w:szCs w:val="20"/>
                <w:lang w:val="es-ES"/>
              </w:rPr>
              <w:t>fastDummies</w:t>
            </w:r>
            <w:bookmarkEnd w:id="395"/>
            <w:proofErr w:type="spellEnd"/>
            <w:r w:rsidRPr="00974EC5">
              <w:rPr>
                <w:sz w:val="20"/>
                <w:szCs w:val="20"/>
                <w:lang w:val="es-ES"/>
              </w:rPr>
              <w:t>)</w:t>
            </w:r>
            <w:bookmarkEnd w:id="394"/>
          </w:p>
        </w:tc>
        <w:tc>
          <w:tcPr>
            <w:tcW w:w="1594" w:type="dxa"/>
            <w:vAlign w:val="center"/>
          </w:tcPr>
          <w:p w14:paraId="37F7DC1D" w14:textId="18BF8C45" w:rsidR="00B657CA" w:rsidRPr="00974EC5" w:rsidRDefault="002166F0" w:rsidP="00995EDE">
            <w:pPr>
              <w:ind w:leftChars="0" w:left="0" w:firstLineChars="0" w:firstLine="0"/>
              <w:jc w:val="center"/>
              <w:rPr>
                <w:sz w:val="20"/>
                <w:szCs w:val="20"/>
                <w:lang w:val="es-ES"/>
              </w:rPr>
            </w:pPr>
            <w:bookmarkStart w:id="396" w:name="_Toc186200204"/>
            <w:r w:rsidRPr="00974EC5">
              <w:rPr>
                <w:sz w:val="20"/>
                <w:szCs w:val="20"/>
                <w:lang w:val="es-ES"/>
              </w:rPr>
              <w:t>1.7.4</w:t>
            </w:r>
            <w:bookmarkEnd w:id="396"/>
          </w:p>
        </w:tc>
        <w:tc>
          <w:tcPr>
            <w:tcW w:w="1806" w:type="dxa"/>
            <w:vAlign w:val="center"/>
          </w:tcPr>
          <w:p w14:paraId="3AC41E4D" w14:textId="5C2E19B9" w:rsidR="00B657CA" w:rsidRPr="00974EC5" w:rsidRDefault="00995EDE" w:rsidP="00995EDE">
            <w:pPr>
              <w:ind w:leftChars="0" w:left="0" w:firstLineChars="0" w:firstLine="0"/>
              <w:jc w:val="center"/>
              <w:rPr>
                <w:sz w:val="20"/>
                <w:szCs w:val="20"/>
                <w:lang w:val="es-ES"/>
              </w:rPr>
            </w:pPr>
            <w:bookmarkStart w:id="397" w:name="_Toc186200205"/>
            <w:r w:rsidRPr="00974EC5">
              <w:rPr>
                <w:sz w:val="20"/>
                <w:szCs w:val="20"/>
                <w:lang w:val="es-ES"/>
              </w:rPr>
              <w:t>Kaplan</w:t>
            </w:r>
            <w:r w:rsidR="00DB6FEF" w:rsidRPr="00974EC5">
              <w:rPr>
                <w:sz w:val="20"/>
                <w:szCs w:val="20"/>
                <w:lang w:val="es-ES"/>
              </w:rPr>
              <w:t xml:space="preserve"> J</w:t>
            </w:r>
            <w:bookmarkEnd w:id="397"/>
          </w:p>
        </w:tc>
      </w:tr>
      <w:tr w:rsidR="00B657CA" w:rsidRPr="00974EC5" w14:paraId="6C597C92" w14:textId="77777777" w:rsidTr="00407ACD">
        <w:trPr>
          <w:jc w:val="center"/>
        </w:trPr>
        <w:tc>
          <w:tcPr>
            <w:tcW w:w="2429" w:type="dxa"/>
            <w:vAlign w:val="center"/>
          </w:tcPr>
          <w:p w14:paraId="5DE99DA4" w14:textId="5D6A5D04" w:rsidR="00B657CA" w:rsidRPr="00974EC5" w:rsidRDefault="00B657CA" w:rsidP="00995EDE">
            <w:pPr>
              <w:ind w:leftChars="0" w:firstLineChars="0" w:firstLine="0"/>
              <w:jc w:val="center"/>
              <w:rPr>
                <w:sz w:val="20"/>
                <w:szCs w:val="20"/>
                <w:lang w:val="es-ES"/>
              </w:rPr>
            </w:pPr>
            <w:bookmarkStart w:id="398" w:name="_Toc186200206"/>
            <w:proofErr w:type="spellStart"/>
            <w:r w:rsidRPr="00974EC5">
              <w:rPr>
                <w:sz w:val="20"/>
                <w:szCs w:val="20"/>
                <w:lang w:val="es-ES"/>
              </w:rPr>
              <w:t>library</w:t>
            </w:r>
            <w:proofErr w:type="spellEnd"/>
            <w:r w:rsidRPr="00974EC5">
              <w:rPr>
                <w:sz w:val="20"/>
                <w:szCs w:val="20"/>
                <w:lang w:val="es-ES"/>
              </w:rPr>
              <w:t>(</w:t>
            </w:r>
            <w:bookmarkStart w:id="399" w:name="_Hlk186195952"/>
            <w:proofErr w:type="spellStart"/>
            <w:r w:rsidRPr="00974EC5">
              <w:rPr>
                <w:sz w:val="20"/>
                <w:szCs w:val="20"/>
                <w:lang w:val="es-ES"/>
              </w:rPr>
              <w:t>xgboost</w:t>
            </w:r>
            <w:bookmarkEnd w:id="399"/>
            <w:proofErr w:type="spellEnd"/>
            <w:r w:rsidRPr="00974EC5">
              <w:rPr>
                <w:sz w:val="20"/>
                <w:szCs w:val="20"/>
                <w:lang w:val="es-ES"/>
              </w:rPr>
              <w:t>)</w:t>
            </w:r>
            <w:bookmarkEnd w:id="398"/>
          </w:p>
        </w:tc>
        <w:tc>
          <w:tcPr>
            <w:tcW w:w="1594" w:type="dxa"/>
            <w:vAlign w:val="center"/>
          </w:tcPr>
          <w:p w14:paraId="66517750" w14:textId="5ABA524B" w:rsidR="00B657CA" w:rsidRPr="00974EC5" w:rsidRDefault="002166F0" w:rsidP="00995EDE">
            <w:pPr>
              <w:ind w:leftChars="0" w:left="0" w:firstLineChars="0" w:firstLine="0"/>
              <w:jc w:val="center"/>
              <w:rPr>
                <w:sz w:val="20"/>
                <w:szCs w:val="20"/>
                <w:lang w:val="es-ES"/>
              </w:rPr>
            </w:pPr>
            <w:bookmarkStart w:id="400" w:name="_Toc186200207"/>
            <w:r w:rsidRPr="00974EC5">
              <w:rPr>
                <w:sz w:val="20"/>
                <w:szCs w:val="20"/>
                <w:lang w:val="es-ES"/>
              </w:rPr>
              <w:t>1.7.8.1</w:t>
            </w:r>
            <w:bookmarkEnd w:id="400"/>
          </w:p>
        </w:tc>
        <w:tc>
          <w:tcPr>
            <w:tcW w:w="1806" w:type="dxa"/>
            <w:vAlign w:val="center"/>
          </w:tcPr>
          <w:p w14:paraId="5E5B36FD" w14:textId="2CD400C4" w:rsidR="00B657CA" w:rsidRPr="000071E7" w:rsidRDefault="00995EDE" w:rsidP="00995EDE">
            <w:pPr>
              <w:ind w:leftChars="0" w:left="0" w:firstLineChars="0" w:firstLine="0"/>
              <w:jc w:val="center"/>
              <w:rPr>
                <w:sz w:val="20"/>
                <w:szCs w:val="20"/>
                <w:lang w:val="en-US"/>
                <w:rPrChange w:id="401" w:author="Ariel Cariaga Martínez" w:date="2024-12-29T16:05:00Z" w16du:dateUtc="2024-12-29T15:05:00Z">
                  <w:rPr>
                    <w:sz w:val="20"/>
                    <w:szCs w:val="20"/>
                    <w:lang w:val="es-ES"/>
                  </w:rPr>
                </w:rPrChange>
              </w:rPr>
            </w:pPr>
            <w:bookmarkStart w:id="402" w:name="_Toc186200208"/>
            <w:r w:rsidRPr="000071E7">
              <w:rPr>
                <w:color w:val="000000"/>
                <w:sz w:val="20"/>
                <w:szCs w:val="20"/>
                <w:shd w:val="clear" w:color="auto" w:fill="FFFFFF"/>
                <w:lang w:val="en-US"/>
                <w:rPrChange w:id="403" w:author="Ariel Cariaga Martínez" w:date="2024-12-29T16:05:00Z" w16du:dateUtc="2024-12-29T15:05:00Z">
                  <w:rPr>
                    <w:color w:val="000000"/>
                    <w:sz w:val="20"/>
                    <w:szCs w:val="20"/>
                    <w:shd w:val="clear" w:color="auto" w:fill="FFFFFF"/>
                    <w:lang w:val="es-ES"/>
                  </w:rPr>
                </w:rPrChange>
              </w:rPr>
              <w:t xml:space="preserve">Tianqi </w:t>
            </w:r>
            <w:r w:rsidR="00DB6FEF" w:rsidRPr="000071E7">
              <w:rPr>
                <w:color w:val="000000"/>
                <w:sz w:val="20"/>
                <w:szCs w:val="20"/>
                <w:shd w:val="clear" w:color="auto" w:fill="FFFFFF"/>
                <w:lang w:val="en-US"/>
                <w:rPrChange w:id="404" w:author="Ariel Cariaga Martínez" w:date="2024-12-29T16:05:00Z" w16du:dateUtc="2024-12-29T15:05:00Z">
                  <w:rPr>
                    <w:color w:val="000000"/>
                    <w:sz w:val="20"/>
                    <w:szCs w:val="20"/>
                    <w:shd w:val="clear" w:color="auto" w:fill="FFFFFF"/>
                    <w:lang w:val="es-ES"/>
                  </w:rPr>
                </w:rPrChange>
              </w:rPr>
              <w:t>C</w:t>
            </w:r>
            <w:r w:rsidRPr="000071E7">
              <w:rPr>
                <w:color w:val="000000"/>
                <w:sz w:val="20"/>
                <w:szCs w:val="20"/>
                <w:shd w:val="clear" w:color="auto" w:fill="FFFFFF"/>
                <w:lang w:val="en-US"/>
                <w:rPrChange w:id="405" w:author="Ariel Cariaga Martínez" w:date="2024-12-29T16:05:00Z" w16du:dateUtc="2024-12-29T15:05:00Z">
                  <w:rPr>
                    <w:color w:val="000000"/>
                    <w:sz w:val="20"/>
                    <w:szCs w:val="20"/>
                    <w:shd w:val="clear" w:color="auto" w:fill="FFFFFF"/>
                    <w:lang w:val="es-ES"/>
                  </w:rPr>
                </w:rPrChange>
              </w:rPr>
              <w:t xml:space="preserve"> and </w:t>
            </w:r>
            <w:proofErr w:type="spellStart"/>
            <w:r w:rsidRPr="000071E7">
              <w:rPr>
                <w:color w:val="000000"/>
                <w:sz w:val="20"/>
                <w:szCs w:val="20"/>
                <w:shd w:val="clear" w:color="auto" w:fill="FFFFFF"/>
                <w:lang w:val="en-US"/>
                <w:rPrChange w:id="406" w:author="Ariel Cariaga Martínez" w:date="2024-12-29T16:05:00Z" w16du:dateUtc="2024-12-29T15:05:00Z">
                  <w:rPr>
                    <w:color w:val="000000"/>
                    <w:sz w:val="20"/>
                    <w:szCs w:val="20"/>
                    <w:shd w:val="clear" w:color="auto" w:fill="FFFFFF"/>
                    <w:lang w:val="es-ES"/>
                  </w:rPr>
                </w:rPrChange>
              </w:rPr>
              <w:t>Guestrin</w:t>
            </w:r>
            <w:proofErr w:type="spellEnd"/>
            <w:r w:rsidR="00DB6FEF" w:rsidRPr="000071E7">
              <w:rPr>
                <w:color w:val="000000"/>
                <w:sz w:val="20"/>
                <w:szCs w:val="20"/>
                <w:shd w:val="clear" w:color="auto" w:fill="FFFFFF"/>
                <w:lang w:val="en-US"/>
                <w:rPrChange w:id="407" w:author="Ariel Cariaga Martínez" w:date="2024-12-29T16:05:00Z" w16du:dateUtc="2024-12-29T15:05:00Z">
                  <w:rPr>
                    <w:color w:val="000000"/>
                    <w:sz w:val="20"/>
                    <w:szCs w:val="20"/>
                    <w:shd w:val="clear" w:color="auto" w:fill="FFFFFF"/>
                    <w:lang w:val="es-ES"/>
                  </w:rPr>
                </w:rPrChange>
              </w:rPr>
              <w:t xml:space="preserve"> C</w:t>
            </w:r>
            <w:r w:rsidR="001763BF" w:rsidRPr="000071E7">
              <w:rPr>
                <w:color w:val="000000"/>
                <w:sz w:val="20"/>
                <w:szCs w:val="20"/>
                <w:shd w:val="clear" w:color="auto" w:fill="FFFFFF"/>
                <w:lang w:val="en-US"/>
                <w:rPrChange w:id="408" w:author="Ariel Cariaga Martínez" w:date="2024-12-29T16:05:00Z" w16du:dateUtc="2024-12-29T15:05:00Z">
                  <w:rPr>
                    <w:color w:val="000000"/>
                    <w:sz w:val="20"/>
                    <w:szCs w:val="20"/>
                    <w:shd w:val="clear" w:color="auto" w:fill="FFFFFF"/>
                    <w:lang w:val="es-ES"/>
                  </w:rPr>
                </w:rPrChange>
              </w:rPr>
              <w:t xml:space="preserve"> </w:t>
            </w:r>
            <w:r w:rsidR="0055231E" w:rsidRPr="00974EC5">
              <w:rPr>
                <w:color w:val="000000"/>
                <w:sz w:val="20"/>
                <w:szCs w:val="20"/>
                <w:shd w:val="clear" w:color="auto" w:fill="FFFFFF"/>
                <w:lang w:val="es-ES"/>
              </w:rPr>
              <w:fldChar w:fldCharType="begin"/>
            </w:r>
            <w:r w:rsidR="0055231E" w:rsidRPr="000071E7">
              <w:rPr>
                <w:color w:val="000000"/>
                <w:sz w:val="20"/>
                <w:szCs w:val="20"/>
                <w:shd w:val="clear" w:color="auto" w:fill="FFFFFF"/>
                <w:lang w:val="en-US"/>
                <w:rPrChange w:id="409" w:author="Ariel Cariaga Martínez" w:date="2024-12-29T16:05:00Z" w16du:dateUtc="2024-12-29T15:05:00Z">
                  <w:rPr>
                    <w:color w:val="000000"/>
                    <w:sz w:val="20"/>
                    <w:szCs w:val="20"/>
                    <w:shd w:val="clear" w:color="auto" w:fill="FFFFFF"/>
                    <w:lang w:val="es-ES"/>
                  </w:rPr>
                </w:rPrChange>
              </w:rPr>
              <w:instrText xml:space="preserve"> ADDIN ZOTERO_ITEM CSL_CITATION {"citationID":"N8Gn9jad","properties":{"formattedCitation":"[32]","plainCitation":"[32]","noteIndex":0},"citationItems":[{"id":1055,"uris":["http://zotero.org/users/7006471/items/HSI5UC33"],"itemData":{"id":1055,"type":"paper-conference","abstract":"Tree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systems.","collection-title":"KDD '16","container-title":"Proceedings of the 22nd ACM SIGKDD International Conference on Knowledge Discovery and Data Mining","DOI":"10.1145/2939672.2939785","event-place":"New York, NY, USA","ISBN":"978-1-4503-4232-2","page":"785–794","publisher":"Association for Computing Machinery","publisher-place":"New York, NY, USA","source":"ACM Digital Library","title":"XGBoost: A Scalable Tree Boosting System","title-short":"XGBoost","URL":"https://dl.acm.org/doi/10.1145/2939672.2939785","author":[{"family":"Chen","given":"Tianqi"},{"family":"Guestrin","given":"Carlos"}],"accessed":{"date-parts":[["2024",12,27]]},"issued":{"date-parts":[["2016",8,13]]}}}],"schema":"https://github.com/citation-style-language/schema/raw/master/csl-citation.json"} </w:instrText>
            </w:r>
            <w:r w:rsidR="0055231E" w:rsidRPr="00974EC5">
              <w:rPr>
                <w:color w:val="000000"/>
                <w:sz w:val="20"/>
                <w:szCs w:val="20"/>
                <w:shd w:val="clear" w:color="auto" w:fill="FFFFFF"/>
                <w:lang w:val="es-ES"/>
              </w:rPr>
              <w:fldChar w:fldCharType="separate"/>
            </w:r>
            <w:r w:rsidR="0055231E" w:rsidRPr="000071E7">
              <w:rPr>
                <w:color w:val="000000"/>
                <w:sz w:val="20"/>
                <w:szCs w:val="20"/>
                <w:shd w:val="clear" w:color="auto" w:fill="FFFFFF"/>
                <w:lang w:val="en-US"/>
                <w:rPrChange w:id="410" w:author="Ariel Cariaga Martínez" w:date="2024-12-29T16:05:00Z" w16du:dateUtc="2024-12-29T15:05:00Z">
                  <w:rPr>
                    <w:color w:val="000000"/>
                    <w:sz w:val="20"/>
                    <w:szCs w:val="20"/>
                    <w:shd w:val="clear" w:color="auto" w:fill="FFFFFF"/>
                    <w:lang w:val="es-ES"/>
                  </w:rPr>
                </w:rPrChange>
              </w:rPr>
              <w:t>[32]</w:t>
            </w:r>
            <w:bookmarkEnd w:id="402"/>
            <w:r w:rsidR="0055231E" w:rsidRPr="00974EC5">
              <w:rPr>
                <w:color w:val="000000"/>
                <w:sz w:val="20"/>
                <w:szCs w:val="20"/>
                <w:shd w:val="clear" w:color="auto" w:fill="FFFFFF"/>
                <w:lang w:val="es-ES"/>
              </w:rPr>
              <w:fldChar w:fldCharType="end"/>
            </w:r>
            <w:r w:rsidRPr="000071E7">
              <w:rPr>
                <w:color w:val="000000"/>
                <w:sz w:val="20"/>
                <w:szCs w:val="20"/>
                <w:shd w:val="clear" w:color="auto" w:fill="FFFFFF"/>
                <w:lang w:val="en-US"/>
                <w:rPrChange w:id="411" w:author="Ariel Cariaga Martínez" w:date="2024-12-29T16:05:00Z" w16du:dateUtc="2024-12-29T15:05:00Z">
                  <w:rPr>
                    <w:color w:val="000000"/>
                    <w:sz w:val="20"/>
                    <w:szCs w:val="20"/>
                    <w:shd w:val="clear" w:color="auto" w:fill="FFFFFF"/>
                    <w:lang w:val="es-ES"/>
                  </w:rPr>
                </w:rPrChange>
              </w:rPr>
              <w:t xml:space="preserve"> </w:t>
            </w:r>
          </w:p>
        </w:tc>
      </w:tr>
      <w:tr w:rsidR="00B657CA" w:rsidRPr="00974EC5" w14:paraId="58A1AE84" w14:textId="77777777" w:rsidTr="00407ACD">
        <w:trPr>
          <w:jc w:val="center"/>
        </w:trPr>
        <w:tc>
          <w:tcPr>
            <w:tcW w:w="2429" w:type="dxa"/>
            <w:vAlign w:val="center"/>
          </w:tcPr>
          <w:p w14:paraId="688E8A8C" w14:textId="25AB0AA3" w:rsidR="00B657CA" w:rsidRPr="00974EC5" w:rsidRDefault="00B657CA" w:rsidP="00995EDE">
            <w:pPr>
              <w:ind w:leftChars="0" w:firstLineChars="0" w:firstLine="0"/>
              <w:jc w:val="center"/>
              <w:rPr>
                <w:sz w:val="20"/>
                <w:szCs w:val="20"/>
                <w:lang w:val="es-ES"/>
              </w:rPr>
            </w:pPr>
            <w:bookmarkStart w:id="412" w:name="_Toc186200209"/>
            <w:proofErr w:type="spellStart"/>
            <w:r w:rsidRPr="00974EC5">
              <w:rPr>
                <w:sz w:val="20"/>
                <w:szCs w:val="20"/>
                <w:lang w:val="es-ES"/>
              </w:rPr>
              <w:t>library</w:t>
            </w:r>
            <w:proofErr w:type="spellEnd"/>
            <w:r w:rsidRPr="00974EC5">
              <w:rPr>
                <w:sz w:val="20"/>
                <w:szCs w:val="20"/>
                <w:lang w:val="es-ES"/>
              </w:rPr>
              <w:t>(</w:t>
            </w:r>
            <w:bookmarkStart w:id="413" w:name="OLE_LINK31"/>
            <w:proofErr w:type="spellStart"/>
            <w:r w:rsidRPr="00974EC5">
              <w:rPr>
                <w:sz w:val="20"/>
                <w:szCs w:val="20"/>
                <w:lang w:val="es-ES"/>
              </w:rPr>
              <w:t>tidyverse</w:t>
            </w:r>
            <w:bookmarkEnd w:id="413"/>
            <w:proofErr w:type="spellEnd"/>
            <w:r w:rsidRPr="00974EC5">
              <w:rPr>
                <w:sz w:val="20"/>
                <w:szCs w:val="20"/>
                <w:lang w:val="es-ES"/>
              </w:rPr>
              <w:t>)</w:t>
            </w:r>
            <w:bookmarkEnd w:id="412"/>
          </w:p>
        </w:tc>
        <w:tc>
          <w:tcPr>
            <w:tcW w:w="1594" w:type="dxa"/>
            <w:vAlign w:val="center"/>
          </w:tcPr>
          <w:p w14:paraId="3F660456" w14:textId="2B9B10CE" w:rsidR="00B657CA" w:rsidRPr="00974EC5" w:rsidRDefault="002166F0" w:rsidP="00995EDE">
            <w:pPr>
              <w:ind w:leftChars="0" w:left="0" w:firstLineChars="0" w:firstLine="0"/>
              <w:jc w:val="center"/>
              <w:rPr>
                <w:sz w:val="20"/>
                <w:szCs w:val="20"/>
                <w:lang w:val="es-ES"/>
              </w:rPr>
            </w:pPr>
            <w:bookmarkStart w:id="414" w:name="_Toc186200210"/>
            <w:r w:rsidRPr="00974EC5">
              <w:rPr>
                <w:sz w:val="20"/>
                <w:szCs w:val="20"/>
                <w:lang w:val="es-ES"/>
              </w:rPr>
              <w:t>2.0.0</w:t>
            </w:r>
            <w:bookmarkEnd w:id="414"/>
          </w:p>
        </w:tc>
        <w:tc>
          <w:tcPr>
            <w:tcW w:w="1806" w:type="dxa"/>
            <w:vAlign w:val="center"/>
          </w:tcPr>
          <w:p w14:paraId="47C12B29" w14:textId="194724B1" w:rsidR="00B657CA" w:rsidRPr="00974EC5" w:rsidRDefault="00995EDE" w:rsidP="00995EDE">
            <w:pPr>
              <w:ind w:leftChars="0" w:left="0" w:firstLineChars="0" w:firstLine="0"/>
              <w:jc w:val="center"/>
              <w:rPr>
                <w:sz w:val="20"/>
                <w:szCs w:val="20"/>
                <w:lang w:val="es-ES"/>
              </w:rPr>
            </w:pPr>
            <w:bookmarkStart w:id="415" w:name="_Toc186200211"/>
            <w:proofErr w:type="spellStart"/>
            <w:r w:rsidRPr="00974EC5">
              <w:rPr>
                <w:color w:val="000000"/>
                <w:sz w:val="20"/>
                <w:szCs w:val="20"/>
                <w:shd w:val="clear" w:color="auto" w:fill="FFFFFF"/>
                <w:lang w:val="es-ES"/>
              </w:rPr>
              <w:t>Wickham</w:t>
            </w:r>
            <w:bookmarkEnd w:id="415"/>
            <w:proofErr w:type="spellEnd"/>
            <w:r w:rsidR="002E1770" w:rsidRPr="00974EC5">
              <w:rPr>
                <w:color w:val="000000"/>
                <w:sz w:val="20"/>
                <w:szCs w:val="20"/>
                <w:shd w:val="clear" w:color="auto" w:fill="FFFFFF"/>
                <w:lang w:val="es-ES"/>
              </w:rPr>
              <w:t xml:space="preserve"> H</w:t>
            </w:r>
          </w:p>
        </w:tc>
      </w:tr>
      <w:tr w:rsidR="00B657CA" w:rsidRPr="00974EC5" w14:paraId="2696709B" w14:textId="77777777" w:rsidTr="00407ACD">
        <w:trPr>
          <w:jc w:val="center"/>
        </w:trPr>
        <w:tc>
          <w:tcPr>
            <w:tcW w:w="2429" w:type="dxa"/>
            <w:vAlign w:val="center"/>
          </w:tcPr>
          <w:p w14:paraId="04F92BD7" w14:textId="4DCBA487" w:rsidR="00B657CA" w:rsidRPr="00974EC5" w:rsidRDefault="00B657CA" w:rsidP="00995EDE">
            <w:pPr>
              <w:ind w:leftChars="0" w:firstLineChars="0" w:firstLine="0"/>
              <w:jc w:val="center"/>
              <w:rPr>
                <w:sz w:val="20"/>
                <w:szCs w:val="20"/>
                <w:lang w:val="es-ES"/>
              </w:rPr>
            </w:pPr>
            <w:bookmarkStart w:id="416" w:name="_Toc186200212"/>
            <w:proofErr w:type="spellStart"/>
            <w:r w:rsidRPr="00974EC5">
              <w:rPr>
                <w:sz w:val="20"/>
                <w:szCs w:val="20"/>
                <w:lang w:val="es-ES"/>
              </w:rPr>
              <w:t>library</w:t>
            </w:r>
            <w:proofErr w:type="spellEnd"/>
            <w:r w:rsidRPr="00974EC5">
              <w:rPr>
                <w:sz w:val="20"/>
                <w:szCs w:val="20"/>
                <w:lang w:val="es-ES"/>
              </w:rPr>
              <w:t>(</w:t>
            </w:r>
            <w:bookmarkStart w:id="417" w:name="_Hlk186196020"/>
            <w:proofErr w:type="spellStart"/>
            <w:r w:rsidRPr="00974EC5">
              <w:rPr>
                <w:sz w:val="20"/>
                <w:szCs w:val="20"/>
                <w:lang w:val="es-ES"/>
              </w:rPr>
              <w:t>naniar</w:t>
            </w:r>
            <w:bookmarkEnd w:id="417"/>
            <w:proofErr w:type="spellEnd"/>
            <w:r w:rsidRPr="00974EC5">
              <w:rPr>
                <w:sz w:val="20"/>
                <w:szCs w:val="20"/>
                <w:lang w:val="es-ES"/>
              </w:rPr>
              <w:t>)</w:t>
            </w:r>
            <w:bookmarkEnd w:id="416"/>
          </w:p>
        </w:tc>
        <w:tc>
          <w:tcPr>
            <w:tcW w:w="1594" w:type="dxa"/>
            <w:vAlign w:val="center"/>
          </w:tcPr>
          <w:p w14:paraId="66139718" w14:textId="4D21EACA" w:rsidR="00B657CA" w:rsidRPr="00974EC5" w:rsidRDefault="002166F0" w:rsidP="00995EDE">
            <w:pPr>
              <w:ind w:leftChars="0" w:left="0" w:firstLineChars="0" w:firstLine="0"/>
              <w:jc w:val="center"/>
              <w:rPr>
                <w:sz w:val="20"/>
                <w:szCs w:val="20"/>
                <w:lang w:val="es-ES"/>
              </w:rPr>
            </w:pPr>
            <w:bookmarkStart w:id="418" w:name="_Toc186200213"/>
            <w:r w:rsidRPr="00974EC5">
              <w:rPr>
                <w:sz w:val="20"/>
                <w:szCs w:val="20"/>
                <w:lang w:val="es-ES"/>
              </w:rPr>
              <w:t>1.1.0</w:t>
            </w:r>
            <w:bookmarkEnd w:id="418"/>
          </w:p>
        </w:tc>
        <w:tc>
          <w:tcPr>
            <w:tcW w:w="1806" w:type="dxa"/>
            <w:vAlign w:val="center"/>
          </w:tcPr>
          <w:p w14:paraId="18985235" w14:textId="075FEBC5" w:rsidR="00B657CA" w:rsidRPr="000071E7" w:rsidRDefault="00995EDE" w:rsidP="00995EDE">
            <w:pPr>
              <w:ind w:leftChars="0" w:left="0" w:firstLineChars="0" w:firstLine="0"/>
              <w:jc w:val="center"/>
              <w:rPr>
                <w:sz w:val="20"/>
                <w:szCs w:val="20"/>
                <w:lang w:val="en-US"/>
                <w:rPrChange w:id="419" w:author="Ariel Cariaga Martínez" w:date="2024-12-29T16:05:00Z" w16du:dateUtc="2024-12-29T15:05:00Z">
                  <w:rPr>
                    <w:sz w:val="20"/>
                    <w:szCs w:val="20"/>
                    <w:lang w:val="es-ES"/>
                  </w:rPr>
                </w:rPrChange>
              </w:rPr>
            </w:pPr>
            <w:bookmarkStart w:id="420" w:name="_Toc186200214"/>
            <w:r w:rsidRPr="000071E7">
              <w:rPr>
                <w:color w:val="000000"/>
                <w:sz w:val="20"/>
                <w:szCs w:val="20"/>
                <w:shd w:val="clear" w:color="auto" w:fill="FFFFFF"/>
                <w:lang w:val="en-US"/>
                <w:rPrChange w:id="421" w:author="Ariel Cariaga Martínez" w:date="2024-12-29T16:05:00Z" w16du:dateUtc="2024-12-29T15:05:00Z">
                  <w:rPr>
                    <w:color w:val="000000"/>
                    <w:sz w:val="20"/>
                    <w:szCs w:val="20"/>
                    <w:shd w:val="clear" w:color="auto" w:fill="FFFFFF"/>
                    <w:lang w:val="es-ES"/>
                  </w:rPr>
                </w:rPrChange>
              </w:rPr>
              <w:t>Cook</w:t>
            </w:r>
            <w:r w:rsidR="00DB6FEF" w:rsidRPr="000071E7">
              <w:rPr>
                <w:color w:val="000000"/>
                <w:sz w:val="20"/>
                <w:szCs w:val="20"/>
                <w:shd w:val="clear" w:color="auto" w:fill="FFFFFF"/>
                <w:lang w:val="en-US"/>
                <w:rPrChange w:id="422" w:author="Ariel Cariaga Martínez" w:date="2024-12-29T16:05:00Z" w16du:dateUtc="2024-12-29T15:05:00Z">
                  <w:rPr>
                    <w:color w:val="000000"/>
                    <w:sz w:val="20"/>
                    <w:szCs w:val="20"/>
                    <w:shd w:val="clear" w:color="auto" w:fill="FFFFFF"/>
                    <w:lang w:val="es-ES"/>
                  </w:rPr>
                </w:rPrChange>
              </w:rPr>
              <w:t xml:space="preserve"> D</w:t>
            </w:r>
            <w:r w:rsidRPr="000071E7">
              <w:rPr>
                <w:color w:val="000000"/>
                <w:sz w:val="20"/>
                <w:szCs w:val="20"/>
                <w:shd w:val="clear" w:color="auto" w:fill="FFFFFF"/>
                <w:lang w:val="en-US"/>
                <w:rPrChange w:id="423" w:author="Ariel Cariaga Martínez" w:date="2024-12-29T16:05:00Z" w16du:dateUtc="2024-12-29T15:05:00Z">
                  <w:rPr>
                    <w:color w:val="000000"/>
                    <w:sz w:val="20"/>
                    <w:szCs w:val="20"/>
                    <w:shd w:val="clear" w:color="auto" w:fill="FFFFFF"/>
                    <w:lang w:val="es-ES"/>
                  </w:rPr>
                </w:rPrChange>
              </w:rPr>
              <w:t>, McBain</w:t>
            </w:r>
            <w:r w:rsidR="00DB6FEF" w:rsidRPr="000071E7">
              <w:rPr>
                <w:color w:val="000000"/>
                <w:sz w:val="20"/>
                <w:szCs w:val="20"/>
                <w:shd w:val="clear" w:color="auto" w:fill="FFFFFF"/>
                <w:lang w:val="en-US"/>
                <w:rPrChange w:id="424" w:author="Ariel Cariaga Martínez" w:date="2024-12-29T16:05:00Z" w16du:dateUtc="2024-12-29T15:05:00Z">
                  <w:rPr>
                    <w:color w:val="000000"/>
                    <w:sz w:val="20"/>
                    <w:szCs w:val="20"/>
                    <w:shd w:val="clear" w:color="auto" w:fill="FFFFFF"/>
                    <w:lang w:val="es-ES"/>
                  </w:rPr>
                </w:rPrChange>
              </w:rPr>
              <w:t xml:space="preserve"> M</w:t>
            </w:r>
            <w:r w:rsidRPr="000071E7">
              <w:rPr>
                <w:color w:val="000000"/>
                <w:sz w:val="20"/>
                <w:szCs w:val="20"/>
                <w:shd w:val="clear" w:color="auto" w:fill="FFFFFF"/>
                <w:lang w:val="en-US"/>
                <w:rPrChange w:id="425" w:author="Ariel Cariaga Martínez" w:date="2024-12-29T16:05:00Z" w16du:dateUtc="2024-12-29T15:05:00Z">
                  <w:rPr>
                    <w:color w:val="000000"/>
                    <w:sz w:val="20"/>
                    <w:szCs w:val="20"/>
                    <w:shd w:val="clear" w:color="auto" w:fill="FFFFFF"/>
                    <w:lang w:val="es-ES"/>
                  </w:rPr>
                </w:rPrChange>
              </w:rPr>
              <w:t>, Fay</w:t>
            </w:r>
            <w:r w:rsidR="00DB6FEF" w:rsidRPr="000071E7">
              <w:rPr>
                <w:color w:val="000000"/>
                <w:sz w:val="20"/>
                <w:szCs w:val="20"/>
                <w:shd w:val="clear" w:color="auto" w:fill="FFFFFF"/>
                <w:lang w:val="en-US"/>
                <w:rPrChange w:id="426" w:author="Ariel Cariaga Martínez" w:date="2024-12-29T16:05:00Z" w16du:dateUtc="2024-12-29T15:05:00Z">
                  <w:rPr>
                    <w:color w:val="000000"/>
                    <w:sz w:val="20"/>
                    <w:szCs w:val="20"/>
                    <w:shd w:val="clear" w:color="auto" w:fill="FFFFFF"/>
                    <w:lang w:val="es-ES"/>
                  </w:rPr>
                </w:rPrChange>
              </w:rPr>
              <w:t xml:space="preserve"> C.</w:t>
            </w:r>
            <w:bookmarkEnd w:id="420"/>
          </w:p>
        </w:tc>
      </w:tr>
      <w:tr w:rsidR="00B657CA" w:rsidRPr="00974EC5" w14:paraId="157ADAD4" w14:textId="77777777" w:rsidTr="00407ACD">
        <w:trPr>
          <w:jc w:val="center"/>
        </w:trPr>
        <w:tc>
          <w:tcPr>
            <w:tcW w:w="2429" w:type="dxa"/>
            <w:vAlign w:val="center"/>
          </w:tcPr>
          <w:p w14:paraId="0A46FA98" w14:textId="2AD44AD2" w:rsidR="00B657CA" w:rsidRPr="00974EC5" w:rsidRDefault="00B657CA" w:rsidP="00995EDE">
            <w:pPr>
              <w:ind w:leftChars="0" w:firstLineChars="0" w:firstLine="0"/>
              <w:jc w:val="center"/>
              <w:rPr>
                <w:sz w:val="20"/>
                <w:szCs w:val="20"/>
                <w:lang w:val="es-ES"/>
              </w:rPr>
            </w:pPr>
            <w:bookmarkStart w:id="427" w:name="_Toc186200215"/>
            <w:proofErr w:type="spellStart"/>
            <w:r w:rsidRPr="00974EC5">
              <w:rPr>
                <w:sz w:val="20"/>
                <w:szCs w:val="20"/>
                <w:lang w:val="es-ES"/>
              </w:rPr>
              <w:t>library</w:t>
            </w:r>
            <w:proofErr w:type="spellEnd"/>
            <w:r w:rsidRPr="00974EC5">
              <w:rPr>
                <w:sz w:val="20"/>
                <w:szCs w:val="20"/>
                <w:lang w:val="es-ES"/>
              </w:rPr>
              <w:t>(</w:t>
            </w:r>
            <w:bookmarkStart w:id="428" w:name="OLE_LINK32"/>
            <w:proofErr w:type="spellStart"/>
            <w:r w:rsidRPr="00974EC5">
              <w:rPr>
                <w:sz w:val="20"/>
                <w:szCs w:val="20"/>
                <w:lang w:val="es-ES"/>
              </w:rPr>
              <w:t>corrplot</w:t>
            </w:r>
            <w:bookmarkEnd w:id="428"/>
            <w:proofErr w:type="spellEnd"/>
            <w:r w:rsidRPr="00974EC5">
              <w:rPr>
                <w:sz w:val="20"/>
                <w:szCs w:val="20"/>
                <w:lang w:val="es-ES"/>
              </w:rPr>
              <w:t>)</w:t>
            </w:r>
            <w:bookmarkEnd w:id="427"/>
          </w:p>
        </w:tc>
        <w:tc>
          <w:tcPr>
            <w:tcW w:w="1594" w:type="dxa"/>
            <w:vAlign w:val="center"/>
          </w:tcPr>
          <w:p w14:paraId="600854C9" w14:textId="3C0A1C23" w:rsidR="00B657CA" w:rsidRPr="00974EC5" w:rsidRDefault="002166F0" w:rsidP="00995EDE">
            <w:pPr>
              <w:ind w:leftChars="0" w:left="0" w:firstLineChars="0" w:firstLine="0"/>
              <w:jc w:val="center"/>
              <w:rPr>
                <w:sz w:val="20"/>
                <w:szCs w:val="20"/>
                <w:lang w:val="es-ES"/>
              </w:rPr>
            </w:pPr>
            <w:bookmarkStart w:id="429" w:name="_Toc186200216"/>
            <w:r w:rsidRPr="00974EC5">
              <w:rPr>
                <w:sz w:val="20"/>
                <w:szCs w:val="20"/>
                <w:lang w:val="es-ES"/>
              </w:rPr>
              <w:t>0.95</w:t>
            </w:r>
            <w:bookmarkEnd w:id="429"/>
          </w:p>
        </w:tc>
        <w:tc>
          <w:tcPr>
            <w:tcW w:w="1806" w:type="dxa"/>
            <w:vAlign w:val="center"/>
          </w:tcPr>
          <w:p w14:paraId="3AA98C5F" w14:textId="75954F31" w:rsidR="00B657CA" w:rsidRPr="000071E7" w:rsidRDefault="00995EDE" w:rsidP="00995EDE">
            <w:pPr>
              <w:ind w:leftChars="0" w:left="0" w:firstLineChars="0" w:firstLine="0"/>
              <w:jc w:val="center"/>
              <w:rPr>
                <w:sz w:val="20"/>
                <w:szCs w:val="20"/>
                <w:lang w:val="en-US"/>
                <w:rPrChange w:id="430" w:author="Ariel Cariaga Martínez" w:date="2024-12-29T16:05:00Z" w16du:dateUtc="2024-12-29T15:05:00Z">
                  <w:rPr>
                    <w:sz w:val="20"/>
                    <w:szCs w:val="20"/>
                    <w:lang w:val="es-ES"/>
                  </w:rPr>
                </w:rPrChange>
              </w:rPr>
            </w:pPr>
            <w:bookmarkStart w:id="431" w:name="_Toc186200217"/>
            <w:r w:rsidRPr="000071E7">
              <w:rPr>
                <w:color w:val="000000"/>
                <w:sz w:val="20"/>
                <w:szCs w:val="20"/>
                <w:shd w:val="clear" w:color="auto" w:fill="FFFFFF"/>
                <w:lang w:val="en-US"/>
                <w:rPrChange w:id="432" w:author="Ariel Cariaga Martínez" w:date="2024-12-29T16:05:00Z" w16du:dateUtc="2024-12-29T15:05:00Z">
                  <w:rPr>
                    <w:color w:val="000000"/>
                    <w:sz w:val="20"/>
                    <w:szCs w:val="20"/>
                    <w:shd w:val="clear" w:color="auto" w:fill="FFFFFF"/>
                    <w:lang w:val="es-ES"/>
                  </w:rPr>
                </w:rPrChange>
              </w:rPr>
              <w:t>Wei</w:t>
            </w:r>
            <w:r w:rsidR="00DB6FEF" w:rsidRPr="000071E7">
              <w:rPr>
                <w:color w:val="000000"/>
                <w:sz w:val="20"/>
                <w:szCs w:val="20"/>
                <w:shd w:val="clear" w:color="auto" w:fill="FFFFFF"/>
                <w:lang w:val="en-US"/>
                <w:rPrChange w:id="433" w:author="Ariel Cariaga Martínez" w:date="2024-12-29T16:05:00Z" w16du:dateUtc="2024-12-29T15:05:00Z">
                  <w:rPr>
                    <w:color w:val="000000"/>
                    <w:sz w:val="20"/>
                    <w:szCs w:val="20"/>
                    <w:shd w:val="clear" w:color="auto" w:fill="FFFFFF"/>
                    <w:lang w:val="es-ES"/>
                  </w:rPr>
                </w:rPrChange>
              </w:rPr>
              <w:t xml:space="preserve"> T</w:t>
            </w:r>
            <w:r w:rsidRPr="000071E7">
              <w:rPr>
                <w:color w:val="000000"/>
                <w:sz w:val="20"/>
                <w:szCs w:val="20"/>
                <w:shd w:val="clear" w:color="auto" w:fill="FFFFFF"/>
                <w:lang w:val="en-US"/>
                <w:rPrChange w:id="434" w:author="Ariel Cariaga Martínez" w:date="2024-12-29T16:05:00Z" w16du:dateUtc="2024-12-29T15:05:00Z">
                  <w:rPr>
                    <w:color w:val="000000"/>
                    <w:sz w:val="20"/>
                    <w:szCs w:val="20"/>
                    <w:shd w:val="clear" w:color="auto" w:fill="FFFFFF"/>
                    <w:lang w:val="es-ES"/>
                  </w:rPr>
                </w:rPrChange>
              </w:rPr>
              <w:t>, Simko</w:t>
            </w:r>
            <w:r w:rsidR="00DB6FEF" w:rsidRPr="000071E7">
              <w:rPr>
                <w:color w:val="000000"/>
                <w:sz w:val="20"/>
                <w:szCs w:val="20"/>
                <w:shd w:val="clear" w:color="auto" w:fill="FFFFFF"/>
                <w:lang w:val="en-US"/>
                <w:rPrChange w:id="435" w:author="Ariel Cariaga Martínez" w:date="2024-12-29T16:05:00Z" w16du:dateUtc="2024-12-29T15:05:00Z">
                  <w:rPr>
                    <w:color w:val="000000"/>
                    <w:sz w:val="20"/>
                    <w:szCs w:val="20"/>
                    <w:shd w:val="clear" w:color="auto" w:fill="FFFFFF"/>
                    <w:lang w:val="es-ES"/>
                  </w:rPr>
                </w:rPrChange>
              </w:rPr>
              <w:t xml:space="preserve"> V</w:t>
            </w:r>
            <w:r w:rsidR="009B7A44" w:rsidRPr="000071E7">
              <w:rPr>
                <w:color w:val="000000"/>
                <w:sz w:val="20"/>
                <w:szCs w:val="20"/>
                <w:shd w:val="clear" w:color="auto" w:fill="FFFFFF"/>
                <w:lang w:val="en-US"/>
                <w:rPrChange w:id="436" w:author="Ariel Cariaga Martínez" w:date="2024-12-29T16:05:00Z" w16du:dateUtc="2024-12-29T15:05:00Z">
                  <w:rPr>
                    <w:color w:val="000000"/>
                    <w:sz w:val="20"/>
                    <w:szCs w:val="20"/>
                    <w:shd w:val="clear" w:color="auto" w:fill="FFFFFF"/>
                    <w:lang w:val="es-ES"/>
                  </w:rPr>
                </w:rPrChange>
              </w:rPr>
              <w:t>, Levy</w:t>
            </w:r>
            <w:r w:rsidR="00DB6FEF" w:rsidRPr="000071E7">
              <w:rPr>
                <w:color w:val="000000"/>
                <w:sz w:val="20"/>
                <w:szCs w:val="20"/>
                <w:shd w:val="clear" w:color="auto" w:fill="FFFFFF"/>
                <w:lang w:val="en-US"/>
                <w:rPrChange w:id="437" w:author="Ariel Cariaga Martínez" w:date="2024-12-29T16:05:00Z" w16du:dateUtc="2024-12-29T15:05:00Z">
                  <w:rPr>
                    <w:color w:val="000000"/>
                    <w:sz w:val="20"/>
                    <w:szCs w:val="20"/>
                    <w:shd w:val="clear" w:color="auto" w:fill="FFFFFF"/>
                    <w:lang w:val="es-ES"/>
                  </w:rPr>
                </w:rPrChange>
              </w:rPr>
              <w:t xml:space="preserve"> M.</w:t>
            </w:r>
            <w:bookmarkEnd w:id="431"/>
          </w:p>
        </w:tc>
      </w:tr>
      <w:tr w:rsidR="00B657CA" w:rsidRPr="00974EC5" w14:paraId="7605D97E" w14:textId="77777777" w:rsidTr="00407ACD">
        <w:trPr>
          <w:jc w:val="center"/>
        </w:trPr>
        <w:tc>
          <w:tcPr>
            <w:tcW w:w="2429" w:type="dxa"/>
            <w:vAlign w:val="center"/>
          </w:tcPr>
          <w:p w14:paraId="64E8172F" w14:textId="7DFF1082" w:rsidR="00B657CA" w:rsidRPr="00974EC5" w:rsidRDefault="00B657CA" w:rsidP="00995EDE">
            <w:pPr>
              <w:ind w:leftChars="0" w:firstLineChars="0" w:firstLine="0"/>
              <w:jc w:val="center"/>
              <w:rPr>
                <w:sz w:val="20"/>
                <w:szCs w:val="20"/>
                <w:lang w:val="es-ES"/>
              </w:rPr>
            </w:pPr>
            <w:bookmarkStart w:id="438" w:name="_Toc186200218"/>
            <w:proofErr w:type="spellStart"/>
            <w:r w:rsidRPr="00974EC5">
              <w:rPr>
                <w:sz w:val="20"/>
                <w:szCs w:val="20"/>
                <w:lang w:val="es-ES"/>
              </w:rPr>
              <w:t>library</w:t>
            </w:r>
            <w:proofErr w:type="spellEnd"/>
            <w:r w:rsidRPr="00974EC5">
              <w:rPr>
                <w:sz w:val="20"/>
                <w:szCs w:val="20"/>
                <w:lang w:val="es-ES"/>
              </w:rPr>
              <w:t>(</w:t>
            </w:r>
            <w:bookmarkStart w:id="439" w:name="OLE_LINK33"/>
            <w:proofErr w:type="spellStart"/>
            <w:r w:rsidRPr="00974EC5">
              <w:rPr>
                <w:sz w:val="20"/>
                <w:szCs w:val="20"/>
                <w:lang w:val="es-ES"/>
              </w:rPr>
              <w:t>caret</w:t>
            </w:r>
            <w:bookmarkEnd w:id="439"/>
            <w:proofErr w:type="spellEnd"/>
            <w:r w:rsidRPr="00974EC5">
              <w:rPr>
                <w:sz w:val="20"/>
                <w:szCs w:val="20"/>
                <w:lang w:val="es-ES"/>
              </w:rPr>
              <w:t>)</w:t>
            </w:r>
            <w:bookmarkEnd w:id="438"/>
          </w:p>
        </w:tc>
        <w:tc>
          <w:tcPr>
            <w:tcW w:w="1594" w:type="dxa"/>
            <w:vAlign w:val="center"/>
          </w:tcPr>
          <w:p w14:paraId="36CE4994" w14:textId="228414CA" w:rsidR="00B657CA" w:rsidRPr="00974EC5" w:rsidRDefault="00B657CA" w:rsidP="00995EDE">
            <w:pPr>
              <w:ind w:leftChars="0" w:left="0" w:firstLineChars="0" w:firstLine="0"/>
              <w:jc w:val="center"/>
              <w:rPr>
                <w:sz w:val="20"/>
                <w:szCs w:val="20"/>
                <w:lang w:val="es-ES"/>
              </w:rPr>
            </w:pPr>
            <w:bookmarkStart w:id="440" w:name="_Toc186200219"/>
            <w:r w:rsidRPr="00974EC5">
              <w:rPr>
                <w:sz w:val="20"/>
                <w:szCs w:val="20"/>
                <w:lang w:val="es-ES"/>
              </w:rPr>
              <w:t>7.0</w:t>
            </w:r>
            <w:r w:rsidR="002166F0" w:rsidRPr="00974EC5">
              <w:rPr>
                <w:sz w:val="20"/>
                <w:szCs w:val="20"/>
                <w:lang w:val="es-ES"/>
              </w:rPr>
              <w:t>-</w:t>
            </w:r>
            <w:r w:rsidRPr="00974EC5">
              <w:rPr>
                <w:sz w:val="20"/>
                <w:szCs w:val="20"/>
                <w:lang w:val="es-ES"/>
              </w:rPr>
              <w:t>1</w:t>
            </w:r>
            <w:bookmarkEnd w:id="440"/>
          </w:p>
        </w:tc>
        <w:tc>
          <w:tcPr>
            <w:tcW w:w="1806" w:type="dxa"/>
            <w:vAlign w:val="center"/>
          </w:tcPr>
          <w:p w14:paraId="22E99500" w14:textId="388A2CF0" w:rsidR="00B657CA" w:rsidRPr="00974EC5" w:rsidRDefault="001763BF" w:rsidP="00995EDE">
            <w:pPr>
              <w:ind w:leftChars="0" w:left="0" w:firstLineChars="0" w:firstLine="0"/>
              <w:jc w:val="center"/>
              <w:rPr>
                <w:sz w:val="20"/>
                <w:szCs w:val="20"/>
                <w:lang w:val="es-ES"/>
              </w:rPr>
            </w:pPr>
            <w:bookmarkStart w:id="441" w:name="_Toc186200220"/>
            <w:r w:rsidRPr="00974EC5">
              <w:rPr>
                <w:color w:val="000000"/>
                <w:sz w:val="20"/>
                <w:szCs w:val="20"/>
                <w:shd w:val="clear" w:color="auto" w:fill="FFFFFF"/>
                <w:lang w:val="es-ES"/>
              </w:rPr>
              <w:t>Kuhn</w:t>
            </w:r>
            <w:r w:rsidR="00DB6FEF" w:rsidRPr="00974EC5">
              <w:rPr>
                <w:color w:val="000000"/>
                <w:sz w:val="20"/>
                <w:szCs w:val="20"/>
                <w:shd w:val="clear" w:color="auto" w:fill="FFFFFF"/>
                <w:lang w:val="es-ES"/>
              </w:rPr>
              <w:t xml:space="preserve"> M.</w:t>
            </w:r>
            <w:r w:rsidRPr="00974EC5">
              <w:rPr>
                <w:color w:val="000000"/>
                <w:sz w:val="20"/>
                <w:szCs w:val="20"/>
                <w:shd w:val="clear" w:color="auto" w:fill="FFFFFF"/>
                <w:lang w:val="es-ES"/>
              </w:rPr>
              <w:t xml:space="preserve"> y cols.</w:t>
            </w:r>
            <w:bookmarkEnd w:id="441"/>
          </w:p>
        </w:tc>
      </w:tr>
      <w:tr w:rsidR="00B657CA" w:rsidRPr="00974EC5" w14:paraId="097CC62C" w14:textId="77777777" w:rsidTr="00407ACD">
        <w:trPr>
          <w:jc w:val="center"/>
        </w:trPr>
        <w:tc>
          <w:tcPr>
            <w:tcW w:w="2429" w:type="dxa"/>
            <w:vAlign w:val="center"/>
          </w:tcPr>
          <w:p w14:paraId="3A32A3EA" w14:textId="4A7D0585" w:rsidR="00B657CA" w:rsidRPr="00974EC5" w:rsidRDefault="00B657CA" w:rsidP="00995EDE">
            <w:pPr>
              <w:ind w:leftChars="0" w:firstLineChars="0" w:firstLine="0"/>
              <w:jc w:val="center"/>
              <w:rPr>
                <w:sz w:val="20"/>
                <w:szCs w:val="20"/>
                <w:lang w:val="es-ES"/>
              </w:rPr>
            </w:pPr>
            <w:bookmarkStart w:id="442" w:name="_Toc186200221"/>
            <w:proofErr w:type="spellStart"/>
            <w:r w:rsidRPr="00974EC5">
              <w:rPr>
                <w:sz w:val="20"/>
                <w:szCs w:val="20"/>
                <w:lang w:val="es-ES"/>
              </w:rPr>
              <w:t>library</w:t>
            </w:r>
            <w:proofErr w:type="spellEnd"/>
            <w:r w:rsidRPr="00974EC5">
              <w:rPr>
                <w:sz w:val="20"/>
                <w:szCs w:val="20"/>
                <w:lang w:val="es-ES"/>
              </w:rPr>
              <w:t>(</w:t>
            </w:r>
            <w:bookmarkStart w:id="443" w:name="_Hlk186196203"/>
            <w:r w:rsidRPr="00974EC5">
              <w:rPr>
                <w:sz w:val="20"/>
                <w:szCs w:val="20"/>
                <w:lang w:val="es-ES"/>
              </w:rPr>
              <w:t>DMwR2</w:t>
            </w:r>
            <w:bookmarkEnd w:id="443"/>
            <w:r w:rsidRPr="00974EC5">
              <w:rPr>
                <w:sz w:val="20"/>
                <w:szCs w:val="20"/>
                <w:lang w:val="es-ES"/>
              </w:rPr>
              <w:t>)</w:t>
            </w:r>
            <w:bookmarkEnd w:id="442"/>
          </w:p>
        </w:tc>
        <w:tc>
          <w:tcPr>
            <w:tcW w:w="1594" w:type="dxa"/>
            <w:vAlign w:val="center"/>
          </w:tcPr>
          <w:p w14:paraId="43C714E2" w14:textId="0C985DEF" w:rsidR="00B657CA" w:rsidRPr="00974EC5" w:rsidRDefault="00B657CA" w:rsidP="00995EDE">
            <w:pPr>
              <w:ind w:leftChars="0" w:left="0" w:firstLineChars="0" w:firstLine="0"/>
              <w:jc w:val="center"/>
              <w:rPr>
                <w:sz w:val="20"/>
                <w:szCs w:val="20"/>
                <w:lang w:val="es-ES"/>
              </w:rPr>
            </w:pPr>
            <w:bookmarkStart w:id="444" w:name="_Toc186200222"/>
            <w:r w:rsidRPr="00974EC5">
              <w:rPr>
                <w:sz w:val="20"/>
                <w:szCs w:val="20"/>
                <w:lang w:val="es-ES"/>
              </w:rPr>
              <w:t>0.0.2</w:t>
            </w:r>
            <w:bookmarkEnd w:id="444"/>
          </w:p>
        </w:tc>
        <w:tc>
          <w:tcPr>
            <w:tcW w:w="1806" w:type="dxa"/>
            <w:vAlign w:val="center"/>
          </w:tcPr>
          <w:p w14:paraId="477909E1" w14:textId="4F951644" w:rsidR="00B657CA" w:rsidRPr="00974EC5" w:rsidRDefault="001763BF" w:rsidP="00995EDE">
            <w:pPr>
              <w:ind w:leftChars="0" w:left="0" w:firstLineChars="0" w:firstLine="0"/>
              <w:jc w:val="center"/>
              <w:rPr>
                <w:sz w:val="20"/>
                <w:szCs w:val="20"/>
                <w:lang w:val="es-ES"/>
              </w:rPr>
            </w:pPr>
            <w:bookmarkStart w:id="445" w:name="_Toc186200223"/>
            <w:r w:rsidRPr="00974EC5">
              <w:rPr>
                <w:sz w:val="20"/>
                <w:szCs w:val="20"/>
                <w:lang w:val="es-ES"/>
              </w:rPr>
              <w:t xml:space="preserve">Torgo, L. </w:t>
            </w:r>
            <w:r w:rsidR="0055231E" w:rsidRPr="00974EC5">
              <w:rPr>
                <w:sz w:val="20"/>
                <w:szCs w:val="20"/>
                <w:lang w:val="es-ES"/>
              </w:rPr>
              <w:fldChar w:fldCharType="begin"/>
            </w:r>
            <w:r w:rsidR="0055231E" w:rsidRPr="00974EC5">
              <w:rPr>
                <w:sz w:val="20"/>
                <w:szCs w:val="20"/>
                <w:lang w:val="es-ES"/>
              </w:rPr>
              <w:instrText xml:space="preserve"> ADDIN ZOTERO_ITEM CSL_CITATION {"citationID":"TJKU7DHp","properties":{"formattedCitation":"[33]","plainCitation":"[33]","noteIndex":0},"citationItems":[{"id":1057,"uris":["http://zotero.org/users/7006471/items/84J3WVY4"],"itemData":{"id":1057,"type":"webpage","title":"DMwR 2nd Edtion","URL":"https://ltorgo.github.io/DMwR2/","accessed":{"date-parts":[["2024",12,27]]}}}],"schema":"https://github.com/citation-style-language/schema/raw/master/csl-citation.json"} </w:instrText>
            </w:r>
            <w:r w:rsidR="0055231E" w:rsidRPr="00974EC5">
              <w:rPr>
                <w:sz w:val="20"/>
                <w:szCs w:val="20"/>
                <w:lang w:val="es-ES"/>
              </w:rPr>
              <w:fldChar w:fldCharType="separate"/>
            </w:r>
            <w:r w:rsidR="0055231E" w:rsidRPr="00974EC5">
              <w:rPr>
                <w:sz w:val="20"/>
                <w:szCs w:val="20"/>
                <w:lang w:val="es-ES"/>
              </w:rPr>
              <w:t>[33]</w:t>
            </w:r>
            <w:bookmarkEnd w:id="445"/>
            <w:r w:rsidR="0055231E" w:rsidRPr="00974EC5">
              <w:rPr>
                <w:sz w:val="20"/>
                <w:szCs w:val="20"/>
                <w:lang w:val="es-ES"/>
              </w:rPr>
              <w:fldChar w:fldCharType="end"/>
            </w:r>
          </w:p>
        </w:tc>
      </w:tr>
      <w:tr w:rsidR="00B657CA" w:rsidRPr="00974EC5" w14:paraId="4AA383AB" w14:textId="77777777" w:rsidTr="00407ACD">
        <w:trPr>
          <w:jc w:val="center"/>
        </w:trPr>
        <w:tc>
          <w:tcPr>
            <w:tcW w:w="2429" w:type="dxa"/>
            <w:vAlign w:val="center"/>
          </w:tcPr>
          <w:p w14:paraId="021E75C8" w14:textId="6EFCBBAA" w:rsidR="00B657CA" w:rsidRPr="00974EC5" w:rsidRDefault="00B657CA" w:rsidP="00995EDE">
            <w:pPr>
              <w:ind w:leftChars="0" w:firstLineChars="0" w:firstLine="0"/>
              <w:jc w:val="center"/>
              <w:rPr>
                <w:sz w:val="20"/>
                <w:szCs w:val="20"/>
                <w:lang w:val="es-ES"/>
              </w:rPr>
            </w:pPr>
            <w:bookmarkStart w:id="446" w:name="_Toc186200224"/>
            <w:proofErr w:type="spellStart"/>
            <w:r w:rsidRPr="00974EC5">
              <w:rPr>
                <w:sz w:val="20"/>
                <w:szCs w:val="20"/>
                <w:lang w:val="es-ES"/>
              </w:rPr>
              <w:t>library</w:t>
            </w:r>
            <w:proofErr w:type="spellEnd"/>
            <w:r w:rsidRPr="00974EC5">
              <w:rPr>
                <w:sz w:val="20"/>
                <w:szCs w:val="20"/>
                <w:lang w:val="es-ES"/>
              </w:rPr>
              <w:t>(</w:t>
            </w:r>
            <w:bookmarkStart w:id="447" w:name="OLE_LINK34"/>
            <w:r w:rsidRPr="00974EC5">
              <w:rPr>
                <w:sz w:val="20"/>
                <w:szCs w:val="20"/>
                <w:lang w:val="es-ES"/>
              </w:rPr>
              <w:t>reshape2</w:t>
            </w:r>
            <w:bookmarkEnd w:id="447"/>
            <w:r w:rsidRPr="00974EC5">
              <w:rPr>
                <w:sz w:val="20"/>
                <w:szCs w:val="20"/>
                <w:lang w:val="es-ES"/>
              </w:rPr>
              <w:t>)</w:t>
            </w:r>
            <w:bookmarkEnd w:id="446"/>
          </w:p>
        </w:tc>
        <w:tc>
          <w:tcPr>
            <w:tcW w:w="1594" w:type="dxa"/>
            <w:vAlign w:val="center"/>
          </w:tcPr>
          <w:p w14:paraId="6599312D" w14:textId="75F112DE" w:rsidR="00B657CA" w:rsidRPr="00974EC5" w:rsidRDefault="002166F0" w:rsidP="00995EDE">
            <w:pPr>
              <w:ind w:leftChars="0" w:left="0" w:firstLineChars="0" w:firstLine="0"/>
              <w:jc w:val="center"/>
              <w:rPr>
                <w:sz w:val="20"/>
                <w:szCs w:val="20"/>
                <w:lang w:val="es-ES"/>
              </w:rPr>
            </w:pPr>
            <w:bookmarkStart w:id="448" w:name="_Toc186200225"/>
            <w:r w:rsidRPr="00974EC5">
              <w:rPr>
                <w:sz w:val="20"/>
                <w:szCs w:val="20"/>
                <w:lang w:val="es-ES"/>
              </w:rPr>
              <w:t>1.4.4</w:t>
            </w:r>
            <w:bookmarkEnd w:id="448"/>
          </w:p>
        </w:tc>
        <w:tc>
          <w:tcPr>
            <w:tcW w:w="1806" w:type="dxa"/>
            <w:vAlign w:val="center"/>
          </w:tcPr>
          <w:p w14:paraId="41007C0B" w14:textId="2ED3E2D7" w:rsidR="00B657CA" w:rsidRPr="00974EC5" w:rsidRDefault="001763BF" w:rsidP="00995EDE">
            <w:pPr>
              <w:ind w:leftChars="0" w:left="0" w:firstLineChars="0" w:firstLine="0"/>
              <w:jc w:val="center"/>
              <w:rPr>
                <w:sz w:val="20"/>
                <w:szCs w:val="20"/>
                <w:lang w:val="es-ES"/>
              </w:rPr>
            </w:pPr>
            <w:bookmarkStart w:id="449" w:name="_Toc186200226"/>
            <w:proofErr w:type="spellStart"/>
            <w:r w:rsidRPr="00974EC5">
              <w:rPr>
                <w:color w:val="000000"/>
                <w:sz w:val="20"/>
                <w:szCs w:val="20"/>
                <w:shd w:val="clear" w:color="auto" w:fill="FFFFFF"/>
                <w:lang w:val="es-ES"/>
              </w:rPr>
              <w:t>Wickham</w:t>
            </w:r>
            <w:proofErr w:type="spellEnd"/>
            <w:r w:rsidR="00DB6FEF" w:rsidRPr="00974EC5">
              <w:rPr>
                <w:color w:val="000000"/>
                <w:sz w:val="20"/>
                <w:szCs w:val="20"/>
                <w:shd w:val="clear" w:color="auto" w:fill="FFFFFF"/>
                <w:lang w:val="es-ES"/>
              </w:rPr>
              <w:t xml:space="preserve"> H.</w:t>
            </w:r>
            <w:bookmarkEnd w:id="449"/>
          </w:p>
        </w:tc>
      </w:tr>
      <w:tr w:rsidR="00B657CA" w:rsidRPr="00974EC5" w14:paraId="79F23729" w14:textId="77777777" w:rsidTr="00407ACD">
        <w:trPr>
          <w:jc w:val="center"/>
        </w:trPr>
        <w:tc>
          <w:tcPr>
            <w:tcW w:w="2429" w:type="dxa"/>
            <w:vAlign w:val="center"/>
          </w:tcPr>
          <w:p w14:paraId="72CDA4F4" w14:textId="4533CAED" w:rsidR="00B657CA" w:rsidRPr="00974EC5" w:rsidRDefault="00B657CA" w:rsidP="00995EDE">
            <w:pPr>
              <w:ind w:leftChars="0" w:firstLineChars="0" w:firstLine="0"/>
              <w:jc w:val="center"/>
              <w:rPr>
                <w:sz w:val="20"/>
                <w:szCs w:val="20"/>
                <w:lang w:val="es-ES"/>
              </w:rPr>
            </w:pPr>
            <w:bookmarkStart w:id="450" w:name="_Toc186200227"/>
            <w:proofErr w:type="spellStart"/>
            <w:r w:rsidRPr="00974EC5">
              <w:rPr>
                <w:sz w:val="20"/>
                <w:szCs w:val="20"/>
                <w:lang w:val="es-ES"/>
              </w:rPr>
              <w:t>library</w:t>
            </w:r>
            <w:proofErr w:type="spellEnd"/>
            <w:r w:rsidRPr="00974EC5">
              <w:rPr>
                <w:sz w:val="20"/>
                <w:szCs w:val="20"/>
                <w:lang w:val="es-ES"/>
              </w:rPr>
              <w:t>(</w:t>
            </w:r>
            <w:bookmarkStart w:id="451" w:name="_Hlk186196246"/>
            <w:proofErr w:type="spellStart"/>
            <w:r w:rsidRPr="00974EC5">
              <w:rPr>
                <w:sz w:val="20"/>
                <w:szCs w:val="20"/>
                <w:lang w:val="es-ES"/>
              </w:rPr>
              <w:t>FactoMineR</w:t>
            </w:r>
            <w:bookmarkEnd w:id="451"/>
            <w:proofErr w:type="spellEnd"/>
            <w:r w:rsidRPr="00974EC5">
              <w:rPr>
                <w:sz w:val="20"/>
                <w:szCs w:val="20"/>
                <w:lang w:val="es-ES"/>
              </w:rPr>
              <w:t>)</w:t>
            </w:r>
            <w:bookmarkEnd w:id="450"/>
          </w:p>
        </w:tc>
        <w:tc>
          <w:tcPr>
            <w:tcW w:w="1594" w:type="dxa"/>
            <w:vAlign w:val="center"/>
          </w:tcPr>
          <w:p w14:paraId="563E1807" w14:textId="440E5FEA" w:rsidR="00B657CA" w:rsidRPr="00974EC5" w:rsidRDefault="002166F0" w:rsidP="00995EDE">
            <w:pPr>
              <w:ind w:leftChars="0" w:left="0" w:firstLineChars="0" w:firstLine="0"/>
              <w:jc w:val="center"/>
              <w:rPr>
                <w:sz w:val="20"/>
                <w:szCs w:val="20"/>
                <w:lang w:val="es-ES"/>
              </w:rPr>
            </w:pPr>
            <w:bookmarkStart w:id="452" w:name="_Toc186200228"/>
            <w:r w:rsidRPr="00974EC5">
              <w:rPr>
                <w:sz w:val="20"/>
                <w:szCs w:val="20"/>
                <w:lang w:val="es-ES"/>
              </w:rPr>
              <w:t>2.11</w:t>
            </w:r>
            <w:bookmarkEnd w:id="452"/>
          </w:p>
        </w:tc>
        <w:tc>
          <w:tcPr>
            <w:tcW w:w="1806" w:type="dxa"/>
            <w:vAlign w:val="center"/>
          </w:tcPr>
          <w:p w14:paraId="272CBA42" w14:textId="16BDEB96" w:rsidR="00B657CA" w:rsidRPr="000071E7" w:rsidRDefault="001763BF" w:rsidP="00995EDE">
            <w:pPr>
              <w:ind w:leftChars="0" w:left="0" w:firstLineChars="0" w:firstLine="0"/>
              <w:jc w:val="center"/>
              <w:rPr>
                <w:sz w:val="20"/>
                <w:szCs w:val="20"/>
                <w:lang w:val="en-US"/>
                <w:rPrChange w:id="453" w:author="Ariel Cariaga Martínez" w:date="2024-12-29T16:05:00Z" w16du:dateUtc="2024-12-29T15:05:00Z">
                  <w:rPr>
                    <w:sz w:val="20"/>
                    <w:szCs w:val="20"/>
                    <w:lang w:val="es-ES"/>
                  </w:rPr>
                </w:rPrChange>
              </w:rPr>
            </w:pPr>
            <w:bookmarkStart w:id="454" w:name="_Toc186200229"/>
            <w:r w:rsidRPr="000071E7">
              <w:rPr>
                <w:color w:val="000000"/>
                <w:sz w:val="20"/>
                <w:szCs w:val="20"/>
                <w:shd w:val="clear" w:color="auto" w:fill="FFFFFF"/>
                <w:lang w:val="en-US"/>
                <w:rPrChange w:id="455" w:author="Ariel Cariaga Martínez" w:date="2024-12-29T16:05:00Z" w16du:dateUtc="2024-12-29T15:05:00Z">
                  <w:rPr>
                    <w:color w:val="000000"/>
                    <w:sz w:val="20"/>
                    <w:szCs w:val="20"/>
                    <w:shd w:val="clear" w:color="auto" w:fill="FFFFFF"/>
                    <w:lang w:val="es-ES"/>
                  </w:rPr>
                </w:rPrChange>
              </w:rPr>
              <w:t>Husson</w:t>
            </w:r>
            <w:r w:rsidR="00DB6FEF" w:rsidRPr="000071E7">
              <w:rPr>
                <w:color w:val="000000"/>
                <w:sz w:val="20"/>
                <w:szCs w:val="20"/>
                <w:shd w:val="clear" w:color="auto" w:fill="FFFFFF"/>
                <w:lang w:val="en-US"/>
                <w:rPrChange w:id="456" w:author="Ariel Cariaga Martínez" w:date="2024-12-29T16:05:00Z" w16du:dateUtc="2024-12-29T15:05:00Z">
                  <w:rPr>
                    <w:color w:val="000000"/>
                    <w:sz w:val="20"/>
                    <w:szCs w:val="20"/>
                    <w:shd w:val="clear" w:color="auto" w:fill="FFFFFF"/>
                    <w:lang w:val="es-ES"/>
                  </w:rPr>
                </w:rPrChange>
              </w:rPr>
              <w:t xml:space="preserve"> F</w:t>
            </w:r>
            <w:r w:rsidRPr="000071E7">
              <w:rPr>
                <w:color w:val="000000"/>
                <w:sz w:val="20"/>
                <w:szCs w:val="20"/>
                <w:shd w:val="clear" w:color="auto" w:fill="FFFFFF"/>
                <w:lang w:val="en-US"/>
                <w:rPrChange w:id="457" w:author="Ariel Cariaga Martínez" w:date="2024-12-29T16:05:00Z" w16du:dateUtc="2024-12-29T15:05:00Z">
                  <w:rPr>
                    <w:color w:val="000000"/>
                    <w:sz w:val="20"/>
                    <w:szCs w:val="20"/>
                    <w:shd w:val="clear" w:color="auto" w:fill="FFFFFF"/>
                    <w:lang w:val="es-ES"/>
                  </w:rPr>
                </w:rPrChange>
              </w:rPr>
              <w:t>, Josse</w:t>
            </w:r>
            <w:r w:rsidR="00DB6FEF" w:rsidRPr="000071E7">
              <w:rPr>
                <w:color w:val="000000"/>
                <w:sz w:val="20"/>
                <w:szCs w:val="20"/>
                <w:shd w:val="clear" w:color="auto" w:fill="FFFFFF"/>
                <w:lang w:val="en-US"/>
                <w:rPrChange w:id="458" w:author="Ariel Cariaga Martínez" w:date="2024-12-29T16:05:00Z" w16du:dateUtc="2024-12-29T15:05:00Z">
                  <w:rPr>
                    <w:color w:val="000000"/>
                    <w:sz w:val="20"/>
                    <w:szCs w:val="20"/>
                    <w:shd w:val="clear" w:color="auto" w:fill="FFFFFF"/>
                    <w:lang w:val="es-ES"/>
                  </w:rPr>
                </w:rPrChange>
              </w:rPr>
              <w:t xml:space="preserve"> J</w:t>
            </w:r>
            <w:r w:rsidRPr="000071E7">
              <w:rPr>
                <w:color w:val="000000"/>
                <w:sz w:val="20"/>
                <w:szCs w:val="20"/>
                <w:shd w:val="clear" w:color="auto" w:fill="FFFFFF"/>
                <w:lang w:val="en-US"/>
                <w:rPrChange w:id="459" w:author="Ariel Cariaga Martínez" w:date="2024-12-29T16:05:00Z" w16du:dateUtc="2024-12-29T15:05:00Z">
                  <w:rPr>
                    <w:color w:val="000000"/>
                    <w:sz w:val="20"/>
                    <w:szCs w:val="20"/>
                    <w:shd w:val="clear" w:color="auto" w:fill="FFFFFF"/>
                    <w:lang w:val="es-ES"/>
                  </w:rPr>
                </w:rPrChange>
              </w:rPr>
              <w:t>, Le</w:t>
            </w:r>
            <w:r w:rsidR="00DB6FEF" w:rsidRPr="000071E7">
              <w:rPr>
                <w:color w:val="000000"/>
                <w:sz w:val="20"/>
                <w:szCs w:val="20"/>
                <w:shd w:val="clear" w:color="auto" w:fill="FFFFFF"/>
                <w:lang w:val="en-US"/>
                <w:rPrChange w:id="460" w:author="Ariel Cariaga Martínez" w:date="2024-12-29T16:05:00Z" w16du:dateUtc="2024-12-29T15:05:00Z">
                  <w:rPr>
                    <w:color w:val="000000"/>
                    <w:sz w:val="20"/>
                    <w:szCs w:val="20"/>
                    <w:shd w:val="clear" w:color="auto" w:fill="FFFFFF"/>
                    <w:lang w:val="es-ES"/>
                  </w:rPr>
                </w:rPrChange>
              </w:rPr>
              <w:t xml:space="preserve"> S</w:t>
            </w:r>
            <w:r w:rsidRPr="000071E7">
              <w:rPr>
                <w:color w:val="000000"/>
                <w:sz w:val="20"/>
                <w:szCs w:val="20"/>
                <w:shd w:val="clear" w:color="auto" w:fill="FFFFFF"/>
                <w:lang w:val="en-US"/>
                <w:rPrChange w:id="461" w:author="Ariel Cariaga Martínez" w:date="2024-12-29T16:05:00Z" w16du:dateUtc="2024-12-29T15:05:00Z">
                  <w:rPr>
                    <w:color w:val="000000"/>
                    <w:sz w:val="20"/>
                    <w:szCs w:val="20"/>
                    <w:shd w:val="clear" w:color="auto" w:fill="FFFFFF"/>
                    <w:lang w:val="es-ES"/>
                  </w:rPr>
                </w:rPrChange>
              </w:rPr>
              <w:t xml:space="preserve">, </w:t>
            </w:r>
            <w:proofErr w:type="spellStart"/>
            <w:r w:rsidRPr="000071E7">
              <w:rPr>
                <w:color w:val="000000"/>
                <w:sz w:val="20"/>
                <w:szCs w:val="20"/>
                <w:shd w:val="clear" w:color="auto" w:fill="FFFFFF"/>
                <w:lang w:val="en-US"/>
                <w:rPrChange w:id="462" w:author="Ariel Cariaga Martínez" w:date="2024-12-29T16:05:00Z" w16du:dateUtc="2024-12-29T15:05:00Z">
                  <w:rPr>
                    <w:color w:val="000000"/>
                    <w:sz w:val="20"/>
                    <w:szCs w:val="20"/>
                    <w:shd w:val="clear" w:color="auto" w:fill="FFFFFF"/>
                    <w:lang w:val="es-ES"/>
                  </w:rPr>
                </w:rPrChange>
              </w:rPr>
              <w:t>Mazet</w:t>
            </w:r>
            <w:proofErr w:type="spellEnd"/>
            <w:r w:rsidR="00DB6FEF" w:rsidRPr="000071E7">
              <w:rPr>
                <w:color w:val="000000"/>
                <w:sz w:val="20"/>
                <w:szCs w:val="20"/>
                <w:shd w:val="clear" w:color="auto" w:fill="FFFFFF"/>
                <w:lang w:val="en-US"/>
                <w:rPrChange w:id="463" w:author="Ariel Cariaga Martínez" w:date="2024-12-29T16:05:00Z" w16du:dateUtc="2024-12-29T15:05:00Z">
                  <w:rPr>
                    <w:color w:val="000000"/>
                    <w:sz w:val="20"/>
                    <w:szCs w:val="20"/>
                    <w:shd w:val="clear" w:color="auto" w:fill="FFFFFF"/>
                    <w:lang w:val="es-ES"/>
                  </w:rPr>
                </w:rPrChange>
              </w:rPr>
              <w:t xml:space="preserve"> J</w:t>
            </w:r>
            <w:r w:rsidRPr="000071E7">
              <w:rPr>
                <w:color w:val="000000"/>
                <w:sz w:val="20"/>
                <w:szCs w:val="20"/>
                <w:shd w:val="clear" w:color="auto" w:fill="FFFFFF"/>
                <w:lang w:val="en-US"/>
                <w:rPrChange w:id="464" w:author="Ariel Cariaga Martínez" w:date="2024-12-29T16:05:00Z" w16du:dateUtc="2024-12-29T15:05:00Z">
                  <w:rPr>
                    <w:color w:val="000000"/>
                    <w:sz w:val="20"/>
                    <w:szCs w:val="20"/>
                    <w:shd w:val="clear" w:color="auto" w:fill="FFFFFF"/>
                    <w:lang w:val="es-ES"/>
                  </w:rPr>
                </w:rPrChange>
              </w:rPr>
              <w:t xml:space="preserve"> </w:t>
            </w:r>
            <w:r w:rsidR="0055231E" w:rsidRPr="00974EC5">
              <w:rPr>
                <w:color w:val="000000"/>
                <w:sz w:val="20"/>
                <w:szCs w:val="20"/>
                <w:shd w:val="clear" w:color="auto" w:fill="FFFFFF"/>
                <w:lang w:val="es-ES"/>
              </w:rPr>
              <w:fldChar w:fldCharType="begin"/>
            </w:r>
            <w:r w:rsidR="0055231E" w:rsidRPr="000071E7">
              <w:rPr>
                <w:color w:val="000000"/>
                <w:sz w:val="20"/>
                <w:szCs w:val="20"/>
                <w:shd w:val="clear" w:color="auto" w:fill="FFFFFF"/>
                <w:lang w:val="en-US"/>
                <w:rPrChange w:id="465" w:author="Ariel Cariaga Martínez" w:date="2024-12-29T16:05:00Z" w16du:dateUtc="2024-12-29T15:05:00Z">
                  <w:rPr>
                    <w:color w:val="000000"/>
                    <w:sz w:val="20"/>
                    <w:szCs w:val="20"/>
                    <w:shd w:val="clear" w:color="auto" w:fill="FFFFFF"/>
                    <w:lang w:val="es-ES"/>
                  </w:rPr>
                </w:rPrChange>
              </w:rPr>
              <w:instrText xml:space="preserve"> ADDIN ZOTERO_ITEM CSL_CITATION {"citationID":"C0krjbRF","properties":{"formattedCitation":"[34]","plainCitation":"[34]","noteIndex":0},"citationItems":[{"id":1053,"uris":["http://zotero.org/users/7006471/items/BTG2FZEC"],"itemData":{"id":1053,"type":"article-journal","abstract":"In this article, we present FactoMineR an R package dedicated to multivariate data analysis. The main features of this package is the possibility to take into account different types of variables (quantitative or categorical), different types of structure on the data (a partition on the variables, a hierarchy on the variables, a partition on the individuals) and finally supplementary information (supplementary individuals and variables). Moreover, the dimensions issued from the different exploratory data analyses can be automatically described by quantitative and/or categorical variables. Numerous graphics are also available with various options. Finally, a graphical user interface is implemented within the Rcmdr environment in order to propose an user friendly package.","container-title":"Journal of Statistical Software","DOI":"10.18637/jss.v025.i01","ISSN":"1548-7660","language":"en","license":"Copyright (c) 2007 Sébastien Lê, Julie Josse, François Husson","page":"1-18","source":"www.jstatsoft.org","title":"FactoMineR: An R Package for Multivariate Analysis","title-short":"FactoMineR","volume":"25","author":[{"family":"Lê","given":"Sébastien"},{"family":"Josse","given":"Julie"},{"family":"Husson","given":"François"}],"issued":{"date-parts":[["2008",3,18]]}}}],"schema":"https://github.com/citation-style-language/schema/raw/master/csl-citation.json"} </w:instrText>
            </w:r>
            <w:r w:rsidR="0055231E" w:rsidRPr="00974EC5">
              <w:rPr>
                <w:color w:val="000000"/>
                <w:sz w:val="20"/>
                <w:szCs w:val="20"/>
                <w:shd w:val="clear" w:color="auto" w:fill="FFFFFF"/>
                <w:lang w:val="es-ES"/>
              </w:rPr>
              <w:fldChar w:fldCharType="separate"/>
            </w:r>
            <w:r w:rsidR="0055231E" w:rsidRPr="000071E7">
              <w:rPr>
                <w:color w:val="000000"/>
                <w:sz w:val="20"/>
                <w:szCs w:val="20"/>
                <w:shd w:val="clear" w:color="auto" w:fill="FFFFFF"/>
                <w:lang w:val="en-US"/>
                <w:rPrChange w:id="466" w:author="Ariel Cariaga Martínez" w:date="2024-12-29T16:05:00Z" w16du:dateUtc="2024-12-29T15:05:00Z">
                  <w:rPr>
                    <w:color w:val="000000"/>
                    <w:sz w:val="20"/>
                    <w:szCs w:val="20"/>
                    <w:shd w:val="clear" w:color="auto" w:fill="FFFFFF"/>
                    <w:lang w:val="es-ES"/>
                  </w:rPr>
                </w:rPrChange>
              </w:rPr>
              <w:t>[34]</w:t>
            </w:r>
            <w:bookmarkEnd w:id="454"/>
            <w:r w:rsidR="0055231E" w:rsidRPr="00974EC5">
              <w:rPr>
                <w:color w:val="000000"/>
                <w:sz w:val="20"/>
                <w:szCs w:val="20"/>
                <w:shd w:val="clear" w:color="auto" w:fill="FFFFFF"/>
                <w:lang w:val="es-ES"/>
              </w:rPr>
              <w:fldChar w:fldCharType="end"/>
            </w:r>
          </w:p>
        </w:tc>
      </w:tr>
      <w:tr w:rsidR="00B657CA" w:rsidRPr="00974EC5" w14:paraId="3D03EC0D" w14:textId="77777777" w:rsidTr="00407ACD">
        <w:trPr>
          <w:jc w:val="center"/>
        </w:trPr>
        <w:tc>
          <w:tcPr>
            <w:tcW w:w="2429" w:type="dxa"/>
            <w:vAlign w:val="center"/>
          </w:tcPr>
          <w:p w14:paraId="795C12ED" w14:textId="203FA899" w:rsidR="00B657CA" w:rsidRPr="00974EC5" w:rsidRDefault="00B657CA" w:rsidP="00995EDE">
            <w:pPr>
              <w:ind w:leftChars="0" w:firstLineChars="0" w:firstLine="0"/>
              <w:jc w:val="center"/>
              <w:rPr>
                <w:sz w:val="20"/>
                <w:szCs w:val="20"/>
                <w:lang w:val="es-ES"/>
              </w:rPr>
            </w:pPr>
            <w:bookmarkStart w:id="467" w:name="_Toc186200230"/>
            <w:proofErr w:type="spellStart"/>
            <w:r w:rsidRPr="00974EC5">
              <w:rPr>
                <w:sz w:val="20"/>
                <w:szCs w:val="20"/>
                <w:lang w:val="es-ES"/>
              </w:rPr>
              <w:t>library</w:t>
            </w:r>
            <w:proofErr w:type="spellEnd"/>
            <w:r w:rsidRPr="00974EC5">
              <w:rPr>
                <w:sz w:val="20"/>
                <w:szCs w:val="20"/>
                <w:lang w:val="es-ES"/>
              </w:rPr>
              <w:t>(</w:t>
            </w:r>
            <w:bookmarkStart w:id="468" w:name="_Hlk186196277"/>
            <w:proofErr w:type="spellStart"/>
            <w:r w:rsidRPr="00974EC5">
              <w:rPr>
                <w:sz w:val="20"/>
                <w:szCs w:val="20"/>
                <w:lang w:val="es-ES"/>
              </w:rPr>
              <w:t>factoextra</w:t>
            </w:r>
            <w:bookmarkEnd w:id="468"/>
            <w:proofErr w:type="spellEnd"/>
            <w:r w:rsidRPr="00974EC5">
              <w:rPr>
                <w:sz w:val="20"/>
                <w:szCs w:val="20"/>
                <w:lang w:val="es-ES"/>
              </w:rPr>
              <w:t>)</w:t>
            </w:r>
            <w:bookmarkEnd w:id="467"/>
          </w:p>
        </w:tc>
        <w:tc>
          <w:tcPr>
            <w:tcW w:w="1594" w:type="dxa"/>
            <w:vAlign w:val="center"/>
          </w:tcPr>
          <w:p w14:paraId="5C4EF473" w14:textId="20DDCE88" w:rsidR="00B657CA" w:rsidRPr="00974EC5" w:rsidRDefault="002166F0" w:rsidP="00995EDE">
            <w:pPr>
              <w:ind w:leftChars="0" w:left="0" w:firstLineChars="0" w:firstLine="0"/>
              <w:jc w:val="center"/>
              <w:rPr>
                <w:sz w:val="20"/>
                <w:szCs w:val="20"/>
                <w:lang w:val="es-ES"/>
              </w:rPr>
            </w:pPr>
            <w:bookmarkStart w:id="469" w:name="_Toc186200231"/>
            <w:r w:rsidRPr="00974EC5">
              <w:rPr>
                <w:sz w:val="20"/>
                <w:szCs w:val="20"/>
                <w:lang w:val="es-ES"/>
              </w:rPr>
              <w:t>1.0.7</w:t>
            </w:r>
            <w:bookmarkEnd w:id="469"/>
          </w:p>
        </w:tc>
        <w:tc>
          <w:tcPr>
            <w:tcW w:w="1806" w:type="dxa"/>
            <w:vAlign w:val="center"/>
          </w:tcPr>
          <w:p w14:paraId="5C04BE43" w14:textId="72FB276D" w:rsidR="00B657CA" w:rsidRPr="00974EC5" w:rsidRDefault="0055231E" w:rsidP="00995EDE">
            <w:pPr>
              <w:ind w:leftChars="0" w:left="0" w:firstLineChars="0" w:firstLine="0"/>
              <w:jc w:val="center"/>
              <w:rPr>
                <w:sz w:val="20"/>
                <w:szCs w:val="20"/>
                <w:lang w:val="es-ES"/>
              </w:rPr>
            </w:pPr>
            <w:bookmarkStart w:id="470" w:name="_Toc186200232"/>
            <w:proofErr w:type="spellStart"/>
            <w:r w:rsidRPr="00974EC5">
              <w:rPr>
                <w:color w:val="000000"/>
                <w:sz w:val="20"/>
                <w:szCs w:val="20"/>
                <w:shd w:val="clear" w:color="auto" w:fill="FFFFFF"/>
                <w:lang w:val="es-ES"/>
              </w:rPr>
              <w:t>Kassambara</w:t>
            </w:r>
            <w:proofErr w:type="spellEnd"/>
            <w:r w:rsidR="00DB6FEF" w:rsidRPr="00974EC5">
              <w:rPr>
                <w:color w:val="000000"/>
                <w:sz w:val="20"/>
                <w:szCs w:val="20"/>
                <w:shd w:val="clear" w:color="auto" w:fill="FFFFFF"/>
                <w:lang w:val="es-ES"/>
              </w:rPr>
              <w:t xml:space="preserve"> A.</w:t>
            </w:r>
            <w:bookmarkEnd w:id="470"/>
          </w:p>
        </w:tc>
      </w:tr>
      <w:tr w:rsidR="00B657CA" w:rsidRPr="00974EC5" w14:paraId="53783A53" w14:textId="77777777" w:rsidTr="00407ACD">
        <w:trPr>
          <w:jc w:val="center"/>
        </w:trPr>
        <w:tc>
          <w:tcPr>
            <w:tcW w:w="2429" w:type="dxa"/>
            <w:vAlign w:val="center"/>
          </w:tcPr>
          <w:p w14:paraId="128BB490" w14:textId="2FA67768" w:rsidR="00B657CA" w:rsidRPr="00974EC5" w:rsidRDefault="00B657CA" w:rsidP="00995EDE">
            <w:pPr>
              <w:ind w:leftChars="0" w:firstLineChars="0" w:firstLine="0"/>
              <w:jc w:val="center"/>
              <w:rPr>
                <w:sz w:val="20"/>
                <w:szCs w:val="20"/>
                <w:lang w:val="es-ES"/>
              </w:rPr>
            </w:pPr>
            <w:bookmarkStart w:id="471" w:name="_Toc186200233"/>
            <w:proofErr w:type="spellStart"/>
            <w:r w:rsidRPr="00974EC5">
              <w:rPr>
                <w:sz w:val="20"/>
                <w:szCs w:val="20"/>
                <w:lang w:val="es-ES"/>
              </w:rPr>
              <w:t>library</w:t>
            </w:r>
            <w:proofErr w:type="spellEnd"/>
            <w:r w:rsidRPr="00974EC5">
              <w:rPr>
                <w:sz w:val="20"/>
                <w:szCs w:val="20"/>
                <w:lang w:val="es-ES"/>
              </w:rPr>
              <w:t>(</w:t>
            </w:r>
            <w:bookmarkStart w:id="472" w:name="OLE_LINK35"/>
            <w:proofErr w:type="spellStart"/>
            <w:r w:rsidRPr="00974EC5">
              <w:rPr>
                <w:sz w:val="20"/>
                <w:szCs w:val="20"/>
                <w:lang w:val="es-ES"/>
              </w:rPr>
              <w:t>ggrepel</w:t>
            </w:r>
            <w:bookmarkEnd w:id="472"/>
            <w:proofErr w:type="spellEnd"/>
            <w:r w:rsidRPr="00974EC5">
              <w:rPr>
                <w:sz w:val="20"/>
                <w:szCs w:val="20"/>
                <w:lang w:val="es-ES"/>
              </w:rPr>
              <w:t>)</w:t>
            </w:r>
            <w:bookmarkEnd w:id="471"/>
          </w:p>
        </w:tc>
        <w:tc>
          <w:tcPr>
            <w:tcW w:w="1594" w:type="dxa"/>
            <w:vAlign w:val="center"/>
          </w:tcPr>
          <w:p w14:paraId="149AB83B" w14:textId="73F43813" w:rsidR="00B657CA" w:rsidRPr="00974EC5" w:rsidRDefault="002166F0" w:rsidP="00995EDE">
            <w:pPr>
              <w:ind w:leftChars="0" w:left="0" w:firstLineChars="0" w:firstLine="0"/>
              <w:jc w:val="center"/>
              <w:rPr>
                <w:sz w:val="20"/>
                <w:szCs w:val="20"/>
                <w:lang w:val="es-ES"/>
              </w:rPr>
            </w:pPr>
            <w:bookmarkStart w:id="473" w:name="_Toc186200234"/>
            <w:r w:rsidRPr="00974EC5">
              <w:rPr>
                <w:sz w:val="20"/>
                <w:szCs w:val="20"/>
                <w:lang w:val="es-ES"/>
              </w:rPr>
              <w:t>0.9.6</w:t>
            </w:r>
            <w:bookmarkEnd w:id="473"/>
          </w:p>
        </w:tc>
        <w:tc>
          <w:tcPr>
            <w:tcW w:w="1806" w:type="dxa"/>
            <w:vAlign w:val="center"/>
          </w:tcPr>
          <w:p w14:paraId="0E9A6097" w14:textId="78FCE356" w:rsidR="00B657CA" w:rsidRPr="00974EC5" w:rsidRDefault="0055231E" w:rsidP="00995EDE">
            <w:pPr>
              <w:ind w:leftChars="0" w:left="0" w:firstLineChars="0" w:firstLine="0"/>
              <w:jc w:val="center"/>
              <w:rPr>
                <w:sz w:val="20"/>
                <w:szCs w:val="20"/>
                <w:lang w:val="es-ES"/>
              </w:rPr>
            </w:pPr>
            <w:bookmarkStart w:id="474" w:name="_Toc186200235"/>
            <w:proofErr w:type="spellStart"/>
            <w:r w:rsidRPr="00974EC5">
              <w:rPr>
                <w:color w:val="000000"/>
                <w:sz w:val="20"/>
                <w:szCs w:val="20"/>
                <w:shd w:val="clear" w:color="auto" w:fill="FFFFFF"/>
                <w:lang w:val="es-ES"/>
              </w:rPr>
              <w:t>Slowikowski</w:t>
            </w:r>
            <w:proofErr w:type="spellEnd"/>
            <w:r w:rsidR="00DB6FEF" w:rsidRPr="00974EC5">
              <w:rPr>
                <w:color w:val="000000"/>
                <w:sz w:val="20"/>
                <w:szCs w:val="20"/>
                <w:shd w:val="clear" w:color="auto" w:fill="FFFFFF"/>
                <w:lang w:val="es-ES"/>
              </w:rPr>
              <w:t xml:space="preserve"> K.</w:t>
            </w:r>
            <w:r w:rsidRPr="00974EC5">
              <w:rPr>
                <w:color w:val="000000"/>
                <w:sz w:val="20"/>
                <w:szCs w:val="20"/>
                <w:shd w:val="clear" w:color="auto" w:fill="FFFFFF"/>
                <w:lang w:val="es-ES"/>
              </w:rPr>
              <w:t> y cols.</w:t>
            </w:r>
            <w:bookmarkEnd w:id="474"/>
          </w:p>
        </w:tc>
      </w:tr>
      <w:tr w:rsidR="00B657CA" w:rsidRPr="00974EC5" w14:paraId="56E19357" w14:textId="77777777" w:rsidTr="00407ACD">
        <w:trPr>
          <w:jc w:val="center"/>
        </w:trPr>
        <w:tc>
          <w:tcPr>
            <w:tcW w:w="2429" w:type="dxa"/>
            <w:vAlign w:val="center"/>
          </w:tcPr>
          <w:p w14:paraId="53A4DA7B" w14:textId="16EA2552" w:rsidR="00B657CA" w:rsidRPr="00974EC5" w:rsidRDefault="00B657CA" w:rsidP="00995EDE">
            <w:pPr>
              <w:ind w:leftChars="0" w:firstLineChars="0" w:firstLine="0"/>
              <w:jc w:val="center"/>
              <w:rPr>
                <w:sz w:val="20"/>
                <w:szCs w:val="20"/>
                <w:lang w:val="es-ES"/>
              </w:rPr>
            </w:pPr>
            <w:bookmarkStart w:id="475" w:name="_Toc186200236"/>
            <w:proofErr w:type="spellStart"/>
            <w:r w:rsidRPr="00974EC5">
              <w:rPr>
                <w:sz w:val="20"/>
                <w:szCs w:val="20"/>
                <w:lang w:val="es-ES"/>
              </w:rPr>
              <w:t>library</w:t>
            </w:r>
            <w:proofErr w:type="spellEnd"/>
            <w:r w:rsidRPr="00974EC5">
              <w:rPr>
                <w:sz w:val="20"/>
                <w:szCs w:val="20"/>
                <w:lang w:val="es-ES"/>
              </w:rPr>
              <w:t>(</w:t>
            </w:r>
            <w:bookmarkStart w:id="476" w:name="_Hlk186196627"/>
            <w:r w:rsidRPr="00974EC5">
              <w:rPr>
                <w:sz w:val="20"/>
                <w:szCs w:val="20"/>
                <w:lang w:val="es-ES"/>
              </w:rPr>
              <w:t>MASS</w:t>
            </w:r>
            <w:bookmarkEnd w:id="476"/>
            <w:r w:rsidRPr="00974EC5">
              <w:rPr>
                <w:sz w:val="20"/>
                <w:szCs w:val="20"/>
                <w:lang w:val="es-ES"/>
              </w:rPr>
              <w:t>)</w:t>
            </w:r>
            <w:bookmarkEnd w:id="475"/>
          </w:p>
        </w:tc>
        <w:tc>
          <w:tcPr>
            <w:tcW w:w="1594" w:type="dxa"/>
            <w:vAlign w:val="center"/>
          </w:tcPr>
          <w:p w14:paraId="765E8B87" w14:textId="6BF16CB5" w:rsidR="00B657CA" w:rsidRPr="00974EC5" w:rsidRDefault="002166F0" w:rsidP="00995EDE">
            <w:pPr>
              <w:ind w:leftChars="0" w:left="0" w:firstLineChars="0" w:firstLine="0"/>
              <w:jc w:val="center"/>
              <w:rPr>
                <w:sz w:val="20"/>
                <w:szCs w:val="20"/>
                <w:lang w:val="es-ES"/>
              </w:rPr>
            </w:pPr>
            <w:bookmarkStart w:id="477" w:name="_Toc186200237"/>
            <w:r w:rsidRPr="00974EC5">
              <w:rPr>
                <w:sz w:val="20"/>
                <w:szCs w:val="20"/>
                <w:lang w:val="es-ES"/>
              </w:rPr>
              <w:t>7.3-61</w:t>
            </w:r>
            <w:bookmarkEnd w:id="477"/>
          </w:p>
        </w:tc>
        <w:tc>
          <w:tcPr>
            <w:tcW w:w="1806" w:type="dxa"/>
            <w:vAlign w:val="center"/>
          </w:tcPr>
          <w:p w14:paraId="241BBAFF" w14:textId="1E137CC4" w:rsidR="00B657CA" w:rsidRPr="00974EC5" w:rsidRDefault="0055231E" w:rsidP="00995EDE">
            <w:pPr>
              <w:ind w:leftChars="0" w:left="0" w:firstLineChars="0" w:firstLine="0"/>
              <w:jc w:val="center"/>
              <w:rPr>
                <w:sz w:val="20"/>
                <w:szCs w:val="20"/>
                <w:lang w:val="es-ES"/>
              </w:rPr>
            </w:pPr>
            <w:bookmarkStart w:id="478" w:name="_Toc186200238"/>
            <w:r w:rsidRPr="00974EC5">
              <w:rPr>
                <w:color w:val="000000"/>
                <w:sz w:val="20"/>
                <w:szCs w:val="20"/>
                <w:shd w:val="clear" w:color="auto" w:fill="FFFFFF"/>
                <w:lang w:val="es-ES"/>
              </w:rPr>
              <w:t>Ripley</w:t>
            </w:r>
            <w:r w:rsidR="00DB6FEF" w:rsidRPr="00974EC5">
              <w:rPr>
                <w:color w:val="000000"/>
                <w:sz w:val="20"/>
                <w:szCs w:val="20"/>
                <w:shd w:val="clear" w:color="auto" w:fill="FFFFFF"/>
                <w:lang w:val="es-ES"/>
              </w:rPr>
              <w:t xml:space="preserve"> B</w:t>
            </w:r>
            <w:r w:rsidRPr="00974EC5">
              <w:rPr>
                <w:color w:val="000000"/>
                <w:sz w:val="20"/>
                <w:szCs w:val="20"/>
                <w:shd w:val="clear" w:color="auto" w:fill="FFFFFF"/>
                <w:lang w:val="es-ES"/>
              </w:rPr>
              <w:t xml:space="preserve"> y </w:t>
            </w:r>
            <w:proofErr w:type="spellStart"/>
            <w:r w:rsidRPr="00974EC5">
              <w:rPr>
                <w:color w:val="000000"/>
                <w:sz w:val="20"/>
                <w:szCs w:val="20"/>
                <w:shd w:val="clear" w:color="auto" w:fill="FFFFFF"/>
                <w:lang w:val="es-ES"/>
              </w:rPr>
              <w:t>cols</w:t>
            </w:r>
            <w:proofErr w:type="spellEnd"/>
            <w:r w:rsidRPr="00974EC5">
              <w:rPr>
                <w:color w:val="000000"/>
                <w:sz w:val="20"/>
                <w:szCs w:val="20"/>
                <w:shd w:val="clear" w:color="auto" w:fill="FFFFFF"/>
                <w:lang w:val="es-ES"/>
              </w:rPr>
              <w:t xml:space="preserve"> </w:t>
            </w:r>
            <w:r w:rsidRPr="00974EC5">
              <w:rPr>
                <w:color w:val="000000"/>
                <w:sz w:val="20"/>
                <w:szCs w:val="20"/>
                <w:shd w:val="clear" w:color="auto" w:fill="FFFFFF"/>
                <w:lang w:val="es-ES"/>
              </w:rPr>
              <w:fldChar w:fldCharType="begin"/>
            </w:r>
            <w:r w:rsidRPr="00974EC5">
              <w:rPr>
                <w:color w:val="000000"/>
                <w:sz w:val="20"/>
                <w:szCs w:val="20"/>
                <w:shd w:val="clear" w:color="auto" w:fill="FFFFFF"/>
                <w:lang w:val="es-ES"/>
              </w:rPr>
              <w:instrText xml:space="preserve"> ADDIN ZOTERO_ITEM CSL_CITATION {"citationID":"2oFvgDfk","properties":{"formattedCitation":"[35]","plainCitation":"[35]","noteIndex":0},"citationItems":[{"id":1059,"uris":["http://zotero.org/users/7006471/items/P9CBRSGM"],"itemData":{"id":1059,"type":"webpage","title":"Modern Applied Statistics with S, 4th ed","URL":"https://www.stats.ox.ac.uk/pub/MASS4/","accessed":{"date-parts":[["2024",12,27]]}}}],"schema":"https://github.com/citation-style-language/schema/raw/master/csl-citation.json"} </w:instrText>
            </w:r>
            <w:r w:rsidRPr="00974EC5">
              <w:rPr>
                <w:color w:val="000000"/>
                <w:sz w:val="20"/>
                <w:szCs w:val="20"/>
                <w:shd w:val="clear" w:color="auto" w:fill="FFFFFF"/>
                <w:lang w:val="es-ES"/>
              </w:rPr>
              <w:fldChar w:fldCharType="separate"/>
            </w:r>
            <w:r w:rsidRPr="00974EC5">
              <w:rPr>
                <w:color w:val="000000"/>
                <w:sz w:val="20"/>
                <w:szCs w:val="20"/>
                <w:shd w:val="clear" w:color="auto" w:fill="FFFFFF"/>
                <w:lang w:val="es-ES"/>
              </w:rPr>
              <w:t>[35]</w:t>
            </w:r>
            <w:bookmarkEnd w:id="478"/>
            <w:r w:rsidRPr="00974EC5">
              <w:rPr>
                <w:color w:val="000000"/>
                <w:sz w:val="20"/>
                <w:szCs w:val="20"/>
                <w:shd w:val="clear" w:color="auto" w:fill="FFFFFF"/>
                <w:lang w:val="es-ES"/>
              </w:rPr>
              <w:fldChar w:fldCharType="end"/>
            </w:r>
          </w:p>
        </w:tc>
      </w:tr>
      <w:tr w:rsidR="00B657CA" w:rsidRPr="00974EC5" w14:paraId="747095C0" w14:textId="77777777" w:rsidTr="00407ACD">
        <w:trPr>
          <w:jc w:val="center"/>
        </w:trPr>
        <w:tc>
          <w:tcPr>
            <w:tcW w:w="2429" w:type="dxa"/>
            <w:vAlign w:val="center"/>
          </w:tcPr>
          <w:p w14:paraId="585FE75D" w14:textId="5DA71D59" w:rsidR="00B657CA" w:rsidRPr="00974EC5" w:rsidRDefault="00B657CA" w:rsidP="00995EDE">
            <w:pPr>
              <w:ind w:leftChars="0" w:firstLineChars="0" w:firstLine="0"/>
              <w:jc w:val="center"/>
              <w:rPr>
                <w:sz w:val="20"/>
                <w:szCs w:val="20"/>
                <w:lang w:val="es-ES"/>
              </w:rPr>
            </w:pPr>
            <w:bookmarkStart w:id="479" w:name="_Toc186200239"/>
            <w:proofErr w:type="spellStart"/>
            <w:r w:rsidRPr="00974EC5">
              <w:rPr>
                <w:sz w:val="20"/>
                <w:szCs w:val="20"/>
                <w:lang w:val="es-ES"/>
              </w:rPr>
              <w:t>library</w:t>
            </w:r>
            <w:proofErr w:type="spellEnd"/>
            <w:r w:rsidRPr="00974EC5">
              <w:rPr>
                <w:sz w:val="20"/>
                <w:szCs w:val="20"/>
                <w:lang w:val="es-ES"/>
              </w:rPr>
              <w:t>(car)</w:t>
            </w:r>
            <w:bookmarkEnd w:id="479"/>
          </w:p>
        </w:tc>
        <w:tc>
          <w:tcPr>
            <w:tcW w:w="1594" w:type="dxa"/>
            <w:vAlign w:val="center"/>
          </w:tcPr>
          <w:p w14:paraId="723BBA9E" w14:textId="77777777" w:rsidR="00B657CA" w:rsidRPr="00974EC5" w:rsidRDefault="002166F0" w:rsidP="00995EDE">
            <w:pPr>
              <w:ind w:leftChars="0" w:left="0" w:firstLineChars="0" w:firstLine="0"/>
              <w:jc w:val="center"/>
              <w:rPr>
                <w:sz w:val="20"/>
                <w:szCs w:val="20"/>
                <w:lang w:val="es-ES"/>
              </w:rPr>
            </w:pPr>
            <w:bookmarkStart w:id="480" w:name="_Toc186200240"/>
            <w:r w:rsidRPr="00974EC5">
              <w:rPr>
                <w:sz w:val="20"/>
                <w:szCs w:val="20"/>
                <w:lang w:val="es-ES"/>
              </w:rPr>
              <w:t>3.1-3</w:t>
            </w:r>
            <w:bookmarkEnd w:id="480"/>
          </w:p>
        </w:tc>
        <w:tc>
          <w:tcPr>
            <w:tcW w:w="1806" w:type="dxa"/>
            <w:vAlign w:val="center"/>
          </w:tcPr>
          <w:p w14:paraId="78732573" w14:textId="0EA07F33" w:rsidR="00B657CA" w:rsidRPr="00974EC5" w:rsidRDefault="0055231E" w:rsidP="00995EDE">
            <w:pPr>
              <w:ind w:leftChars="0" w:left="0" w:firstLineChars="0" w:firstLine="0"/>
              <w:jc w:val="center"/>
              <w:rPr>
                <w:sz w:val="20"/>
                <w:szCs w:val="20"/>
                <w:lang w:val="es-ES"/>
              </w:rPr>
            </w:pPr>
            <w:bookmarkStart w:id="481" w:name="_Toc186200241"/>
            <w:r w:rsidRPr="00974EC5">
              <w:rPr>
                <w:sz w:val="20"/>
                <w:szCs w:val="20"/>
                <w:lang w:val="es-ES"/>
              </w:rPr>
              <w:t xml:space="preserve">Fox y cols. </w:t>
            </w:r>
            <w:r w:rsidRPr="00974EC5">
              <w:rPr>
                <w:sz w:val="20"/>
                <w:szCs w:val="20"/>
                <w:lang w:val="es-ES"/>
              </w:rPr>
              <w:fldChar w:fldCharType="begin"/>
            </w:r>
            <w:r w:rsidRPr="00974EC5">
              <w:rPr>
                <w:sz w:val="20"/>
                <w:szCs w:val="20"/>
                <w:lang w:val="es-ES"/>
              </w:rPr>
              <w:instrText xml:space="preserve"> ADDIN ZOTERO_ITEM CSL_CITATION {"citationID":"4rpigjd1","properties":{"formattedCitation":"[36]","plainCitation":"[36]","noteIndex":0},"citationItems":[{"id":1061,"uris":["http://zotero.org/users/7006471/items/TCQIDIWX"],"itemData":{"id":1061,"type":"webpage","title":"R Companion 3E","URL":"https://www.john-fox.ca/Companion/","accessed":{"date-parts":[["2024",12,27]]}}}],"schema":"https://github.com/citation-style-language/schema/raw/master/csl-citation.json"} </w:instrText>
            </w:r>
            <w:r w:rsidRPr="00974EC5">
              <w:rPr>
                <w:sz w:val="20"/>
                <w:szCs w:val="20"/>
                <w:lang w:val="es-ES"/>
              </w:rPr>
              <w:fldChar w:fldCharType="separate"/>
            </w:r>
            <w:r w:rsidRPr="00974EC5">
              <w:rPr>
                <w:sz w:val="20"/>
                <w:szCs w:val="20"/>
                <w:lang w:val="es-ES"/>
              </w:rPr>
              <w:t>[36]</w:t>
            </w:r>
            <w:bookmarkEnd w:id="481"/>
            <w:r w:rsidRPr="00974EC5">
              <w:rPr>
                <w:sz w:val="20"/>
                <w:szCs w:val="20"/>
                <w:lang w:val="es-ES"/>
              </w:rPr>
              <w:fldChar w:fldCharType="end"/>
            </w:r>
          </w:p>
        </w:tc>
      </w:tr>
      <w:tr w:rsidR="00B657CA" w:rsidRPr="00974EC5" w14:paraId="0F4A6FF0" w14:textId="77777777" w:rsidTr="00407ACD">
        <w:trPr>
          <w:jc w:val="center"/>
        </w:trPr>
        <w:tc>
          <w:tcPr>
            <w:tcW w:w="2429" w:type="dxa"/>
            <w:vAlign w:val="center"/>
          </w:tcPr>
          <w:p w14:paraId="293205AC" w14:textId="6F1DD0C5" w:rsidR="00B657CA" w:rsidRPr="00974EC5" w:rsidRDefault="00B657CA" w:rsidP="00995EDE">
            <w:pPr>
              <w:ind w:leftChars="0" w:firstLineChars="0" w:firstLine="0"/>
              <w:jc w:val="center"/>
              <w:rPr>
                <w:sz w:val="20"/>
                <w:szCs w:val="20"/>
                <w:lang w:val="es-ES"/>
              </w:rPr>
            </w:pPr>
            <w:bookmarkStart w:id="482" w:name="_Toc186200242"/>
            <w:proofErr w:type="spellStart"/>
            <w:r w:rsidRPr="00974EC5">
              <w:rPr>
                <w:sz w:val="20"/>
                <w:szCs w:val="20"/>
                <w:lang w:val="es-ES"/>
              </w:rPr>
              <w:t>library</w:t>
            </w:r>
            <w:proofErr w:type="spellEnd"/>
            <w:r w:rsidRPr="00974EC5">
              <w:rPr>
                <w:sz w:val="20"/>
                <w:szCs w:val="20"/>
                <w:lang w:val="es-ES"/>
              </w:rPr>
              <w:t>(</w:t>
            </w:r>
            <w:bookmarkStart w:id="483" w:name="_Hlk186196727"/>
            <w:proofErr w:type="spellStart"/>
            <w:r w:rsidRPr="00974EC5">
              <w:rPr>
                <w:sz w:val="20"/>
                <w:szCs w:val="20"/>
                <w:lang w:val="es-ES"/>
              </w:rPr>
              <w:t>multcomp</w:t>
            </w:r>
            <w:bookmarkEnd w:id="483"/>
            <w:proofErr w:type="spellEnd"/>
            <w:r w:rsidRPr="00974EC5">
              <w:rPr>
                <w:sz w:val="20"/>
                <w:szCs w:val="20"/>
                <w:lang w:val="es-ES"/>
              </w:rPr>
              <w:t>)</w:t>
            </w:r>
            <w:bookmarkEnd w:id="482"/>
          </w:p>
        </w:tc>
        <w:tc>
          <w:tcPr>
            <w:tcW w:w="1594" w:type="dxa"/>
            <w:vAlign w:val="center"/>
          </w:tcPr>
          <w:p w14:paraId="7F105B84" w14:textId="087EC41C" w:rsidR="00B657CA" w:rsidRPr="00974EC5" w:rsidRDefault="002166F0" w:rsidP="00995EDE">
            <w:pPr>
              <w:ind w:leftChars="0" w:left="0" w:firstLineChars="0" w:firstLine="0"/>
              <w:jc w:val="center"/>
              <w:rPr>
                <w:sz w:val="20"/>
                <w:szCs w:val="20"/>
                <w:lang w:val="es-ES"/>
              </w:rPr>
            </w:pPr>
            <w:bookmarkStart w:id="484" w:name="_Toc186200243"/>
            <w:r w:rsidRPr="00974EC5">
              <w:rPr>
                <w:sz w:val="20"/>
                <w:szCs w:val="20"/>
                <w:lang w:val="es-ES"/>
              </w:rPr>
              <w:t>1.4-26</w:t>
            </w:r>
            <w:bookmarkEnd w:id="484"/>
          </w:p>
        </w:tc>
        <w:tc>
          <w:tcPr>
            <w:tcW w:w="1806" w:type="dxa"/>
            <w:vAlign w:val="center"/>
          </w:tcPr>
          <w:p w14:paraId="3193D476" w14:textId="3EF0687C" w:rsidR="00B657CA" w:rsidRPr="00974EC5" w:rsidRDefault="00DB6FEF" w:rsidP="00995EDE">
            <w:pPr>
              <w:ind w:leftChars="0" w:left="0" w:firstLineChars="0" w:firstLine="0"/>
              <w:jc w:val="center"/>
              <w:rPr>
                <w:sz w:val="20"/>
                <w:szCs w:val="20"/>
                <w:lang w:val="es-ES"/>
              </w:rPr>
            </w:pPr>
            <w:bookmarkStart w:id="485" w:name="_Toc186200244"/>
            <w:proofErr w:type="spellStart"/>
            <w:r w:rsidRPr="00974EC5">
              <w:rPr>
                <w:sz w:val="20"/>
                <w:szCs w:val="20"/>
                <w:lang w:val="es-ES"/>
              </w:rPr>
              <w:t>Hothron</w:t>
            </w:r>
            <w:proofErr w:type="spellEnd"/>
            <w:r w:rsidRPr="00974EC5">
              <w:rPr>
                <w:sz w:val="20"/>
                <w:szCs w:val="20"/>
                <w:lang w:val="es-ES"/>
              </w:rPr>
              <w:t xml:space="preserve"> T y </w:t>
            </w:r>
            <w:proofErr w:type="spellStart"/>
            <w:r w:rsidRPr="00974EC5">
              <w:rPr>
                <w:sz w:val="20"/>
                <w:szCs w:val="20"/>
                <w:lang w:val="es-ES"/>
              </w:rPr>
              <w:t>cols</w:t>
            </w:r>
            <w:proofErr w:type="spellEnd"/>
            <w:r w:rsidRPr="00974EC5">
              <w:rPr>
                <w:sz w:val="20"/>
                <w:szCs w:val="20"/>
                <w:lang w:val="es-ES"/>
              </w:rPr>
              <w:t xml:space="preserve"> </w:t>
            </w:r>
            <w:r w:rsidRPr="00974EC5">
              <w:rPr>
                <w:sz w:val="20"/>
                <w:szCs w:val="20"/>
                <w:lang w:val="es-ES"/>
              </w:rPr>
              <w:fldChar w:fldCharType="begin"/>
            </w:r>
            <w:r w:rsidRPr="00974EC5">
              <w:rPr>
                <w:sz w:val="20"/>
                <w:szCs w:val="20"/>
                <w:lang w:val="es-ES"/>
              </w:rPr>
              <w:instrText xml:space="preserve"> ADDIN ZOTERO_ITEM CSL_CITATION {"citationID":"hFjIbYxJ","properties":{"formattedCitation":"[37]","plainCitation":"[37]","noteIndex":0},"citationItems":[{"id":1063,"uris":["http://zotero.org/users/7006471/items/S5HQXW35"],"itemData":{"id":1063,"type":"article-journal","abstract":"Simultaneous inference is a common problem in many areas of application. If multiple null hypotheses are tested simultaneously, the probability of rejecting erroneously at least one of them increases beyond the pre-specified significance level. Simultaneous inference procedures have to be used which adjust for multiplicity and thus control the overall type I error rate. In this paper we describe simultaneous inference procedures in general parametric models, where the experimental questions are specified through a linear combination of elemental model parameters. The framework described here is quite general and extends the canonical theory of multiple comparison procedures in ANOVA models to linear regression problems, generalized linear models, linear mixed effects models, the Cox model, robust linear models, etc. Several examples using a variety of different statistical models illustrate the breadth of the results. For the analyses we use the R add-on package multcomp, which provides a convenient interface to the general approach adopted here.","container-title":"Biometrical Journal. Biometrische Zeitschrift","DOI":"10.1002/bimj.200810425","ISSN":"1521-4036","issue":"3","journalAbbreviation":"Biom J","language":"eng","note":"PMID: 18481363","page":"346-363","source":"PubMed","title":"Simultaneous inference in general parametric models","volume":"50","author":[{"family":"Hothorn","given":"Torsten"},{"family":"Bretz","given":"Frank"},{"family":"Westfall","given":"Peter"}],"issued":{"date-parts":[["2008",6]]}}}],"schema":"https://github.com/citation-style-language/schema/raw/master/csl-citation.json"} </w:instrText>
            </w:r>
            <w:r w:rsidRPr="00974EC5">
              <w:rPr>
                <w:sz w:val="20"/>
                <w:szCs w:val="20"/>
                <w:lang w:val="es-ES"/>
              </w:rPr>
              <w:fldChar w:fldCharType="separate"/>
            </w:r>
            <w:r w:rsidRPr="00974EC5">
              <w:rPr>
                <w:sz w:val="20"/>
                <w:szCs w:val="20"/>
                <w:lang w:val="es-ES"/>
              </w:rPr>
              <w:t>[37]</w:t>
            </w:r>
            <w:bookmarkEnd w:id="485"/>
            <w:r w:rsidRPr="00974EC5">
              <w:rPr>
                <w:sz w:val="20"/>
                <w:szCs w:val="20"/>
                <w:lang w:val="es-ES"/>
              </w:rPr>
              <w:fldChar w:fldCharType="end"/>
            </w:r>
          </w:p>
        </w:tc>
      </w:tr>
      <w:tr w:rsidR="00B657CA" w:rsidRPr="00974EC5" w14:paraId="35998487" w14:textId="77777777" w:rsidTr="00407ACD">
        <w:trPr>
          <w:jc w:val="center"/>
        </w:trPr>
        <w:tc>
          <w:tcPr>
            <w:tcW w:w="2429" w:type="dxa"/>
            <w:vAlign w:val="center"/>
          </w:tcPr>
          <w:p w14:paraId="7341A001" w14:textId="65DF15EB" w:rsidR="00B657CA" w:rsidRPr="00974EC5" w:rsidRDefault="00B657CA" w:rsidP="00995EDE">
            <w:pPr>
              <w:ind w:leftChars="0" w:firstLineChars="0" w:firstLine="0"/>
              <w:jc w:val="center"/>
              <w:rPr>
                <w:sz w:val="20"/>
                <w:szCs w:val="20"/>
                <w:lang w:val="es-ES"/>
              </w:rPr>
            </w:pPr>
            <w:bookmarkStart w:id="486" w:name="_Toc186200245"/>
            <w:proofErr w:type="spellStart"/>
            <w:r w:rsidRPr="00974EC5">
              <w:rPr>
                <w:sz w:val="20"/>
                <w:szCs w:val="20"/>
                <w:lang w:val="es-ES"/>
              </w:rPr>
              <w:t>library</w:t>
            </w:r>
            <w:proofErr w:type="spellEnd"/>
            <w:r w:rsidRPr="00974EC5">
              <w:rPr>
                <w:sz w:val="20"/>
                <w:szCs w:val="20"/>
                <w:lang w:val="es-ES"/>
              </w:rPr>
              <w:t>(</w:t>
            </w:r>
            <w:bookmarkStart w:id="487" w:name="_Hlk186196930"/>
            <w:proofErr w:type="spellStart"/>
            <w:r w:rsidRPr="00974EC5">
              <w:rPr>
                <w:sz w:val="20"/>
                <w:szCs w:val="20"/>
                <w:lang w:val="es-ES"/>
              </w:rPr>
              <w:t>pROC</w:t>
            </w:r>
            <w:bookmarkEnd w:id="487"/>
            <w:proofErr w:type="spellEnd"/>
            <w:r w:rsidRPr="00974EC5">
              <w:rPr>
                <w:sz w:val="20"/>
                <w:szCs w:val="20"/>
                <w:lang w:val="es-ES"/>
              </w:rPr>
              <w:t>)</w:t>
            </w:r>
            <w:bookmarkEnd w:id="486"/>
          </w:p>
        </w:tc>
        <w:tc>
          <w:tcPr>
            <w:tcW w:w="1594" w:type="dxa"/>
            <w:vAlign w:val="center"/>
          </w:tcPr>
          <w:p w14:paraId="37A43F13" w14:textId="3F592CC2" w:rsidR="00B657CA" w:rsidRPr="00974EC5" w:rsidRDefault="002166F0" w:rsidP="00995EDE">
            <w:pPr>
              <w:ind w:leftChars="0" w:left="0" w:firstLineChars="0" w:firstLine="0"/>
              <w:jc w:val="center"/>
              <w:rPr>
                <w:sz w:val="20"/>
                <w:szCs w:val="20"/>
                <w:lang w:val="es-ES"/>
              </w:rPr>
            </w:pPr>
            <w:bookmarkStart w:id="488" w:name="_Toc186200246"/>
            <w:r w:rsidRPr="00974EC5">
              <w:rPr>
                <w:sz w:val="20"/>
                <w:szCs w:val="20"/>
                <w:lang w:val="es-ES"/>
              </w:rPr>
              <w:t>1.18.5</w:t>
            </w:r>
            <w:bookmarkEnd w:id="488"/>
          </w:p>
        </w:tc>
        <w:tc>
          <w:tcPr>
            <w:tcW w:w="1806" w:type="dxa"/>
            <w:vAlign w:val="center"/>
          </w:tcPr>
          <w:p w14:paraId="3314875B" w14:textId="34CC2C18" w:rsidR="00B657CA" w:rsidRPr="00974EC5" w:rsidRDefault="00DB6FEF" w:rsidP="00995EDE">
            <w:pPr>
              <w:ind w:leftChars="0" w:left="0" w:firstLineChars="0" w:firstLine="0"/>
              <w:jc w:val="center"/>
              <w:rPr>
                <w:sz w:val="20"/>
                <w:szCs w:val="20"/>
                <w:lang w:val="es-ES"/>
              </w:rPr>
            </w:pPr>
            <w:bookmarkStart w:id="489" w:name="_Toc186200247"/>
            <w:r w:rsidRPr="00974EC5">
              <w:rPr>
                <w:sz w:val="20"/>
                <w:szCs w:val="20"/>
                <w:lang w:val="es-ES"/>
              </w:rPr>
              <w:t xml:space="preserve">Robin X. </w:t>
            </w:r>
            <w:r w:rsidRPr="00974EC5">
              <w:rPr>
                <w:sz w:val="20"/>
                <w:szCs w:val="20"/>
                <w:lang w:val="es-ES"/>
              </w:rPr>
              <w:fldChar w:fldCharType="begin"/>
            </w:r>
            <w:r w:rsidRPr="00974EC5">
              <w:rPr>
                <w:sz w:val="20"/>
                <w:szCs w:val="20"/>
                <w:lang w:val="es-ES"/>
              </w:rPr>
              <w:instrText xml:space="preserve"> ADDIN ZOTERO_ITEM CSL_CITATION {"citationID":"VZmhpqbk","properties":{"formattedCitation":"[38]","plainCitation":"[38]","noteIndex":0},"citationItems":[{"id":1066,"uris":["http://zotero.org/users/7006471/items/4FN42ZG6"],"itemData":{"id":1066,"type":"article-journal","abstract":"Receiver operating characteristic (ROC) curves are useful tools to evaluate classifiers in biomedical and bioinformatics applications. However, conclusions are often reached through inconsistent use or insufficient statistical analysis. To support researchers in their ROC curves analysis we developed pROC, a package for R and S+ that contains a set of tools displaying, analyzing, smoothing and comparing ROC curves in a user-friendly, object-oriented and flexible interface.","container-title":"BMC Bioinformatics","DOI":"10.1186/1471-2105-12-77","ISSN":"1471-2105","issue":"1","journalAbbreviation":"BMC Bioinformatics","page":"77","source":"BioMed Central","title":"pROC: an open-source package for R and S+ to analyze and compare ROC curves","title-short":"pROC","volume":"12","author":[{"family":"Robin","given":"Xavier"},{"family":"Turck","given":"Natacha"},{"family":"Hainard","given":"Alexandre"},{"family":"Tiberti","given":"Natalia"},{"family":"Lisacek","given":"Frédérique"},{"family":"Sanchez","given":"Jean-Charles"},{"family":"Müller","given":"Markus"}],"issued":{"date-parts":[["2011",3,17]]}}}],"schema":"https://github.com/citation-style-language/schema/raw/master/csl-citation.json"} </w:instrText>
            </w:r>
            <w:r w:rsidRPr="00974EC5">
              <w:rPr>
                <w:sz w:val="20"/>
                <w:szCs w:val="20"/>
                <w:lang w:val="es-ES"/>
              </w:rPr>
              <w:fldChar w:fldCharType="separate"/>
            </w:r>
            <w:r w:rsidRPr="00974EC5">
              <w:rPr>
                <w:sz w:val="20"/>
                <w:szCs w:val="20"/>
                <w:lang w:val="es-ES"/>
              </w:rPr>
              <w:t>[38]</w:t>
            </w:r>
            <w:bookmarkEnd w:id="489"/>
            <w:r w:rsidRPr="00974EC5">
              <w:rPr>
                <w:sz w:val="20"/>
                <w:szCs w:val="20"/>
                <w:lang w:val="es-ES"/>
              </w:rPr>
              <w:fldChar w:fldCharType="end"/>
            </w:r>
          </w:p>
        </w:tc>
      </w:tr>
      <w:tr w:rsidR="00B657CA" w:rsidRPr="00974EC5" w14:paraId="51C58C44" w14:textId="77777777" w:rsidTr="00407ACD">
        <w:trPr>
          <w:jc w:val="center"/>
        </w:trPr>
        <w:tc>
          <w:tcPr>
            <w:tcW w:w="2429" w:type="dxa"/>
            <w:vAlign w:val="center"/>
          </w:tcPr>
          <w:p w14:paraId="37B9C79B" w14:textId="22A2E139" w:rsidR="00B657CA" w:rsidRPr="00974EC5" w:rsidRDefault="00B657CA" w:rsidP="00995EDE">
            <w:pPr>
              <w:ind w:leftChars="0" w:firstLineChars="0" w:firstLine="0"/>
              <w:jc w:val="center"/>
              <w:rPr>
                <w:sz w:val="20"/>
                <w:szCs w:val="20"/>
                <w:lang w:val="es-ES"/>
              </w:rPr>
            </w:pPr>
            <w:bookmarkStart w:id="490" w:name="_Toc186200248"/>
            <w:proofErr w:type="spellStart"/>
            <w:r w:rsidRPr="00974EC5">
              <w:rPr>
                <w:sz w:val="20"/>
                <w:szCs w:val="20"/>
                <w:lang w:val="es-ES"/>
              </w:rPr>
              <w:t>library</w:t>
            </w:r>
            <w:proofErr w:type="spellEnd"/>
            <w:r w:rsidRPr="00974EC5">
              <w:rPr>
                <w:sz w:val="20"/>
                <w:szCs w:val="20"/>
                <w:lang w:val="es-ES"/>
              </w:rPr>
              <w:t>(</w:t>
            </w:r>
            <w:bookmarkStart w:id="491" w:name="_Hlk186196975"/>
            <w:proofErr w:type="spellStart"/>
            <w:r w:rsidRPr="00974EC5">
              <w:rPr>
                <w:sz w:val="20"/>
                <w:szCs w:val="20"/>
                <w:lang w:val="es-ES"/>
              </w:rPr>
              <w:t>fastshap</w:t>
            </w:r>
            <w:bookmarkEnd w:id="491"/>
            <w:proofErr w:type="spellEnd"/>
            <w:r w:rsidRPr="00974EC5">
              <w:rPr>
                <w:sz w:val="20"/>
                <w:szCs w:val="20"/>
                <w:lang w:val="es-ES"/>
              </w:rPr>
              <w:t>)</w:t>
            </w:r>
            <w:bookmarkEnd w:id="490"/>
          </w:p>
        </w:tc>
        <w:tc>
          <w:tcPr>
            <w:tcW w:w="1594" w:type="dxa"/>
            <w:vAlign w:val="center"/>
          </w:tcPr>
          <w:p w14:paraId="6D2B510F" w14:textId="2CC21E6C" w:rsidR="00B657CA" w:rsidRPr="00974EC5" w:rsidRDefault="002166F0" w:rsidP="00995EDE">
            <w:pPr>
              <w:ind w:leftChars="0" w:left="0" w:firstLineChars="0" w:firstLine="0"/>
              <w:jc w:val="center"/>
              <w:rPr>
                <w:sz w:val="20"/>
                <w:szCs w:val="20"/>
                <w:lang w:val="es-ES"/>
              </w:rPr>
            </w:pPr>
            <w:bookmarkStart w:id="492" w:name="_Toc186200249"/>
            <w:r w:rsidRPr="00974EC5">
              <w:rPr>
                <w:sz w:val="20"/>
                <w:szCs w:val="20"/>
                <w:lang w:val="es-ES"/>
              </w:rPr>
              <w:t>0.1.1</w:t>
            </w:r>
            <w:bookmarkEnd w:id="492"/>
          </w:p>
        </w:tc>
        <w:tc>
          <w:tcPr>
            <w:tcW w:w="1806" w:type="dxa"/>
            <w:vAlign w:val="center"/>
          </w:tcPr>
          <w:p w14:paraId="31D19ECA" w14:textId="1DF651C1" w:rsidR="00B657CA" w:rsidRPr="00974EC5" w:rsidRDefault="00DB6FEF" w:rsidP="00995EDE">
            <w:pPr>
              <w:ind w:leftChars="0" w:left="0" w:firstLineChars="0" w:firstLine="0"/>
              <w:jc w:val="center"/>
              <w:rPr>
                <w:sz w:val="20"/>
                <w:szCs w:val="20"/>
                <w:lang w:val="es-ES"/>
              </w:rPr>
            </w:pPr>
            <w:bookmarkStart w:id="493" w:name="_Toc186200250"/>
            <w:proofErr w:type="spellStart"/>
            <w:r w:rsidRPr="00974EC5">
              <w:rPr>
                <w:sz w:val="20"/>
                <w:szCs w:val="20"/>
                <w:lang w:val="es-ES"/>
              </w:rPr>
              <w:t>Greenwell</w:t>
            </w:r>
            <w:proofErr w:type="spellEnd"/>
            <w:r w:rsidRPr="00974EC5">
              <w:rPr>
                <w:sz w:val="20"/>
                <w:szCs w:val="20"/>
                <w:lang w:val="es-ES"/>
              </w:rPr>
              <w:t xml:space="preserve"> B.</w:t>
            </w:r>
            <w:bookmarkEnd w:id="493"/>
          </w:p>
        </w:tc>
      </w:tr>
    </w:tbl>
    <w:p w14:paraId="5E2B9266" w14:textId="195B1A1D" w:rsidR="00B657CA" w:rsidRPr="00974EC5" w:rsidRDefault="00407ACD" w:rsidP="00407ACD">
      <w:pPr>
        <w:pBdr>
          <w:top w:val="nil"/>
          <w:left w:val="nil"/>
          <w:bottom w:val="nil"/>
          <w:right w:val="nil"/>
          <w:between w:val="nil"/>
        </w:pBdr>
        <w:spacing w:line="240" w:lineRule="auto"/>
        <w:ind w:left="0" w:hanging="2"/>
        <w:jc w:val="center"/>
        <w:rPr>
          <w:lang w:val="es-ES"/>
        </w:rPr>
      </w:pPr>
      <w:bookmarkStart w:id="494" w:name="_Toc186200251"/>
      <w:r w:rsidRPr="00974EC5">
        <w:rPr>
          <w:b/>
          <w:color w:val="000000"/>
          <w:sz w:val="20"/>
          <w:szCs w:val="20"/>
          <w:lang w:val="es-ES"/>
        </w:rPr>
        <w:lastRenderedPageBreak/>
        <w:t xml:space="preserve">Tabla 3: </w:t>
      </w:r>
      <w:r w:rsidRPr="00974EC5">
        <w:rPr>
          <w:color w:val="000000"/>
          <w:sz w:val="20"/>
          <w:szCs w:val="20"/>
          <w:lang w:val="es-ES"/>
        </w:rPr>
        <w:t xml:space="preserve">Paquetes de R, con sus versiones y </w:t>
      </w:r>
      <w:r w:rsidR="009B5AE3" w:rsidRPr="00974EC5">
        <w:rPr>
          <w:color w:val="000000"/>
          <w:sz w:val="20"/>
          <w:szCs w:val="20"/>
          <w:lang w:val="es-ES"/>
        </w:rPr>
        <w:t>responsables</w:t>
      </w:r>
      <w:r w:rsidRPr="00974EC5">
        <w:rPr>
          <w:color w:val="000000"/>
          <w:sz w:val="20"/>
          <w:szCs w:val="20"/>
          <w:lang w:val="es-ES"/>
        </w:rPr>
        <w:t>, utilizados en el desarrollo de este trabajo.</w:t>
      </w:r>
      <w:bookmarkEnd w:id="494"/>
    </w:p>
    <w:p w14:paraId="2E7550B2" w14:textId="77777777" w:rsidR="00B657CA" w:rsidRPr="00974EC5" w:rsidRDefault="00B657CA" w:rsidP="00B657CA">
      <w:pPr>
        <w:ind w:left="0" w:hanging="2"/>
        <w:rPr>
          <w:lang w:val="es-ES"/>
        </w:rPr>
      </w:pPr>
    </w:p>
    <w:p w14:paraId="23778400" w14:textId="008810E4" w:rsidR="00B95339" w:rsidRPr="00974EC5" w:rsidRDefault="00B95339" w:rsidP="00B95339">
      <w:pPr>
        <w:ind w:left="0" w:hanging="2"/>
        <w:rPr>
          <w:i/>
          <w:iCs/>
          <w:lang w:val="es-ES"/>
        </w:rPr>
      </w:pPr>
      <w:bookmarkStart w:id="495" w:name="_Toc186096604"/>
      <w:bookmarkStart w:id="496" w:name="_Toc186200252"/>
      <w:r w:rsidRPr="00974EC5">
        <w:rPr>
          <w:i/>
          <w:iCs/>
          <w:lang w:val="es-ES"/>
        </w:rPr>
        <w:t>3.</w:t>
      </w:r>
      <w:r w:rsidR="002616D8" w:rsidRPr="00974EC5">
        <w:rPr>
          <w:i/>
          <w:iCs/>
          <w:lang w:val="es-ES"/>
        </w:rPr>
        <w:t>2</w:t>
      </w:r>
      <w:r w:rsidRPr="00974EC5">
        <w:rPr>
          <w:i/>
          <w:iCs/>
          <w:lang w:val="es-ES"/>
        </w:rPr>
        <w:t xml:space="preserve">) </w:t>
      </w:r>
      <w:bookmarkEnd w:id="495"/>
      <w:r w:rsidRPr="00974EC5">
        <w:rPr>
          <w:i/>
          <w:iCs/>
          <w:lang w:val="es-ES"/>
        </w:rPr>
        <w:t>Diseño del estudio y participantes.</w:t>
      </w:r>
      <w:bookmarkEnd w:id="496"/>
    </w:p>
    <w:p w14:paraId="4C88B0C5" w14:textId="0A55917A" w:rsidR="00D5373A" w:rsidRPr="00974EC5" w:rsidRDefault="00B95339" w:rsidP="00D5373A">
      <w:pPr>
        <w:ind w:left="0" w:hanging="2"/>
        <w:rPr>
          <w:lang w:val="es-ES"/>
        </w:rPr>
      </w:pPr>
      <w:bookmarkStart w:id="497" w:name="_Toc186200253"/>
      <w:bookmarkStart w:id="498" w:name="_Toc186096605"/>
      <w:del w:id="499" w:author="Concepció Violán Fors" w:date="2024-12-29T12:40:00Z">
        <w:r w:rsidRPr="00974EC5" w:rsidDel="00396B26">
          <w:rPr>
            <w:lang w:val="es-ES"/>
          </w:rPr>
          <w:delText xml:space="preserve">Tras la aprobación correspondiente por el comité de ética (referencia IDIAPJGol, 21/220-P), </w:delText>
        </w:r>
      </w:del>
      <w:ins w:id="500" w:author="Concepció Violán Fors" w:date="2024-12-29T12:40:00Z">
        <w:r w:rsidR="00396B26" w:rsidRPr="00974EC5">
          <w:rPr>
            <w:lang w:val="es-ES"/>
          </w:rPr>
          <w:t>S</w:t>
        </w:r>
      </w:ins>
      <w:del w:id="501" w:author="Concepció Violán Fors" w:date="2024-12-29T12:40:00Z">
        <w:r w:rsidR="00D5373A" w:rsidRPr="00974EC5" w:rsidDel="00396B26">
          <w:rPr>
            <w:lang w:val="es-ES"/>
          </w:rPr>
          <w:delText>s</w:delText>
        </w:r>
      </w:del>
      <w:r w:rsidR="00D5373A" w:rsidRPr="00974EC5">
        <w:rPr>
          <w:lang w:val="es-ES"/>
        </w:rPr>
        <w:t>e incluy</w:t>
      </w:r>
      <w:ins w:id="502" w:author="Concepció Violán Fors" w:date="2024-12-29T12:40:00Z">
        <w:r w:rsidR="00396B26" w:rsidRPr="00974EC5">
          <w:rPr>
            <w:lang w:val="es-ES"/>
          </w:rPr>
          <w:t xml:space="preserve">eron </w:t>
        </w:r>
      </w:ins>
      <w:del w:id="503" w:author="Concepció Violán Fors" w:date="2024-12-29T12:40:00Z">
        <w:r w:rsidR="00D5373A" w:rsidRPr="00974EC5" w:rsidDel="00396B26">
          <w:rPr>
            <w:lang w:val="es-ES"/>
          </w:rPr>
          <w:delText>ó</w:delText>
        </w:r>
      </w:del>
      <w:del w:id="504" w:author="Concepció Violán Fors" w:date="2024-12-29T12:41:00Z">
        <w:r w:rsidR="00D5373A" w:rsidRPr="00974EC5" w:rsidDel="00396B26">
          <w:rPr>
            <w:lang w:val="es-ES"/>
          </w:rPr>
          <w:delText xml:space="preserve"> a</w:delText>
        </w:r>
      </w:del>
      <w:r w:rsidR="00D5373A" w:rsidRPr="00974EC5">
        <w:rPr>
          <w:lang w:val="es-ES"/>
        </w:rPr>
        <w:t xml:space="preserve"> personas mayores de 25 años </w:t>
      </w:r>
      <w:ins w:id="505" w:author="Concepció Violán Fors" w:date="2024-12-29T12:42:00Z">
        <w:r w:rsidR="00396B26" w:rsidRPr="00974EC5">
          <w:rPr>
            <w:lang w:val="es-ES"/>
          </w:rPr>
          <w:t xml:space="preserve">atendidas </w:t>
        </w:r>
      </w:ins>
      <w:del w:id="506" w:author="Concepció Violán Fors" w:date="2024-12-29T12:42:00Z">
        <w:r w:rsidR="00D5373A" w:rsidRPr="00974EC5" w:rsidDel="00396B26">
          <w:rPr>
            <w:lang w:val="es-ES"/>
          </w:rPr>
          <w:delText>admitid</w:delText>
        </w:r>
      </w:del>
      <w:del w:id="507" w:author="Concepció Violán Fors" w:date="2024-12-29T12:41:00Z">
        <w:r w:rsidR="00D5373A" w:rsidRPr="00974EC5" w:rsidDel="00396B26">
          <w:rPr>
            <w:lang w:val="es-ES"/>
          </w:rPr>
          <w:delText>o</w:delText>
        </w:r>
      </w:del>
      <w:del w:id="508" w:author="Concepció Violán Fors" w:date="2024-12-29T12:42:00Z">
        <w:r w:rsidR="00D5373A" w:rsidRPr="00974EC5" w:rsidDel="00396B26">
          <w:rPr>
            <w:lang w:val="es-ES"/>
          </w:rPr>
          <w:delText>s</w:delText>
        </w:r>
      </w:del>
      <w:r w:rsidR="00D5373A" w:rsidRPr="00974EC5">
        <w:rPr>
          <w:lang w:val="es-ES"/>
        </w:rPr>
        <w:t xml:space="preserve"> en centros de atención primaria de Cataluña (centros de atención primaria en el área metropolitana norte de Barcelona y en el Hospital Universitario </w:t>
      </w:r>
      <w:proofErr w:type="spellStart"/>
      <w:r w:rsidR="00D5373A" w:rsidRPr="00974EC5">
        <w:rPr>
          <w:lang w:val="es-ES"/>
        </w:rPr>
        <w:t>Germans</w:t>
      </w:r>
      <w:proofErr w:type="spellEnd"/>
      <w:r w:rsidR="00D5373A" w:rsidRPr="00974EC5">
        <w:rPr>
          <w:lang w:val="es-ES"/>
        </w:rPr>
        <w:t xml:space="preserve"> </w:t>
      </w:r>
      <w:proofErr w:type="spellStart"/>
      <w:r w:rsidR="00D5373A" w:rsidRPr="00974EC5">
        <w:rPr>
          <w:lang w:val="es-ES"/>
        </w:rPr>
        <w:t>Trias</w:t>
      </w:r>
      <w:proofErr w:type="spellEnd"/>
      <w:r w:rsidR="00D5373A" w:rsidRPr="00974EC5">
        <w:rPr>
          <w:lang w:val="es-ES"/>
        </w:rPr>
        <w:t xml:space="preserve"> I Pujol)</w:t>
      </w:r>
      <w:r w:rsidR="002F73E3" w:rsidRPr="00974EC5">
        <w:rPr>
          <w:lang w:val="es-ES"/>
        </w:rPr>
        <w:t xml:space="preserve">. Los criterios de inclusión fueron los siguientes </w:t>
      </w:r>
      <w:r w:rsidR="002F73E3" w:rsidRPr="00974EC5">
        <w:rPr>
          <w:lang w:val="es-ES"/>
        </w:rPr>
        <w:fldChar w:fldCharType="begin"/>
      </w:r>
      <w:r w:rsidR="002F73E3" w:rsidRPr="00974EC5">
        <w:rPr>
          <w:lang w:val="es-ES"/>
        </w:rPr>
        <w:instrText xml:space="preserve"> ADDIN ZOTERO_ITEM CSL_CITATION {"citationID":"aGMR1112","properties":{"formattedCitation":"[8]","plainCitation":"[8]","noteIndex":0},"citationItems":[{"id":965,"uris":["http://zotero.org/users/7006471/items/6P8PR9PT"],"itemData":{"id":965,"type":"article-journal","abstract":"The diagnosis of the post-COVID condition is usually achieved by excluding other diseases; however, cognitive changes are often found in the post-COVID disorder. Therefore, monitoring and treating the recovery from the post-COVID condition is necessary to establish biomarkers to guide the diagnosis of symptoms, including cognitive impairment. Our study employs a prospected cohort and nested case-control design with mixed methods, including statistical analyses, interviews, and focus groups. Our main aim is to identify biomarkers (functional and structural neural changes, inflammatory and immune status, vascular and vestibular signs and symptoms) easily applied in primary care to detect cognitive changes in post-COVID cases. The results will open up a new line of research to inform diagnostic and therapeutic decisions with special considerations for cognitive impairment in the post-COVID condition.","container-title":"Vaccines","DOI":"10.3390/vaccines10060849","ISSN":"2076-393X","issue":"6","journalAbbreviation":"Vaccines (Basel)","language":"eng","note":"PMID: 35746457\nPMCID: PMC9230542","page":"849","source":"PubMed","title":"Neurocognitive Profile of the Post-COVID Condition in Adults in Catalonia-A Mixed Method Prospective Cohort and Nested Case-Control Study: Study Protocol","title-short":"Neurocognitive Profile of the Post-COVID Condition in Adults in Catalonia-A Mixed Method Prospective Cohort and Nested Case-Control Study","volume":"10","author":[{"family":"Dacosta-Aguayo","given":"Rosalia"},{"family":"Lamonja-Vicente","given":"Noemí"},{"family":"Chacón","given":"Carla"},{"family":"Carrasco-Ribelles","given":"Lucia Amalía"},{"family":"Montero-Alia","given":"Pilar"},{"family":"Costa-Garrido","given":"Anna"},{"family":"García-Sierra","given":"Rosa"},{"family":"López-Lifante","given":"Victor M."},{"family":"Moreno-Gabriel","given":"Eduard"},{"family":"Massanella","given":"Marta"},{"family":"Puig","given":"Josep"},{"family":"Muñoz-Moreno","given":"Jose A."},{"family":"Mateu","given":"Lourdes"},{"family":"Prats","given":"Anna"},{"family":"Rodríguez","given":"Carmina"},{"family":"Mataró","given":"Maria"},{"family":"Prado","given":"Julia G."},{"family":"Martínez-Cáceres","given":"Eva"},{"family":"Violán","given":"Concepción"},{"family":"Torán-Monserrat","given":"Pere"}],"issued":{"date-parts":[["2022",5,26]]}}}],"schema":"https://github.com/citation-style-language/schema/raw/master/csl-citation.json"} </w:instrText>
      </w:r>
      <w:r w:rsidR="002F73E3" w:rsidRPr="00974EC5">
        <w:rPr>
          <w:lang w:val="es-ES"/>
        </w:rPr>
        <w:fldChar w:fldCharType="separate"/>
      </w:r>
      <w:r w:rsidR="002F73E3" w:rsidRPr="00974EC5">
        <w:rPr>
          <w:lang w:val="es-ES"/>
        </w:rPr>
        <w:t>[8]</w:t>
      </w:r>
      <w:r w:rsidR="002F73E3" w:rsidRPr="00974EC5">
        <w:rPr>
          <w:lang w:val="es-ES"/>
        </w:rPr>
        <w:fldChar w:fldCharType="end"/>
      </w:r>
      <w:r w:rsidR="002F73E3" w:rsidRPr="00974EC5">
        <w:rPr>
          <w:lang w:val="es-ES"/>
        </w:rPr>
        <w:t>:</w:t>
      </w:r>
      <w:bookmarkEnd w:id="497"/>
    </w:p>
    <w:p w14:paraId="6902A7B2" w14:textId="338BE20A" w:rsidR="002F73E3" w:rsidRPr="00974EC5" w:rsidRDefault="002F73E3" w:rsidP="002F73E3">
      <w:pPr>
        <w:ind w:left="0" w:hanging="2"/>
        <w:rPr>
          <w:lang w:val="es-ES"/>
        </w:rPr>
      </w:pPr>
      <w:bookmarkStart w:id="509" w:name="_Toc186200254"/>
      <w:r w:rsidRPr="00974EC5">
        <w:rPr>
          <w:i/>
          <w:iCs/>
          <w:lang w:val="es-ES"/>
        </w:rPr>
        <w:t>(a) Para el grupo de pacientes con infección por COVID y afectación neuropsicológica</w:t>
      </w:r>
      <w:r w:rsidR="00F575A5" w:rsidRPr="00974EC5">
        <w:rPr>
          <w:i/>
          <w:iCs/>
          <w:lang w:val="es-ES"/>
        </w:rPr>
        <w:t xml:space="preserve"> (PCC </w:t>
      </w:r>
      <w:proofErr w:type="spellStart"/>
      <w:r w:rsidR="00F575A5" w:rsidRPr="00974EC5">
        <w:rPr>
          <w:i/>
          <w:iCs/>
          <w:lang w:val="es-ES"/>
        </w:rPr>
        <w:t>Cog</w:t>
      </w:r>
      <w:proofErr w:type="spellEnd"/>
      <w:r w:rsidR="00F575A5" w:rsidRPr="00974EC5">
        <w:rPr>
          <w:i/>
          <w:iCs/>
          <w:lang w:val="es-ES"/>
        </w:rPr>
        <w:t>)</w:t>
      </w:r>
      <w:r w:rsidRPr="00974EC5">
        <w:rPr>
          <w:i/>
          <w:iCs/>
          <w:lang w:val="es-ES"/>
        </w:rPr>
        <w:t>:</w:t>
      </w:r>
      <w:r w:rsidRPr="00974EC5">
        <w:rPr>
          <w:lang w:val="es-ES"/>
        </w:rPr>
        <w:t xml:space="preserve"> l</w:t>
      </w:r>
      <w:r w:rsidR="004D665F" w:rsidRPr="00974EC5">
        <w:rPr>
          <w:lang w:val="es-ES"/>
        </w:rPr>
        <w:t>as personas incluidas como</w:t>
      </w:r>
      <w:r w:rsidRPr="00974EC5">
        <w:rPr>
          <w:lang w:val="es-ES"/>
        </w:rPr>
        <w:t xml:space="preserve"> pacientes deben cumplir al menos uno de los siguientes síntomas:</w:t>
      </w:r>
      <w:bookmarkEnd w:id="509"/>
    </w:p>
    <w:p w14:paraId="25E84343" w14:textId="75308AE3" w:rsidR="002F73E3" w:rsidRPr="00974EC5" w:rsidRDefault="002F73E3" w:rsidP="002F73E3">
      <w:pPr>
        <w:ind w:leftChars="0" w:left="0" w:firstLineChars="0" w:firstLine="0"/>
        <w:rPr>
          <w:lang w:val="es-ES"/>
        </w:rPr>
      </w:pPr>
      <w:bookmarkStart w:id="510" w:name="_Toc186200255"/>
      <w:r w:rsidRPr="00974EC5">
        <w:rPr>
          <w:lang w:val="es-ES"/>
        </w:rPr>
        <w:t>1) Presentar cualquier síntoma neurológico persistente relacionado con COVID-19 durante un período mayor a 12 semanas desde el inicio de la enfermedad, incluyendo migrañas recurrentes, anosmia, ageusia, mareos y vértigo.</w:t>
      </w:r>
      <w:bookmarkEnd w:id="510"/>
    </w:p>
    <w:p w14:paraId="5A6934E2" w14:textId="737A15BB" w:rsidR="002F73E3" w:rsidRPr="00974EC5" w:rsidRDefault="002F73E3" w:rsidP="002F73E3">
      <w:pPr>
        <w:ind w:leftChars="0" w:left="0" w:firstLineChars="0" w:firstLine="0"/>
        <w:rPr>
          <w:lang w:val="es-ES"/>
        </w:rPr>
      </w:pPr>
      <w:bookmarkStart w:id="511" w:name="_Toc186200256"/>
      <w:r w:rsidRPr="00974EC5">
        <w:rPr>
          <w:lang w:val="es-ES"/>
        </w:rPr>
        <w:t>2) Presentar cualquier síntoma neuropsicológico durante un período mayor a 12 semanas desde el inicio de la enfermedad, incluyendo la sensación subjetiva de deterioro en una o más funciones cognitivas.</w:t>
      </w:r>
      <w:bookmarkEnd w:id="511"/>
    </w:p>
    <w:p w14:paraId="111EB040" w14:textId="741B7533" w:rsidR="002F73E3" w:rsidRPr="00974EC5" w:rsidRDefault="002F73E3" w:rsidP="002F73E3">
      <w:pPr>
        <w:ind w:leftChars="0" w:left="0" w:firstLineChars="0" w:firstLine="0"/>
        <w:rPr>
          <w:lang w:val="es-ES"/>
        </w:rPr>
      </w:pPr>
      <w:bookmarkStart w:id="512" w:name="_Toc186200257"/>
      <w:r w:rsidRPr="00974EC5">
        <w:rPr>
          <w:lang w:val="es-ES"/>
        </w:rPr>
        <w:t>3) Presentar cualquier síntoma vestibular o neuropsiquiátrico persistente relacionado con COVID-19 durante un período mayor a 12 semanas desde el inicio de la enfermedad, incluyendo trastornos depresivos, ansiedad o trastorno de estrés postraumático.</w:t>
      </w:r>
      <w:bookmarkEnd w:id="512"/>
    </w:p>
    <w:p w14:paraId="615C3B2C" w14:textId="6C11D845" w:rsidR="002F73E3" w:rsidRPr="00974EC5" w:rsidRDefault="002F73E3" w:rsidP="002F73E3">
      <w:pPr>
        <w:ind w:leftChars="0" w:left="0" w:firstLineChars="0" w:firstLine="0"/>
        <w:rPr>
          <w:lang w:val="es-ES"/>
        </w:rPr>
      </w:pPr>
      <w:bookmarkStart w:id="513" w:name="_Toc186200258"/>
      <w:r w:rsidRPr="00974EC5">
        <w:rPr>
          <w:lang w:val="es-ES"/>
        </w:rPr>
        <w:t>4) Presentar dos o más síntomas de los puntos 1 y 3.</w:t>
      </w:r>
      <w:bookmarkEnd w:id="513"/>
    </w:p>
    <w:p w14:paraId="044622C4" w14:textId="729D47F1" w:rsidR="002F73E3" w:rsidRPr="00974EC5" w:rsidRDefault="002F73E3" w:rsidP="002F73E3">
      <w:pPr>
        <w:ind w:left="0" w:hanging="2"/>
        <w:rPr>
          <w:lang w:val="es-ES"/>
        </w:rPr>
      </w:pPr>
      <w:bookmarkStart w:id="514" w:name="_Toc186200259"/>
      <w:r w:rsidRPr="00974EC5">
        <w:rPr>
          <w:i/>
          <w:iCs/>
          <w:lang w:val="es-ES"/>
        </w:rPr>
        <w:t>(b) Para el grupo de control sin infección por COVID</w:t>
      </w:r>
      <w:r w:rsidR="00F575A5" w:rsidRPr="00974EC5">
        <w:rPr>
          <w:i/>
          <w:iCs/>
          <w:lang w:val="es-ES"/>
        </w:rPr>
        <w:t xml:space="preserve"> (</w:t>
      </w:r>
      <w:proofErr w:type="spellStart"/>
      <w:r w:rsidR="00F575A5" w:rsidRPr="00974EC5">
        <w:rPr>
          <w:i/>
          <w:iCs/>
          <w:lang w:val="es-ES"/>
        </w:rPr>
        <w:t>NoCOV</w:t>
      </w:r>
      <w:proofErr w:type="spellEnd"/>
      <w:r w:rsidR="00F575A5" w:rsidRPr="00974EC5">
        <w:rPr>
          <w:i/>
          <w:iCs/>
          <w:lang w:val="es-ES"/>
        </w:rPr>
        <w:t>)</w:t>
      </w:r>
      <w:r w:rsidRPr="00974EC5">
        <w:rPr>
          <w:i/>
          <w:iCs/>
          <w:lang w:val="es-ES"/>
        </w:rPr>
        <w:t>:</w:t>
      </w:r>
      <w:r w:rsidRPr="00974EC5">
        <w:rPr>
          <w:lang w:val="es-ES"/>
        </w:rPr>
        <w:t xml:space="preserve"> </w:t>
      </w:r>
      <w:r w:rsidR="004D665F" w:rsidRPr="00974EC5">
        <w:rPr>
          <w:lang w:val="es-ES"/>
        </w:rPr>
        <w:t>quienes participen de este grupo</w:t>
      </w:r>
      <w:r w:rsidRPr="00974EC5">
        <w:rPr>
          <w:lang w:val="es-ES"/>
        </w:rPr>
        <w:t xml:space="preserve"> no deben haber estado infectados con COVID-19, demostrado mediante una prueba </w:t>
      </w:r>
      <w:proofErr w:type="spellStart"/>
      <w:r w:rsidRPr="00974EC5">
        <w:rPr>
          <w:lang w:val="es-ES"/>
        </w:rPr>
        <w:t>Rt</w:t>
      </w:r>
      <w:proofErr w:type="spellEnd"/>
      <w:r w:rsidRPr="00974EC5">
        <w:rPr>
          <w:lang w:val="es-ES"/>
        </w:rPr>
        <w:t>-PCR y serología negativas para nucleocápside.</w:t>
      </w:r>
      <w:bookmarkEnd w:id="514"/>
    </w:p>
    <w:p w14:paraId="11B07CB7" w14:textId="61B7D885" w:rsidR="002F73E3" w:rsidRPr="00974EC5" w:rsidRDefault="002F73E3" w:rsidP="002F73E3">
      <w:pPr>
        <w:ind w:left="0" w:hanging="2"/>
        <w:rPr>
          <w:lang w:val="es-ES"/>
        </w:rPr>
      </w:pPr>
      <w:bookmarkStart w:id="515" w:name="_Toc186200260"/>
      <w:r w:rsidRPr="00974EC5">
        <w:rPr>
          <w:i/>
          <w:iCs/>
          <w:lang w:val="es-ES"/>
        </w:rPr>
        <w:t>(c) Para el grupo de control de pacientes diagnosticados con PCC pero sin afectación neurocognitiva</w:t>
      </w:r>
      <w:r w:rsidR="00F575A5" w:rsidRPr="00974EC5">
        <w:rPr>
          <w:i/>
          <w:iCs/>
          <w:lang w:val="es-ES"/>
        </w:rPr>
        <w:t xml:space="preserve"> (PCC No </w:t>
      </w:r>
      <w:proofErr w:type="spellStart"/>
      <w:r w:rsidR="00F575A5" w:rsidRPr="00974EC5">
        <w:rPr>
          <w:i/>
          <w:iCs/>
          <w:lang w:val="es-ES"/>
        </w:rPr>
        <w:t>cog</w:t>
      </w:r>
      <w:proofErr w:type="spellEnd"/>
      <w:r w:rsidR="0066665B" w:rsidRPr="00974EC5">
        <w:rPr>
          <w:i/>
          <w:iCs/>
          <w:lang w:val="es-ES"/>
        </w:rPr>
        <w:t>)</w:t>
      </w:r>
      <w:r w:rsidRPr="00974EC5">
        <w:rPr>
          <w:i/>
          <w:iCs/>
          <w:lang w:val="es-ES"/>
        </w:rPr>
        <w:t>:</w:t>
      </w:r>
      <w:r w:rsidRPr="00974EC5">
        <w:rPr>
          <w:lang w:val="es-ES"/>
        </w:rPr>
        <w:t xml:space="preserve"> </w:t>
      </w:r>
      <w:r w:rsidR="004D665F" w:rsidRPr="00974EC5">
        <w:rPr>
          <w:lang w:val="es-ES"/>
        </w:rPr>
        <w:t>quienes participen de este grupo</w:t>
      </w:r>
      <w:r w:rsidRPr="00974EC5">
        <w:rPr>
          <w:lang w:val="es-ES"/>
        </w:rPr>
        <w:t xml:space="preserve"> deben presentar algunos síntomas persistentes de COVID-19 pero sin déficits neurocognitivos, durante un período mayor a 12 semanas desde el inicio de la enfermedad.</w:t>
      </w:r>
      <w:bookmarkEnd w:id="515"/>
    </w:p>
    <w:p w14:paraId="3AAD4535" w14:textId="5496D104" w:rsidR="002F73E3" w:rsidRPr="00974EC5" w:rsidRDefault="002F73E3" w:rsidP="002F73E3">
      <w:pPr>
        <w:ind w:left="0" w:hanging="2"/>
        <w:rPr>
          <w:lang w:val="es-ES"/>
        </w:rPr>
      </w:pPr>
      <w:bookmarkStart w:id="516" w:name="_Toc186200261"/>
      <w:r w:rsidRPr="00974EC5">
        <w:rPr>
          <w:i/>
          <w:iCs/>
          <w:lang w:val="es-ES"/>
        </w:rPr>
        <w:t>(d) Para el grupo de pacientes sin PCC</w:t>
      </w:r>
      <w:r w:rsidR="00F575A5" w:rsidRPr="00974EC5">
        <w:rPr>
          <w:i/>
          <w:iCs/>
          <w:lang w:val="es-ES"/>
        </w:rPr>
        <w:t xml:space="preserve"> (</w:t>
      </w:r>
      <w:proofErr w:type="spellStart"/>
      <w:r w:rsidR="00F575A5" w:rsidRPr="00974EC5">
        <w:rPr>
          <w:i/>
          <w:iCs/>
          <w:lang w:val="es-ES"/>
        </w:rPr>
        <w:t>NoPCC</w:t>
      </w:r>
      <w:proofErr w:type="spellEnd"/>
      <w:r w:rsidR="00F575A5" w:rsidRPr="00974EC5">
        <w:rPr>
          <w:i/>
          <w:iCs/>
          <w:lang w:val="es-ES"/>
        </w:rPr>
        <w:t>)</w:t>
      </w:r>
      <w:r w:rsidRPr="00974EC5">
        <w:rPr>
          <w:i/>
          <w:iCs/>
          <w:lang w:val="es-ES"/>
        </w:rPr>
        <w:t>:</w:t>
      </w:r>
      <w:r w:rsidRPr="00974EC5">
        <w:rPr>
          <w:lang w:val="es-ES"/>
        </w:rPr>
        <w:t xml:space="preserve"> </w:t>
      </w:r>
      <w:r w:rsidR="004D665F" w:rsidRPr="00974EC5">
        <w:rPr>
          <w:lang w:val="es-ES"/>
        </w:rPr>
        <w:t>quienes participen</w:t>
      </w:r>
      <w:r w:rsidRPr="00974EC5">
        <w:rPr>
          <w:lang w:val="es-ES"/>
        </w:rPr>
        <w:t xml:space="preserve"> deben haberse recuperado de la infección por COVID-19, demostrado mediante una prueba </w:t>
      </w:r>
      <w:proofErr w:type="spellStart"/>
      <w:r w:rsidRPr="00974EC5">
        <w:rPr>
          <w:lang w:val="es-ES"/>
        </w:rPr>
        <w:t>Rt</w:t>
      </w:r>
      <w:proofErr w:type="spellEnd"/>
      <w:r w:rsidRPr="00974EC5">
        <w:rPr>
          <w:lang w:val="es-ES"/>
        </w:rPr>
        <w:t>-PCR positiva, y no presentar síntomas persistentes de COVID-19 durante un período mayor a 12 semanas desde el inicio de la enfermedad.</w:t>
      </w:r>
      <w:bookmarkEnd w:id="516"/>
    </w:p>
    <w:p w14:paraId="6C7395DF" w14:textId="3B038502" w:rsidR="002F73E3" w:rsidRPr="00974EC5" w:rsidRDefault="002F73E3" w:rsidP="002F73E3">
      <w:pPr>
        <w:ind w:left="0" w:hanging="2"/>
        <w:rPr>
          <w:lang w:val="es-ES"/>
        </w:rPr>
      </w:pPr>
      <w:bookmarkStart w:id="517" w:name="_Toc186200262"/>
      <w:r w:rsidRPr="00974EC5">
        <w:rPr>
          <w:lang w:val="es-ES"/>
        </w:rPr>
        <w:t>Por otra parte, los criterios de exclusión fueron:</w:t>
      </w:r>
      <w:bookmarkEnd w:id="517"/>
    </w:p>
    <w:p w14:paraId="544B13B7" w14:textId="36A2B991" w:rsidR="002F73E3" w:rsidRPr="00974EC5" w:rsidRDefault="002F73E3" w:rsidP="002F73E3">
      <w:pPr>
        <w:ind w:leftChars="0" w:left="0" w:firstLineChars="0" w:firstLine="0"/>
        <w:rPr>
          <w:lang w:val="es-ES"/>
        </w:rPr>
      </w:pPr>
      <w:bookmarkStart w:id="518" w:name="_Toc186200263"/>
      <w:r w:rsidRPr="00974EC5">
        <w:rPr>
          <w:lang w:val="es-ES"/>
        </w:rPr>
        <w:t>1) Deterioro cognitivo, síntomas psiquiátricos como psicosis, esquizofrenia, trastorno por déficit de atención, antecedentes de abuso de drogas o alcohol, o enfermedad neurológica previa a la infección por COVID-19.</w:t>
      </w:r>
      <w:bookmarkEnd w:id="518"/>
    </w:p>
    <w:p w14:paraId="5F404812" w14:textId="6A44656F" w:rsidR="002F73E3" w:rsidRPr="00974EC5" w:rsidRDefault="002F73E3" w:rsidP="002F73E3">
      <w:pPr>
        <w:ind w:leftChars="0" w:left="0" w:firstLineChars="0" w:firstLine="0"/>
        <w:rPr>
          <w:lang w:val="es-ES"/>
        </w:rPr>
      </w:pPr>
      <w:bookmarkStart w:id="519" w:name="_Toc186200264"/>
      <w:r w:rsidRPr="00974EC5">
        <w:rPr>
          <w:lang w:val="es-ES"/>
        </w:rPr>
        <w:t>2) Presencia de cualquier condición que impida o contraindique la realización de una resonancia magnética (MRI).</w:t>
      </w:r>
      <w:bookmarkEnd w:id="519"/>
    </w:p>
    <w:p w14:paraId="4019B1C2" w14:textId="3497DD3D" w:rsidR="002F73E3" w:rsidRPr="00974EC5" w:rsidRDefault="002F73E3" w:rsidP="002F73E3">
      <w:pPr>
        <w:ind w:leftChars="0" w:left="0" w:firstLineChars="0" w:firstLine="0"/>
        <w:rPr>
          <w:lang w:val="es-ES"/>
        </w:rPr>
      </w:pPr>
      <w:bookmarkStart w:id="520" w:name="_Toc186200265"/>
      <w:r w:rsidRPr="00974EC5">
        <w:rPr>
          <w:lang w:val="es-ES"/>
        </w:rPr>
        <w:t>3) Pronóstico vital menor a 6 meses.</w:t>
      </w:r>
      <w:bookmarkEnd w:id="520"/>
    </w:p>
    <w:p w14:paraId="3B0FAAEC" w14:textId="6CE1B831" w:rsidR="00B95339" w:rsidRPr="00974EC5" w:rsidRDefault="0095288D" w:rsidP="00B95339">
      <w:pPr>
        <w:ind w:left="0" w:hanging="2"/>
        <w:rPr>
          <w:lang w:val="es-ES"/>
        </w:rPr>
      </w:pPr>
      <w:bookmarkStart w:id="521" w:name="_Toc186200266"/>
      <w:r w:rsidRPr="00974EC5">
        <w:rPr>
          <w:lang w:val="es-ES"/>
        </w:rPr>
        <w:t xml:space="preserve">Tras la aplicación de los criterios de inclusión y exclusión, </w:t>
      </w:r>
      <w:r w:rsidR="00B95339" w:rsidRPr="00974EC5">
        <w:rPr>
          <w:lang w:val="es-ES"/>
        </w:rPr>
        <w:t>se obtuvo una base de datos de 268 pacientes</w:t>
      </w:r>
      <w:bookmarkEnd w:id="498"/>
      <w:r w:rsidR="00B95339" w:rsidRPr="00974EC5">
        <w:rPr>
          <w:lang w:val="es-ES"/>
        </w:rPr>
        <w:t xml:space="preserve"> cuyas principales características sociodemográficas se resumen en la tabla </w:t>
      </w:r>
      <w:r w:rsidR="00407ACD" w:rsidRPr="00974EC5">
        <w:rPr>
          <w:lang w:val="es-ES"/>
        </w:rPr>
        <w:t>4</w:t>
      </w:r>
      <w:r w:rsidR="00B95339" w:rsidRPr="00974EC5">
        <w:rPr>
          <w:lang w:val="es-ES"/>
        </w:rPr>
        <w:t>.</w:t>
      </w:r>
      <w:bookmarkEnd w:id="521"/>
    </w:p>
    <w:p w14:paraId="5DEC06A1" w14:textId="77777777" w:rsidR="0095288D" w:rsidRPr="00974EC5" w:rsidRDefault="0095288D" w:rsidP="00B95339">
      <w:pPr>
        <w:ind w:left="0" w:hanging="2"/>
        <w:rPr>
          <w:lang w:val="es-ES"/>
        </w:rPr>
      </w:pPr>
    </w:p>
    <w:tbl>
      <w:tblPr>
        <w:tblStyle w:val="Tablaconcuadrcula"/>
        <w:tblW w:w="0" w:type="auto"/>
        <w:jc w:val="center"/>
        <w:tblLook w:val="04A0" w:firstRow="1" w:lastRow="0" w:firstColumn="1" w:lastColumn="0" w:noHBand="0" w:noVBand="1"/>
      </w:tblPr>
      <w:tblGrid>
        <w:gridCol w:w="1699"/>
        <w:gridCol w:w="1950"/>
        <w:gridCol w:w="1699"/>
        <w:gridCol w:w="1699"/>
      </w:tblGrid>
      <w:tr w:rsidR="00B95339" w:rsidRPr="00974EC5" w14:paraId="008A0A45" w14:textId="77777777" w:rsidTr="00342073">
        <w:trPr>
          <w:jc w:val="center"/>
        </w:trPr>
        <w:tc>
          <w:tcPr>
            <w:tcW w:w="1699" w:type="dxa"/>
            <w:vAlign w:val="center"/>
          </w:tcPr>
          <w:p w14:paraId="6A7124A2" w14:textId="77777777" w:rsidR="00B95339" w:rsidRPr="00974EC5" w:rsidRDefault="00B95339" w:rsidP="00342073">
            <w:pPr>
              <w:ind w:leftChars="0" w:left="0" w:firstLineChars="0" w:firstLine="0"/>
              <w:jc w:val="center"/>
              <w:rPr>
                <w:b/>
                <w:bCs/>
                <w:sz w:val="20"/>
                <w:szCs w:val="20"/>
                <w:lang w:val="es-ES"/>
              </w:rPr>
            </w:pPr>
            <w:bookmarkStart w:id="522" w:name="_Toc186200267"/>
            <w:r w:rsidRPr="00974EC5">
              <w:rPr>
                <w:b/>
                <w:bCs/>
                <w:sz w:val="20"/>
                <w:szCs w:val="20"/>
                <w:lang w:val="es-ES"/>
              </w:rPr>
              <w:t>Variable</w:t>
            </w:r>
            <w:bookmarkEnd w:id="522"/>
          </w:p>
        </w:tc>
        <w:tc>
          <w:tcPr>
            <w:tcW w:w="1950" w:type="dxa"/>
            <w:vAlign w:val="center"/>
          </w:tcPr>
          <w:p w14:paraId="11973A50" w14:textId="77777777" w:rsidR="00B95339" w:rsidRPr="00974EC5" w:rsidRDefault="00B95339" w:rsidP="00342073">
            <w:pPr>
              <w:ind w:leftChars="0" w:left="0" w:firstLineChars="0" w:firstLine="0"/>
              <w:jc w:val="center"/>
              <w:rPr>
                <w:b/>
                <w:bCs/>
                <w:sz w:val="20"/>
                <w:szCs w:val="20"/>
                <w:lang w:val="es-ES"/>
              </w:rPr>
            </w:pPr>
            <w:bookmarkStart w:id="523" w:name="_Toc186200268"/>
            <w:r w:rsidRPr="00974EC5">
              <w:rPr>
                <w:b/>
                <w:bCs/>
                <w:sz w:val="20"/>
                <w:szCs w:val="20"/>
                <w:lang w:val="es-ES"/>
              </w:rPr>
              <w:t>Valor</w:t>
            </w:r>
            <w:bookmarkEnd w:id="523"/>
          </w:p>
        </w:tc>
        <w:tc>
          <w:tcPr>
            <w:tcW w:w="1699" w:type="dxa"/>
            <w:vAlign w:val="center"/>
          </w:tcPr>
          <w:p w14:paraId="240F35AA" w14:textId="77777777" w:rsidR="007A48D7" w:rsidRPr="00974EC5" w:rsidRDefault="00B95339" w:rsidP="00342073">
            <w:pPr>
              <w:ind w:leftChars="0" w:left="0" w:firstLineChars="0" w:firstLine="0"/>
              <w:jc w:val="center"/>
              <w:rPr>
                <w:b/>
                <w:bCs/>
                <w:sz w:val="20"/>
                <w:szCs w:val="20"/>
                <w:lang w:val="es-ES"/>
              </w:rPr>
            </w:pPr>
            <w:bookmarkStart w:id="524" w:name="_Toc186200269"/>
            <w:r w:rsidRPr="00974EC5">
              <w:rPr>
                <w:b/>
                <w:bCs/>
                <w:sz w:val="20"/>
                <w:szCs w:val="20"/>
                <w:lang w:val="es-ES"/>
              </w:rPr>
              <w:t xml:space="preserve">n </w:t>
            </w:r>
          </w:p>
          <w:p w14:paraId="71A4D245" w14:textId="33E645C4" w:rsidR="00B95339" w:rsidRPr="00974EC5" w:rsidRDefault="00B95339" w:rsidP="00342073">
            <w:pPr>
              <w:ind w:leftChars="0" w:left="0" w:firstLineChars="0" w:firstLine="0"/>
              <w:jc w:val="center"/>
              <w:rPr>
                <w:b/>
                <w:bCs/>
                <w:sz w:val="20"/>
                <w:szCs w:val="20"/>
                <w:lang w:val="es-ES"/>
              </w:rPr>
            </w:pPr>
            <w:r w:rsidRPr="00974EC5">
              <w:rPr>
                <w:b/>
                <w:bCs/>
                <w:sz w:val="20"/>
                <w:szCs w:val="20"/>
                <w:lang w:val="es-ES"/>
              </w:rPr>
              <w:t>(número de participantes)</w:t>
            </w:r>
            <w:bookmarkEnd w:id="524"/>
          </w:p>
        </w:tc>
        <w:tc>
          <w:tcPr>
            <w:tcW w:w="1699" w:type="dxa"/>
            <w:vAlign w:val="center"/>
          </w:tcPr>
          <w:p w14:paraId="5B239EA5" w14:textId="77777777" w:rsidR="00B95339" w:rsidRPr="00974EC5" w:rsidRDefault="00B95339" w:rsidP="00342073">
            <w:pPr>
              <w:ind w:leftChars="0" w:left="0" w:firstLineChars="0" w:firstLine="0"/>
              <w:jc w:val="center"/>
              <w:rPr>
                <w:b/>
                <w:bCs/>
                <w:sz w:val="20"/>
                <w:szCs w:val="20"/>
                <w:lang w:val="es-ES"/>
              </w:rPr>
            </w:pPr>
            <w:bookmarkStart w:id="525" w:name="_Toc186200270"/>
            <w:r w:rsidRPr="00974EC5">
              <w:rPr>
                <w:b/>
                <w:bCs/>
                <w:sz w:val="20"/>
                <w:szCs w:val="20"/>
                <w:lang w:val="es-ES"/>
              </w:rPr>
              <w:t>Porcentaje</w:t>
            </w:r>
            <w:bookmarkEnd w:id="525"/>
          </w:p>
        </w:tc>
      </w:tr>
      <w:tr w:rsidR="00B95339" w:rsidRPr="00974EC5" w14:paraId="5E6DDBD9" w14:textId="77777777" w:rsidTr="00342073">
        <w:trPr>
          <w:jc w:val="center"/>
        </w:trPr>
        <w:tc>
          <w:tcPr>
            <w:tcW w:w="1699" w:type="dxa"/>
            <w:vMerge w:val="restart"/>
            <w:vAlign w:val="center"/>
          </w:tcPr>
          <w:p w14:paraId="4AB8A2E0" w14:textId="77777777" w:rsidR="00B95339" w:rsidRPr="00974EC5" w:rsidRDefault="00B95339" w:rsidP="00342073">
            <w:pPr>
              <w:ind w:leftChars="0" w:left="0" w:firstLineChars="0" w:firstLine="0"/>
              <w:jc w:val="center"/>
              <w:rPr>
                <w:b/>
                <w:bCs/>
                <w:sz w:val="20"/>
                <w:szCs w:val="20"/>
                <w:lang w:val="es-ES"/>
              </w:rPr>
            </w:pPr>
            <w:bookmarkStart w:id="526" w:name="_Toc186200271"/>
            <w:r w:rsidRPr="00974EC5">
              <w:rPr>
                <w:b/>
                <w:bCs/>
                <w:sz w:val="20"/>
                <w:szCs w:val="20"/>
                <w:lang w:val="es-ES"/>
              </w:rPr>
              <w:t>Sexo</w:t>
            </w:r>
            <w:bookmarkEnd w:id="526"/>
          </w:p>
        </w:tc>
        <w:tc>
          <w:tcPr>
            <w:tcW w:w="1950" w:type="dxa"/>
            <w:vAlign w:val="center"/>
          </w:tcPr>
          <w:p w14:paraId="284D52DB" w14:textId="77777777" w:rsidR="00B95339" w:rsidRPr="00974EC5" w:rsidRDefault="00B95339" w:rsidP="00342073">
            <w:pPr>
              <w:ind w:leftChars="0" w:left="0" w:firstLineChars="0" w:firstLine="0"/>
              <w:jc w:val="center"/>
              <w:rPr>
                <w:sz w:val="20"/>
                <w:szCs w:val="20"/>
                <w:lang w:val="es-ES"/>
              </w:rPr>
            </w:pPr>
            <w:bookmarkStart w:id="527" w:name="_Toc186200272"/>
            <w:r w:rsidRPr="00974EC5">
              <w:rPr>
                <w:sz w:val="20"/>
                <w:szCs w:val="20"/>
                <w:lang w:val="es-ES"/>
              </w:rPr>
              <w:t>Femenino</w:t>
            </w:r>
            <w:bookmarkEnd w:id="527"/>
          </w:p>
        </w:tc>
        <w:tc>
          <w:tcPr>
            <w:tcW w:w="1699" w:type="dxa"/>
            <w:vAlign w:val="center"/>
          </w:tcPr>
          <w:p w14:paraId="39705494" w14:textId="77777777" w:rsidR="00B95339" w:rsidRPr="00974EC5" w:rsidRDefault="00B95339" w:rsidP="00342073">
            <w:pPr>
              <w:ind w:leftChars="0" w:left="0" w:firstLineChars="0" w:firstLine="0"/>
              <w:jc w:val="center"/>
              <w:rPr>
                <w:sz w:val="20"/>
                <w:szCs w:val="20"/>
                <w:lang w:val="es-ES"/>
              </w:rPr>
            </w:pPr>
            <w:bookmarkStart w:id="528" w:name="_Toc186200273"/>
            <w:r w:rsidRPr="00974EC5">
              <w:rPr>
                <w:sz w:val="20"/>
                <w:szCs w:val="20"/>
                <w:lang w:val="es-ES"/>
              </w:rPr>
              <w:t>217</w:t>
            </w:r>
            <w:bookmarkEnd w:id="528"/>
          </w:p>
        </w:tc>
        <w:tc>
          <w:tcPr>
            <w:tcW w:w="1699" w:type="dxa"/>
            <w:vAlign w:val="center"/>
          </w:tcPr>
          <w:p w14:paraId="25699460" w14:textId="77777777" w:rsidR="00B95339" w:rsidRPr="00974EC5" w:rsidRDefault="00B95339" w:rsidP="00342073">
            <w:pPr>
              <w:ind w:leftChars="0" w:left="0" w:firstLineChars="0" w:firstLine="0"/>
              <w:jc w:val="center"/>
              <w:rPr>
                <w:b/>
                <w:bCs/>
                <w:sz w:val="20"/>
                <w:szCs w:val="20"/>
                <w:lang w:val="es-ES"/>
              </w:rPr>
            </w:pPr>
            <w:bookmarkStart w:id="529" w:name="_Toc186200274"/>
            <w:r w:rsidRPr="00974EC5">
              <w:rPr>
                <w:b/>
                <w:bCs/>
                <w:sz w:val="20"/>
                <w:szCs w:val="20"/>
                <w:lang w:val="es-ES"/>
              </w:rPr>
              <w:t>80,97</w:t>
            </w:r>
            <w:bookmarkEnd w:id="529"/>
          </w:p>
        </w:tc>
      </w:tr>
      <w:tr w:rsidR="00B95339" w:rsidRPr="00974EC5" w14:paraId="60926C87" w14:textId="77777777" w:rsidTr="00342073">
        <w:trPr>
          <w:jc w:val="center"/>
        </w:trPr>
        <w:tc>
          <w:tcPr>
            <w:tcW w:w="1699" w:type="dxa"/>
            <w:vMerge/>
            <w:vAlign w:val="center"/>
          </w:tcPr>
          <w:p w14:paraId="3797FDC8" w14:textId="77777777" w:rsidR="00B95339" w:rsidRPr="00974EC5" w:rsidRDefault="00B95339" w:rsidP="00342073">
            <w:pPr>
              <w:ind w:leftChars="0" w:left="0" w:firstLineChars="0" w:firstLine="0"/>
              <w:jc w:val="center"/>
              <w:rPr>
                <w:b/>
                <w:bCs/>
                <w:sz w:val="20"/>
                <w:szCs w:val="20"/>
                <w:lang w:val="es-ES"/>
              </w:rPr>
            </w:pPr>
          </w:p>
        </w:tc>
        <w:tc>
          <w:tcPr>
            <w:tcW w:w="1950" w:type="dxa"/>
            <w:vAlign w:val="center"/>
          </w:tcPr>
          <w:p w14:paraId="5CEFB55A" w14:textId="77777777" w:rsidR="00B95339" w:rsidRPr="00974EC5" w:rsidRDefault="00B95339" w:rsidP="00342073">
            <w:pPr>
              <w:ind w:leftChars="0" w:left="0" w:firstLineChars="0" w:firstLine="0"/>
              <w:jc w:val="center"/>
              <w:rPr>
                <w:sz w:val="20"/>
                <w:szCs w:val="20"/>
                <w:lang w:val="es-ES"/>
              </w:rPr>
            </w:pPr>
            <w:bookmarkStart w:id="530" w:name="_Toc186200275"/>
            <w:r w:rsidRPr="00974EC5">
              <w:rPr>
                <w:sz w:val="20"/>
                <w:szCs w:val="20"/>
                <w:lang w:val="es-ES"/>
              </w:rPr>
              <w:t>Masculino</w:t>
            </w:r>
            <w:bookmarkEnd w:id="530"/>
          </w:p>
        </w:tc>
        <w:tc>
          <w:tcPr>
            <w:tcW w:w="1699" w:type="dxa"/>
            <w:vAlign w:val="center"/>
          </w:tcPr>
          <w:p w14:paraId="730D1369" w14:textId="77777777" w:rsidR="00B95339" w:rsidRPr="00974EC5" w:rsidRDefault="00B95339" w:rsidP="00342073">
            <w:pPr>
              <w:ind w:leftChars="0" w:left="0" w:firstLineChars="0" w:firstLine="0"/>
              <w:jc w:val="center"/>
              <w:rPr>
                <w:sz w:val="20"/>
                <w:szCs w:val="20"/>
                <w:lang w:val="es-ES"/>
              </w:rPr>
            </w:pPr>
            <w:bookmarkStart w:id="531" w:name="_Toc186200276"/>
            <w:r w:rsidRPr="00974EC5">
              <w:rPr>
                <w:sz w:val="20"/>
                <w:szCs w:val="20"/>
                <w:lang w:val="es-ES"/>
              </w:rPr>
              <w:t>51</w:t>
            </w:r>
            <w:bookmarkEnd w:id="531"/>
          </w:p>
        </w:tc>
        <w:tc>
          <w:tcPr>
            <w:tcW w:w="1699" w:type="dxa"/>
            <w:vAlign w:val="center"/>
          </w:tcPr>
          <w:p w14:paraId="57AE9B8E" w14:textId="77777777" w:rsidR="00B95339" w:rsidRPr="00974EC5" w:rsidRDefault="00B95339" w:rsidP="00342073">
            <w:pPr>
              <w:ind w:leftChars="0" w:left="0" w:firstLineChars="0" w:firstLine="0"/>
              <w:jc w:val="center"/>
              <w:rPr>
                <w:b/>
                <w:bCs/>
                <w:sz w:val="20"/>
                <w:szCs w:val="20"/>
                <w:lang w:val="es-ES"/>
              </w:rPr>
            </w:pPr>
            <w:bookmarkStart w:id="532" w:name="_Toc186200277"/>
            <w:r w:rsidRPr="00974EC5">
              <w:rPr>
                <w:b/>
                <w:bCs/>
                <w:sz w:val="20"/>
                <w:szCs w:val="20"/>
                <w:lang w:val="es-ES"/>
              </w:rPr>
              <w:t>19,03</w:t>
            </w:r>
            <w:bookmarkEnd w:id="532"/>
          </w:p>
        </w:tc>
      </w:tr>
      <w:tr w:rsidR="00B95339" w:rsidRPr="00974EC5" w14:paraId="2014E8AC" w14:textId="77777777" w:rsidTr="00342073">
        <w:trPr>
          <w:jc w:val="center"/>
        </w:trPr>
        <w:tc>
          <w:tcPr>
            <w:tcW w:w="1699" w:type="dxa"/>
            <w:vMerge w:val="restart"/>
            <w:vAlign w:val="center"/>
          </w:tcPr>
          <w:p w14:paraId="6C5A5DFE" w14:textId="77777777" w:rsidR="00B95339" w:rsidRPr="00974EC5" w:rsidRDefault="00B95339" w:rsidP="00342073">
            <w:pPr>
              <w:ind w:leftChars="0" w:left="0" w:firstLineChars="0" w:firstLine="0"/>
              <w:jc w:val="center"/>
              <w:rPr>
                <w:b/>
                <w:bCs/>
                <w:sz w:val="20"/>
                <w:szCs w:val="20"/>
                <w:lang w:val="es-ES"/>
              </w:rPr>
            </w:pPr>
            <w:bookmarkStart w:id="533" w:name="_Toc186200278"/>
            <w:r w:rsidRPr="00974EC5">
              <w:rPr>
                <w:b/>
                <w:bCs/>
                <w:sz w:val="20"/>
                <w:szCs w:val="20"/>
                <w:lang w:val="es-ES"/>
              </w:rPr>
              <w:t>Nivel educativo</w:t>
            </w:r>
            <w:bookmarkEnd w:id="533"/>
          </w:p>
        </w:tc>
        <w:tc>
          <w:tcPr>
            <w:tcW w:w="1950" w:type="dxa"/>
            <w:vAlign w:val="center"/>
          </w:tcPr>
          <w:p w14:paraId="61D4C924" w14:textId="77777777" w:rsidR="00B95339" w:rsidRPr="00974EC5" w:rsidRDefault="00B95339" w:rsidP="00342073">
            <w:pPr>
              <w:ind w:leftChars="0" w:left="0" w:firstLineChars="0" w:firstLine="0"/>
              <w:jc w:val="center"/>
              <w:rPr>
                <w:sz w:val="20"/>
                <w:szCs w:val="20"/>
                <w:lang w:val="es-ES"/>
              </w:rPr>
            </w:pPr>
            <w:bookmarkStart w:id="534" w:name="_Toc186200279"/>
            <w:r w:rsidRPr="00974EC5">
              <w:rPr>
                <w:sz w:val="20"/>
                <w:szCs w:val="20"/>
                <w:lang w:val="es-ES"/>
              </w:rPr>
              <w:t>Educación primaria</w:t>
            </w:r>
            <w:bookmarkEnd w:id="534"/>
          </w:p>
        </w:tc>
        <w:tc>
          <w:tcPr>
            <w:tcW w:w="1699" w:type="dxa"/>
            <w:vAlign w:val="center"/>
          </w:tcPr>
          <w:p w14:paraId="3B354B43" w14:textId="77777777" w:rsidR="00B95339" w:rsidRPr="00974EC5" w:rsidRDefault="00B95339" w:rsidP="00342073">
            <w:pPr>
              <w:ind w:leftChars="0" w:left="0" w:firstLineChars="0" w:firstLine="0"/>
              <w:jc w:val="center"/>
              <w:rPr>
                <w:sz w:val="20"/>
                <w:szCs w:val="20"/>
                <w:lang w:val="es-ES"/>
              </w:rPr>
            </w:pPr>
            <w:bookmarkStart w:id="535" w:name="_Toc186200280"/>
            <w:r w:rsidRPr="00974EC5">
              <w:rPr>
                <w:sz w:val="20"/>
                <w:szCs w:val="20"/>
                <w:lang w:val="es-ES"/>
              </w:rPr>
              <w:t>11</w:t>
            </w:r>
            <w:bookmarkEnd w:id="535"/>
          </w:p>
        </w:tc>
        <w:tc>
          <w:tcPr>
            <w:tcW w:w="1699" w:type="dxa"/>
            <w:vAlign w:val="center"/>
          </w:tcPr>
          <w:p w14:paraId="0695135F" w14:textId="77777777" w:rsidR="00B95339" w:rsidRPr="00974EC5" w:rsidRDefault="00B95339" w:rsidP="00342073">
            <w:pPr>
              <w:ind w:leftChars="0" w:left="0" w:firstLineChars="0" w:firstLine="0"/>
              <w:jc w:val="center"/>
              <w:rPr>
                <w:b/>
                <w:bCs/>
                <w:sz w:val="20"/>
                <w:szCs w:val="20"/>
                <w:lang w:val="es-ES"/>
              </w:rPr>
            </w:pPr>
            <w:bookmarkStart w:id="536" w:name="_Toc186200281"/>
            <w:r w:rsidRPr="00974EC5">
              <w:rPr>
                <w:b/>
                <w:bCs/>
                <w:sz w:val="20"/>
                <w:szCs w:val="20"/>
                <w:lang w:val="es-ES"/>
              </w:rPr>
              <w:t>4,10</w:t>
            </w:r>
            <w:bookmarkEnd w:id="536"/>
          </w:p>
        </w:tc>
      </w:tr>
      <w:tr w:rsidR="00B95339" w:rsidRPr="00974EC5" w14:paraId="79C47725" w14:textId="77777777" w:rsidTr="00342073">
        <w:trPr>
          <w:jc w:val="center"/>
        </w:trPr>
        <w:tc>
          <w:tcPr>
            <w:tcW w:w="1699" w:type="dxa"/>
            <w:vMerge/>
            <w:vAlign w:val="center"/>
          </w:tcPr>
          <w:p w14:paraId="5D2EDB0F" w14:textId="77777777" w:rsidR="00B95339" w:rsidRPr="00974EC5" w:rsidRDefault="00B95339" w:rsidP="00342073">
            <w:pPr>
              <w:ind w:leftChars="0" w:left="0" w:firstLineChars="0" w:firstLine="0"/>
              <w:jc w:val="center"/>
              <w:rPr>
                <w:b/>
                <w:bCs/>
                <w:sz w:val="20"/>
                <w:szCs w:val="20"/>
                <w:lang w:val="es-ES"/>
              </w:rPr>
            </w:pPr>
          </w:p>
        </w:tc>
        <w:tc>
          <w:tcPr>
            <w:tcW w:w="1950" w:type="dxa"/>
            <w:vAlign w:val="center"/>
          </w:tcPr>
          <w:p w14:paraId="6996C0B6" w14:textId="77777777" w:rsidR="00B95339" w:rsidRPr="00974EC5" w:rsidRDefault="00B95339" w:rsidP="00342073">
            <w:pPr>
              <w:ind w:leftChars="0" w:left="0" w:firstLineChars="0" w:firstLine="0"/>
              <w:jc w:val="center"/>
              <w:rPr>
                <w:sz w:val="20"/>
                <w:szCs w:val="20"/>
                <w:lang w:val="es-ES"/>
              </w:rPr>
            </w:pPr>
            <w:bookmarkStart w:id="537" w:name="_Toc186200282"/>
            <w:r w:rsidRPr="00974EC5">
              <w:rPr>
                <w:sz w:val="20"/>
                <w:szCs w:val="20"/>
                <w:lang w:val="es-ES"/>
              </w:rPr>
              <w:t>Educación secundaria</w:t>
            </w:r>
            <w:bookmarkEnd w:id="537"/>
          </w:p>
        </w:tc>
        <w:tc>
          <w:tcPr>
            <w:tcW w:w="1699" w:type="dxa"/>
            <w:vAlign w:val="center"/>
          </w:tcPr>
          <w:p w14:paraId="576C0665" w14:textId="77777777" w:rsidR="00B95339" w:rsidRPr="00974EC5" w:rsidRDefault="00B95339" w:rsidP="00342073">
            <w:pPr>
              <w:ind w:leftChars="0" w:left="0" w:firstLineChars="0" w:firstLine="0"/>
              <w:jc w:val="center"/>
              <w:rPr>
                <w:sz w:val="20"/>
                <w:szCs w:val="20"/>
                <w:lang w:val="es-ES"/>
              </w:rPr>
            </w:pPr>
            <w:bookmarkStart w:id="538" w:name="_Toc186200283"/>
            <w:r w:rsidRPr="00974EC5">
              <w:rPr>
                <w:sz w:val="20"/>
                <w:szCs w:val="20"/>
                <w:lang w:val="es-ES"/>
              </w:rPr>
              <w:t>10</w:t>
            </w:r>
            <w:bookmarkEnd w:id="538"/>
          </w:p>
        </w:tc>
        <w:tc>
          <w:tcPr>
            <w:tcW w:w="1699" w:type="dxa"/>
            <w:vAlign w:val="center"/>
          </w:tcPr>
          <w:p w14:paraId="663E2954" w14:textId="77777777" w:rsidR="00B95339" w:rsidRPr="00974EC5" w:rsidRDefault="00B95339" w:rsidP="00342073">
            <w:pPr>
              <w:ind w:leftChars="0" w:left="0" w:firstLineChars="0" w:firstLine="0"/>
              <w:jc w:val="center"/>
              <w:rPr>
                <w:b/>
                <w:bCs/>
                <w:sz w:val="20"/>
                <w:szCs w:val="20"/>
                <w:lang w:val="es-ES"/>
              </w:rPr>
            </w:pPr>
            <w:bookmarkStart w:id="539" w:name="_Toc186200284"/>
            <w:r w:rsidRPr="00974EC5">
              <w:rPr>
                <w:b/>
                <w:bCs/>
                <w:sz w:val="20"/>
                <w:szCs w:val="20"/>
                <w:lang w:val="es-ES"/>
              </w:rPr>
              <w:t>3,73</w:t>
            </w:r>
            <w:bookmarkEnd w:id="539"/>
          </w:p>
        </w:tc>
      </w:tr>
      <w:tr w:rsidR="00B95339" w:rsidRPr="00974EC5" w14:paraId="76D53967" w14:textId="77777777" w:rsidTr="00342073">
        <w:trPr>
          <w:jc w:val="center"/>
        </w:trPr>
        <w:tc>
          <w:tcPr>
            <w:tcW w:w="1699" w:type="dxa"/>
            <w:vMerge/>
            <w:vAlign w:val="center"/>
          </w:tcPr>
          <w:p w14:paraId="011BBB69" w14:textId="77777777" w:rsidR="00B95339" w:rsidRPr="00974EC5" w:rsidRDefault="00B95339" w:rsidP="00342073">
            <w:pPr>
              <w:ind w:leftChars="0" w:left="0" w:firstLineChars="0" w:firstLine="0"/>
              <w:jc w:val="center"/>
              <w:rPr>
                <w:b/>
                <w:bCs/>
                <w:sz w:val="20"/>
                <w:szCs w:val="20"/>
                <w:lang w:val="es-ES"/>
              </w:rPr>
            </w:pPr>
          </w:p>
        </w:tc>
        <w:tc>
          <w:tcPr>
            <w:tcW w:w="1950" w:type="dxa"/>
            <w:vAlign w:val="center"/>
          </w:tcPr>
          <w:p w14:paraId="1FF14D17" w14:textId="77777777" w:rsidR="00B95339" w:rsidRPr="00974EC5" w:rsidRDefault="00B95339" w:rsidP="00342073">
            <w:pPr>
              <w:ind w:leftChars="0" w:left="0" w:firstLineChars="0" w:firstLine="0"/>
              <w:jc w:val="center"/>
              <w:rPr>
                <w:sz w:val="20"/>
                <w:szCs w:val="20"/>
                <w:lang w:val="es-ES"/>
              </w:rPr>
            </w:pPr>
            <w:bookmarkStart w:id="540" w:name="_Toc186200285"/>
            <w:r w:rsidRPr="00974EC5">
              <w:rPr>
                <w:sz w:val="20"/>
                <w:szCs w:val="20"/>
                <w:lang w:val="es-ES"/>
              </w:rPr>
              <w:t>Bachillerato</w:t>
            </w:r>
            <w:bookmarkEnd w:id="540"/>
          </w:p>
        </w:tc>
        <w:tc>
          <w:tcPr>
            <w:tcW w:w="1699" w:type="dxa"/>
            <w:vAlign w:val="center"/>
          </w:tcPr>
          <w:p w14:paraId="072729B3" w14:textId="77777777" w:rsidR="00B95339" w:rsidRPr="00974EC5" w:rsidRDefault="00B95339" w:rsidP="00342073">
            <w:pPr>
              <w:ind w:leftChars="0" w:left="0" w:firstLineChars="0" w:firstLine="0"/>
              <w:jc w:val="center"/>
              <w:rPr>
                <w:sz w:val="20"/>
                <w:szCs w:val="20"/>
                <w:lang w:val="es-ES"/>
              </w:rPr>
            </w:pPr>
            <w:bookmarkStart w:id="541" w:name="_Toc186200286"/>
            <w:r w:rsidRPr="00974EC5">
              <w:rPr>
                <w:sz w:val="20"/>
                <w:szCs w:val="20"/>
                <w:lang w:val="es-ES"/>
              </w:rPr>
              <w:t>85</w:t>
            </w:r>
            <w:bookmarkEnd w:id="541"/>
          </w:p>
        </w:tc>
        <w:tc>
          <w:tcPr>
            <w:tcW w:w="1699" w:type="dxa"/>
            <w:vAlign w:val="center"/>
          </w:tcPr>
          <w:p w14:paraId="04777BCE" w14:textId="77777777" w:rsidR="00B95339" w:rsidRPr="00974EC5" w:rsidRDefault="00B95339" w:rsidP="00342073">
            <w:pPr>
              <w:ind w:leftChars="0" w:left="0" w:firstLineChars="0" w:firstLine="0"/>
              <w:jc w:val="center"/>
              <w:rPr>
                <w:b/>
                <w:bCs/>
                <w:sz w:val="20"/>
                <w:szCs w:val="20"/>
                <w:lang w:val="es-ES"/>
              </w:rPr>
            </w:pPr>
            <w:bookmarkStart w:id="542" w:name="_Toc186200287"/>
            <w:r w:rsidRPr="00974EC5">
              <w:rPr>
                <w:b/>
                <w:bCs/>
                <w:sz w:val="20"/>
                <w:szCs w:val="20"/>
                <w:lang w:val="es-ES"/>
              </w:rPr>
              <w:t>31,72</w:t>
            </w:r>
            <w:bookmarkEnd w:id="542"/>
          </w:p>
        </w:tc>
      </w:tr>
      <w:tr w:rsidR="00B95339" w:rsidRPr="00974EC5" w14:paraId="079EBB1A" w14:textId="77777777" w:rsidTr="00342073">
        <w:trPr>
          <w:jc w:val="center"/>
        </w:trPr>
        <w:tc>
          <w:tcPr>
            <w:tcW w:w="1699" w:type="dxa"/>
            <w:vMerge/>
            <w:vAlign w:val="center"/>
          </w:tcPr>
          <w:p w14:paraId="6D082960" w14:textId="77777777" w:rsidR="00B95339" w:rsidRPr="00974EC5" w:rsidRDefault="00B95339" w:rsidP="00342073">
            <w:pPr>
              <w:ind w:leftChars="0" w:left="0" w:firstLineChars="0" w:firstLine="0"/>
              <w:jc w:val="center"/>
              <w:rPr>
                <w:b/>
                <w:bCs/>
                <w:sz w:val="20"/>
                <w:szCs w:val="20"/>
                <w:lang w:val="es-ES"/>
              </w:rPr>
            </w:pPr>
          </w:p>
        </w:tc>
        <w:tc>
          <w:tcPr>
            <w:tcW w:w="1950" w:type="dxa"/>
            <w:vAlign w:val="center"/>
          </w:tcPr>
          <w:p w14:paraId="6D28412E" w14:textId="77777777" w:rsidR="00B95339" w:rsidRPr="00974EC5" w:rsidRDefault="00B95339" w:rsidP="00342073">
            <w:pPr>
              <w:ind w:leftChars="0" w:left="0" w:firstLineChars="0" w:firstLine="0"/>
              <w:jc w:val="center"/>
              <w:rPr>
                <w:sz w:val="20"/>
                <w:szCs w:val="20"/>
                <w:lang w:val="es-ES"/>
              </w:rPr>
            </w:pPr>
            <w:bookmarkStart w:id="543" w:name="_Toc186200288"/>
            <w:r w:rsidRPr="00974EC5">
              <w:rPr>
                <w:sz w:val="20"/>
                <w:szCs w:val="20"/>
                <w:lang w:val="es-ES"/>
              </w:rPr>
              <w:t>Grado universitario</w:t>
            </w:r>
            <w:bookmarkEnd w:id="543"/>
          </w:p>
        </w:tc>
        <w:tc>
          <w:tcPr>
            <w:tcW w:w="1699" w:type="dxa"/>
            <w:vAlign w:val="center"/>
          </w:tcPr>
          <w:p w14:paraId="3C5984E9" w14:textId="77777777" w:rsidR="00B95339" w:rsidRPr="00974EC5" w:rsidRDefault="00B95339" w:rsidP="00342073">
            <w:pPr>
              <w:ind w:leftChars="0" w:left="0" w:firstLineChars="0" w:firstLine="0"/>
              <w:jc w:val="center"/>
              <w:rPr>
                <w:sz w:val="20"/>
                <w:szCs w:val="20"/>
                <w:lang w:val="es-ES"/>
              </w:rPr>
            </w:pPr>
            <w:bookmarkStart w:id="544" w:name="_Toc186200289"/>
            <w:r w:rsidRPr="00974EC5">
              <w:rPr>
                <w:sz w:val="20"/>
                <w:szCs w:val="20"/>
                <w:lang w:val="es-ES"/>
              </w:rPr>
              <w:t>101</w:t>
            </w:r>
            <w:bookmarkEnd w:id="544"/>
          </w:p>
        </w:tc>
        <w:tc>
          <w:tcPr>
            <w:tcW w:w="1699" w:type="dxa"/>
            <w:vAlign w:val="center"/>
          </w:tcPr>
          <w:p w14:paraId="514CBA95" w14:textId="77777777" w:rsidR="00B95339" w:rsidRPr="00974EC5" w:rsidRDefault="00B95339" w:rsidP="00342073">
            <w:pPr>
              <w:ind w:leftChars="0" w:left="0" w:firstLineChars="0" w:firstLine="0"/>
              <w:jc w:val="center"/>
              <w:rPr>
                <w:b/>
                <w:bCs/>
                <w:sz w:val="20"/>
                <w:szCs w:val="20"/>
                <w:lang w:val="es-ES"/>
              </w:rPr>
            </w:pPr>
            <w:bookmarkStart w:id="545" w:name="_Toc186200290"/>
            <w:r w:rsidRPr="00974EC5">
              <w:rPr>
                <w:b/>
                <w:bCs/>
                <w:sz w:val="20"/>
                <w:szCs w:val="20"/>
                <w:lang w:val="es-ES"/>
              </w:rPr>
              <w:t>37,69</w:t>
            </w:r>
            <w:bookmarkEnd w:id="545"/>
          </w:p>
        </w:tc>
      </w:tr>
      <w:tr w:rsidR="00B95339" w:rsidRPr="00974EC5" w14:paraId="10E6D0AF" w14:textId="77777777" w:rsidTr="00342073">
        <w:trPr>
          <w:jc w:val="center"/>
        </w:trPr>
        <w:tc>
          <w:tcPr>
            <w:tcW w:w="1699" w:type="dxa"/>
            <w:vMerge/>
            <w:vAlign w:val="center"/>
          </w:tcPr>
          <w:p w14:paraId="6F7C872B" w14:textId="77777777" w:rsidR="00B95339" w:rsidRPr="00974EC5" w:rsidRDefault="00B95339" w:rsidP="00342073">
            <w:pPr>
              <w:ind w:leftChars="0" w:left="0" w:firstLineChars="0" w:firstLine="0"/>
              <w:jc w:val="center"/>
              <w:rPr>
                <w:b/>
                <w:bCs/>
                <w:sz w:val="20"/>
                <w:szCs w:val="20"/>
                <w:lang w:val="es-ES"/>
              </w:rPr>
            </w:pPr>
          </w:p>
        </w:tc>
        <w:tc>
          <w:tcPr>
            <w:tcW w:w="1950" w:type="dxa"/>
            <w:vAlign w:val="center"/>
          </w:tcPr>
          <w:p w14:paraId="175A7BB4" w14:textId="77777777" w:rsidR="00B95339" w:rsidRPr="00974EC5" w:rsidRDefault="00B95339" w:rsidP="00342073">
            <w:pPr>
              <w:ind w:leftChars="0" w:left="0" w:firstLineChars="0" w:firstLine="0"/>
              <w:jc w:val="center"/>
              <w:rPr>
                <w:sz w:val="20"/>
                <w:szCs w:val="20"/>
                <w:lang w:val="es-ES"/>
              </w:rPr>
            </w:pPr>
            <w:bookmarkStart w:id="546" w:name="_Toc186200291"/>
            <w:r w:rsidRPr="00974EC5">
              <w:rPr>
                <w:sz w:val="20"/>
                <w:szCs w:val="20"/>
                <w:lang w:val="es-ES"/>
              </w:rPr>
              <w:t>Especialista/Máster</w:t>
            </w:r>
            <w:bookmarkEnd w:id="546"/>
          </w:p>
        </w:tc>
        <w:tc>
          <w:tcPr>
            <w:tcW w:w="1699" w:type="dxa"/>
            <w:vAlign w:val="center"/>
          </w:tcPr>
          <w:p w14:paraId="05485E45" w14:textId="77777777" w:rsidR="00B95339" w:rsidRPr="00974EC5" w:rsidRDefault="00B95339" w:rsidP="00342073">
            <w:pPr>
              <w:ind w:leftChars="0" w:left="0" w:firstLineChars="0" w:firstLine="0"/>
              <w:jc w:val="center"/>
              <w:rPr>
                <w:sz w:val="20"/>
                <w:szCs w:val="20"/>
                <w:lang w:val="es-ES"/>
              </w:rPr>
            </w:pPr>
            <w:bookmarkStart w:id="547" w:name="_Toc186200292"/>
            <w:r w:rsidRPr="00974EC5">
              <w:rPr>
                <w:sz w:val="20"/>
                <w:szCs w:val="20"/>
                <w:lang w:val="es-ES"/>
              </w:rPr>
              <w:t>43</w:t>
            </w:r>
            <w:bookmarkEnd w:id="547"/>
          </w:p>
        </w:tc>
        <w:tc>
          <w:tcPr>
            <w:tcW w:w="1699" w:type="dxa"/>
            <w:vAlign w:val="center"/>
          </w:tcPr>
          <w:p w14:paraId="4455212F" w14:textId="77777777" w:rsidR="00B95339" w:rsidRPr="00974EC5" w:rsidRDefault="00B95339" w:rsidP="00342073">
            <w:pPr>
              <w:ind w:leftChars="0" w:left="0" w:firstLineChars="0" w:firstLine="0"/>
              <w:jc w:val="center"/>
              <w:rPr>
                <w:b/>
                <w:bCs/>
                <w:sz w:val="20"/>
                <w:szCs w:val="20"/>
                <w:lang w:val="es-ES"/>
              </w:rPr>
            </w:pPr>
            <w:bookmarkStart w:id="548" w:name="_Toc186200293"/>
            <w:r w:rsidRPr="00974EC5">
              <w:rPr>
                <w:b/>
                <w:bCs/>
                <w:sz w:val="20"/>
                <w:szCs w:val="20"/>
                <w:lang w:val="es-ES"/>
              </w:rPr>
              <w:t>16,04</w:t>
            </w:r>
            <w:bookmarkEnd w:id="548"/>
          </w:p>
        </w:tc>
      </w:tr>
      <w:tr w:rsidR="00B95339" w:rsidRPr="00974EC5" w14:paraId="7FA14E73" w14:textId="77777777" w:rsidTr="00342073">
        <w:trPr>
          <w:jc w:val="center"/>
        </w:trPr>
        <w:tc>
          <w:tcPr>
            <w:tcW w:w="1699" w:type="dxa"/>
            <w:vMerge/>
            <w:vAlign w:val="center"/>
          </w:tcPr>
          <w:p w14:paraId="01E07D6E" w14:textId="77777777" w:rsidR="00B95339" w:rsidRPr="00974EC5" w:rsidRDefault="00B95339" w:rsidP="00342073">
            <w:pPr>
              <w:ind w:leftChars="0" w:left="0" w:firstLineChars="0" w:firstLine="0"/>
              <w:jc w:val="center"/>
              <w:rPr>
                <w:b/>
                <w:bCs/>
                <w:sz w:val="20"/>
                <w:szCs w:val="20"/>
                <w:lang w:val="es-ES"/>
              </w:rPr>
            </w:pPr>
          </w:p>
        </w:tc>
        <w:tc>
          <w:tcPr>
            <w:tcW w:w="1950" w:type="dxa"/>
            <w:vAlign w:val="center"/>
          </w:tcPr>
          <w:p w14:paraId="1C388CC0" w14:textId="77777777" w:rsidR="00B95339" w:rsidRPr="00974EC5" w:rsidRDefault="00B95339" w:rsidP="00342073">
            <w:pPr>
              <w:ind w:leftChars="0" w:left="0" w:firstLineChars="0" w:firstLine="0"/>
              <w:jc w:val="center"/>
              <w:rPr>
                <w:sz w:val="20"/>
                <w:szCs w:val="20"/>
                <w:lang w:val="es-ES"/>
              </w:rPr>
            </w:pPr>
            <w:bookmarkStart w:id="549" w:name="_Toc186200294"/>
            <w:r w:rsidRPr="00974EC5">
              <w:rPr>
                <w:sz w:val="20"/>
                <w:szCs w:val="20"/>
                <w:lang w:val="es-ES"/>
              </w:rPr>
              <w:t>Doctorado</w:t>
            </w:r>
            <w:bookmarkEnd w:id="549"/>
          </w:p>
        </w:tc>
        <w:tc>
          <w:tcPr>
            <w:tcW w:w="1699" w:type="dxa"/>
            <w:vAlign w:val="center"/>
          </w:tcPr>
          <w:p w14:paraId="407C6689" w14:textId="77777777" w:rsidR="00B95339" w:rsidRPr="00974EC5" w:rsidRDefault="00B95339" w:rsidP="00342073">
            <w:pPr>
              <w:ind w:leftChars="0" w:left="0" w:firstLineChars="0" w:firstLine="0"/>
              <w:jc w:val="center"/>
              <w:rPr>
                <w:sz w:val="20"/>
                <w:szCs w:val="20"/>
                <w:lang w:val="es-ES"/>
              </w:rPr>
            </w:pPr>
            <w:bookmarkStart w:id="550" w:name="_Toc186200295"/>
            <w:r w:rsidRPr="00974EC5">
              <w:rPr>
                <w:sz w:val="20"/>
                <w:szCs w:val="20"/>
                <w:lang w:val="es-ES"/>
              </w:rPr>
              <w:t>18</w:t>
            </w:r>
            <w:bookmarkEnd w:id="550"/>
          </w:p>
        </w:tc>
        <w:tc>
          <w:tcPr>
            <w:tcW w:w="1699" w:type="dxa"/>
            <w:vAlign w:val="center"/>
          </w:tcPr>
          <w:p w14:paraId="7F767CDE" w14:textId="77777777" w:rsidR="00B95339" w:rsidRPr="00974EC5" w:rsidRDefault="00B95339" w:rsidP="00342073">
            <w:pPr>
              <w:ind w:leftChars="0" w:left="0" w:firstLineChars="0" w:firstLine="0"/>
              <w:jc w:val="center"/>
              <w:rPr>
                <w:b/>
                <w:bCs/>
                <w:sz w:val="20"/>
                <w:szCs w:val="20"/>
                <w:lang w:val="es-ES"/>
              </w:rPr>
            </w:pPr>
            <w:bookmarkStart w:id="551" w:name="_Toc186200296"/>
            <w:r w:rsidRPr="00974EC5">
              <w:rPr>
                <w:b/>
                <w:bCs/>
                <w:sz w:val="20"/>
                <w:szCs w:val="20"/>
                <w:lang w:val="es-ES"/>
              </w:rPr>
              <w:t>6,72</w:t>
            </w:r>
            <w:bookmarkEnd w:id="551"/>
          </w:p>
        </w:tc>
      </w:tr>
      <w:tr w:rsidR="00E47240" w:rsidRPr="00974EC5" w14:paraId="4864B164" w14:textId="77777777" w:rsidTr="00342073">
        <w:trPr>
          <w:jc w:val="center"/>
        </w:trPr>
        <w:tc>
          <w:tcPr>
            <w:tcW w:w="1699" w:type="dxa"/>
            <w:vMerge w:val="restart"/>
            <w:vAlign w:val="center"/>
          </w:tcPr>
          <w:p w14:paraId="6A4B9114" w14:textId="77777777" w:rsidR="00E47240" w:rsidRPr="00974EC5" w:rsidRDefault="00E47240" w:rsidP="00342073">
            <w:pPr>
              <w:ind w:leftChars="0" w:left="0" w:firstLineChars="0" w:firstLine="0"/>
              <w:jc w:val="center"/>
              <w:rPr>
                <w:b/>
                <w:bCs/>
                <w:sz w:val="20"/>
                <w:szCs w:val="20"/>
                <w:lang w:val="es-ES"/>
              </w:rPr>
            </w:pPr>
            <w:bookmarkStart w:id="552" w:name="_Toc186200297"/>
            <w:r w:rsidRPr="00974EC5">
              <w:rPr>
                <w:b/>
                <w:bCs/>
                <w:sz w:val="20"/>
                <w:szCs w:val="20"/>
                <w:lang w:val="es-ES"/>
              </w:rPr>
              <w:t>Espectro clínico de la primera infección</w:t>
            </w:r>
            <w:bookmarkEnd w:id="552"/>
          </w:p>
        </w:tc>
        <w:tc>
          <w:tcPr>
            <w:tcW w:w="1950" w:type="dxa"/>
            <w:vAlign w:val="center"/>
          </w:tcPr>
          <w:p w14:paraId="70099D7B" w14:textId="77777777" w:rsidR="00E47240" w:rsidRPr="00974EC5" w:rsidRDefault="00E47240" w:rsidP="00342073">
            <w:pPr>
              <w:ind w:leftChars="0" w:left="0" w:firstLineChars="0" w:firstLine="0"/>
              <w:jc w:val="center"/>
              <w:rPr>
                <w:sz w:val="20"/>
                <w:szCs w:val="20"/>
                <w:lang w:val="es-ES"/>
              </w:rPr>
            </w:pPr>
            <w:bookmarkStart w:id="553" w:name="_Toc186200298"/>
            <w:r w:rsidRPr="00974EC5">
              <w:rPr>
                <w:sz w:val="20"/>
                <w:szCs w:val="20"/>
                <w:lang w:val="es-ES"/>
              </w:rPr>
              <w:t>Asintomático</w:t>
            </w:r>
            <w:bookmarkEnd w:id="553"/>
          </w:p>
        </w:tc>
        <w:tc>
          <w:tcPr>
            <w:tcW w:w="1699" w:type="dxa"/>
            <w:vAlign w:val="center"/>
          </w:tcPr>
          <w:p w14:paraId="3BEB6322" w14:textId="77777777" w:rsidR="00E47240" w:rsidRPr="00974EC5" w:rsidRDefault="00E47240" w:rsidP="00342073">
            <w:pPr>
              <w:ind w:leftChars="0" w:left="0" w:firstLineChars="0" w:firstLine="0"/>
              <w:jc w:val="center"/>
              <w:rPr>
                <w:sz w:val="20"/>
                <w:szCs w:val="20"/>
                <w:lang w:val="es-ES"/>
              </w:rPr>
            </w:pPr>
            <w:bookmarkStart w:id="554" w:name="_Toc186200299"/>
            <w:r w:rsidRPr="00974EC5">
              <w:rPr>
                <w:sz w:val="20"/>
                <w:szCs w:val="20"/>
                <w:lang w:val="es-ES"/>
              </w:rPr>
              <w:t>10</w:t>
            </w:r>
            <w:bookmarkEnd w:id="554"/>
          </w:p>
        </w:tc>
        <w:tc>
          <w:tcPr>
            <w:tcW w:w="1699" w:type="dxa"/>
            <w:vAlign w:val="center"/>
          </w:tcPr>
          <w:p w14:paraId="5046D4F6" w14:textId="77777777" w:rsidR="00E47240" w:rsidRPr="00974EC5" w:rsidRDefault="00E47240" w:rsidP="00342073">
            <w:pPr>
              <w:ind w:leftChars="0" w:left="0" w:firstLineChars="0" w:firstLine="0"/>
              <w:jc w:val="center"/>
              <w:rPr>
                <w:b/>
                <w:bCs/>
                <w:sz w:val="20"/>
                <w:szCs w:val="20"/>
                <w:lang w:val="es-ES"/>
              </w:rPr>
            </w:pPr>
            <w:bookmarkStart w:id="555" w:name="_Toc186200300"/>
            <w:r w:rsidRPr="00974EC5">
              <w:rPr>
                <w:b/>
                <w:bCs/>
                <w:sz w:val="20"/>
                <w:szCs w:val="20"/>
                <w:lang w:val="es-ES"/>
              </w:rPr>
              <w:t>3,73</w:t>
            </w:r>
            <w:bookmarkEnd w:id="555"/>
          </w:p>
        </w:tc>
      </w:tr>
      <w:tr w:rsidR="00E47240" w:rsidRPr="00974EC5" w14:paraId="02C9F455" w14:textId="77777777" w:rsidTr="00342073">
        <w:trPr>
          <w:jc w:val="center"/>
        </w:trPr>
        <w:tc>
          <w:tcPr>
            <w:tcW w:w="1699" w:type="dxa"/>
            <w:vMerge/>
            <w:vAlign w:val="center"/>
          </w:tcPr>
          <w:p w14:paraId="59F622DE" w14:textId="77777777" w:rsidR="00E47240" w:rsidRPr="00974EC5" w:rsidRDefault="00E47240" w:rsidP="00342073">
            <w:pPr>
              <w:ind w:leftChars="0" w:left="0" w:firstLineChars="0" w:firstLine="0"/>
              <w:jc w:val="center"/>
              <w:rPr>
                <w:b/>
                <w:bCs/>
                <w:sz w:val="20"/>
                <w:szCs w:val="20"/>
                <w:lang w:val="es-ES"/>
              </w:rPr>
            </w:pPr>
          </w:p>
        </w:tc>
        <w:tc>
          <w:tcPr>
            <w:tcW w:w="1950" w:type="dxa"/>
            <w:vAlign w:val="center"/>
          </w:tcPr>
          <w:p w14:paraId="52A47ACF" w14:textId="77777777" w:rsidR="00E47240" w:rsidRPr="00974EC5" w:rsidRDefault="00E47240" w:rsidP="00342073">
            <w:pPr>
              <w:ind w:leftChars="0" w:left="0" w:firstLineChars="0" w:firstLine="0"/>
              <w:jc w:val="center"/>
              <w:rPr>
                <w:sz w:val="20"/>
                <w:szCs w:val="20"/>
                <w:lang w:val="es-ES"/>
              </w:rPr>
            </w:pPr>
            <w:bookmarkStart w:id="556" w:name="_Toc186200301"/>
            <w:r w:rsidRPr="00974EC5">
              <w:rPr>
                <w:sz w:val="20"/>
                <w:szCs w:val="20"/>
                <w:lang w:val="es-ES"/>
              </w:rPr>
              <w:t>Sintomatología media/moderada</w:t>
            </w:r>
            <w:bookmarkEnd w:id="556"/>
          </w:p>
        </w:tc>
        <w:tc>
          <w:tcPr>
            <w:tcW w:w="1699" w:type="dxa"/>
            <w:vAlign w:val="center"/>
          </w:tcPr>
          <w:p w14:paraId="0B084114" w14:textId="77777777" w:rsidR="00E47240" w:rsidRPr="00974EC5" w:rsidRDefault="00E47240" w:rsidP="00342073">
            <w:pPr>
              <w:ind w:leftChars="0" w:left="0" w:firstLineChars="0" w:firstLine="0"/>
              <w:jc w:val="center"/>
              <w:rPr>
                <w:sz w:val="20"/>
                <w:szCs w:val="20"/>
                <w:lang w:val="es-ES"/>
              </w:rPr>
            </w:pPr>
            <w:bookmarkStart w:id="557" w:name="_Toc186200302"/>
            <w:r w:rsidRPr="00974EC5">
              <w:rPr>
                <w:sz w:val="20"/>
                <w:szCs w:val="20"/>
                <w:lang w:val="es-ES"/>
              </w:rPr>
              <w:t>185</w:t>
            </w:r>
            <w:bookmarkEnd w:id="557"/>
          </w:p>
        </w:tc>
        <w:tc>
          <w:tcPr>
            <w:tcW w:w="1699" w:type="dxa"/>
            <w:vAlign w:val="center"/>
          </w:tcPr>
          <w:p w14:paraId="56B542A1" w14:textId="77777777" w:rsidR="00E47240" w:rsidRPr="00974EC5" w:rsidRDefault="00E47240" w:rsidP="00342073">
            <w:pPr>
              <w:ind w:leftChars="0" w:left="0" w:firstLineChars="0" w:firstLine="0"/>
              <w:jc w:val="center"/>
              <w:rPr>
                <w:b/>
                <w:bCs/>
                <w:sz w:val="20"/>
                <w:szCs w:val="20"/>
                <w:lang w:val="es-ES"/>
              </w:rPr>
            </w:pPr>
            <w:bookmarkStart w:id="558" w:name="_Toc186200303"/>
            <w:r w:rsidRPr="00974EC5">
              <w:rPr>
                <w:b/>
                <w:bCs/>
                <w:sz w:val="20"/>
                <w:szCs w:val="20"/>
                <w:lang w:val="es-ES"/>
              </w:rPr>
              <w:t>69,03</w:t>
            </w:r>
            <w:bookmarkEnd w:id="558"/>
          </w:p>
        </w:tc>
      </w:tr>
      <w:tr w:rsidR="00E47240" w:rsidRPr="00974EC5" w14:paraId="6549D334" w14:textId="77777777" w:rsidTr="00342073">
        <w:trPr>
          <w:jc w:val="center"/>
        </w:trPr>
        <w:tc>
          <w:tcPr>
            <w:tcW w:w="1699" w:type="dxa"/>
            <w:vMerge/>
            <w:vAlign w:val="center"/>
          </w:tcPr>
          <w:p w14:paraId="18AF0C31" w14:textId="77777777" w:rsidR="00E47240" w:rsidRPr="00974EC5" w:rsidRDefault="00E47240" w:rsidP="00342073">
            <w:pPr>
              <w:ind w:leftChars="0" w:left="0" w:firstLineChars="0" w:firstLine="0"/>
              <w:jc w:val="center"/>
              <w:rPr>
                <w:b/>
                <w:bCs/>
                <w:sz w:val="20"/>
                <w:szCs w:val="20"/>
                <w:lang w:val="es-ES"/>
              </w:rPr>
            </w:pPr>
          </w:p>
        </w:tc>
        <w:tc>
          <w:tcPr>
            <w:tcW w:w="1950" w:type="dxa"/>
            <w:vAlign w:val="center"/>
          </w:tcPr>
          <w:p w14:paraId="0E7366D5" w14:textId="77777777" w:rsidR="00E47240" w:rsidRPr="00974EC5" w:rsidRDefault="00E47240" w:rsidP="00342073">
            <w:pPr>
              <w:ind w:leftChars="0" w:left="0" w:firstLineChars="0" w:firstLine="0"/>
              <w:jc w:val="center"/>
              <w:rPr>
                <w:sz w:val="20"/>
                <w:szCs w:val="20"/>
                <w:lang w:val="es-ES"/>
              </w:rPr>
            </w:pPr>
            <w:bookmarkStart w:id="559" w:name="_Toc186200304"/>
            <w:r w:rsidRPr="00974EC5">
              <w:rPr>
                <w:sz w:val="20"/>
                <w:szCs w:val="20"/>
                <w:lang w:val="es-ES"/>
              </w:rPr>
              <w:t>Hospitalizado</w:t>
            </w:r>
            <w:bookmarkEnd w:id="559"/>
          </w:p>
        </w:tc>
        <w:tc>
          <w:tcPr>
            <w:tcW w:w="1699" w:type="dxa"/>
            <w:vAlign w:val="center"/>
          </w:tcPr>
          <w:p w14:paraId="7C3CB83E" w14:textId="77777777" w:rsidR="00E47240" w:rsidRPr="00974EC5" w:rsidRDefault="00E47240" w:rsidP="00342073">
            <w:pPr>
              <w:ind w:leftChars="0" w:left="0" w:firstLineChars="0" w:firstLine="0"/>
              <w:jc w:val="center"/>
              <w:rPr>
                <w:sz w:val="20"/>
                <w:szCs w:val="20"/>
                <w:lang w:val="es-ES"/>
              </w:rPr>
            </w:pPr>
            <w:bookmarkStart w:id="560" w:name="_Toc186200305"/>
            <w:r w:rsidRPr="00974EC5">
              <w:rPr>
                <w:sz w:val="20"/>
                <w:szCs w:val="20"/>
                <w:lang w:val="es-ES"/>
              </w:rPr>
              <w:t>35</w:t>
            </w:r>
            <w:bookmarkEnd w:id="560"/>
          </w:p>
        </w:tc>
        <w:tc>
          <w:tcPr>
            <w:tcW w:w="1699" w:type="dxa"/>
            <w:vAlign w:val="center"/>
          </w:tcPr>
          <w:p w14:paraId="40750B93" w14:textId="77777777" w:rsidR="00E47240" w:rsidRPr="00974EC5" w:rsidRDefault="00E47240" w:rsidP="00342073">
            <w:pPr>
              <w:ind w:leftChars="0" w:left="0" w:firstLineChars="0" w:firstLine="0"/>
              <w:jc w:val="center"/>
              <w:rPr>
                <w:b/>
                <w:bCs/>
                <w:sz w:val="20"/>
                <w:szCs w:val="20"/>
                <w:lang w:val="es-ES"/>
              </w:rPr>
            </w:pPr>
            <w:bookmarkStart w:id="561" w:name="_Toc186200306"/>
            <w:r w:rsidRPr="00974EC5">
              <w:rPr>
                <w:b/>
                <w:bCs/>
                <w:sz w:val="20"/>
                <w:szCs w:val="20"/>
                <w:lang w:val="es-ES"/>
              </w:rPr>
              <w:t>13,06</w:t>
            </w:r>
            <w:bookmarkEnd w:id="561"/>
          </w:p>
        </w:tc>
      </w:tr>
      <w:tr w:rsidR="00E47240" w:rsidRPr="00974EC5" w14:paraId="56109CAE" w14:textId="77777777" w:rsidTr="00342073">
        <w:trPr>
          <w:jc w:val="center"/>
        </w:trPr>
        <w:tc>
          <w:tcPr>
            <w:tcW w:w="1699" w:type="dxa"/>
            <w:vMerge/>
            <w:vAlign w:val="center"/>
          </w:tcPr>
          <w:p w14:paraId="5C3852B2" w14:textId="77777777" w:rsidR="00E47240" w:rsidRPr="00974EC5" w:rsidRDefault="00E47240" w:rsidP="00342073">
            <w:pPr>
              <w:ind w:leftChars="0" w:left="0" w:firstLineChars="0" w:firstLine="0"/>
              <w:jc w:val="center"/>
              <w:rPr>
                <w:b/>
                <w:bCs/>
                <w:sz w:val="20"/>
                <w:szCs w:val="20"/>
                <w:lang w:val="es-ES"/>
              </w:rPr>
            </w:pPr>
          </w:p>
        </w:tc>
        <w:tc>
          <w:tcPr>
            <w:tcW w:w="1950" w:type="dxa"/>
            <w:vAlign w:val="center"/>
          </w:tcPr>
          <w:p w14:paraId="77C96A93" w14:textId="77777777" w:rsidR="00E47240" w:rsidRPr="00974EC5" w:rsidRDefault="00E47240" w:rsidP="00342073">
            <w:pPr>
              <w:ind w:leftChars="0" w:left="0" w:firstLineChars="0" w:firstLine="0"/>
              <w:jc w:val="center"/>
              <w:rPr>
                <w:sz w:val="20"/>
                <w:szCs w:val="20"/>
                <w:lang w:val="es-ES"/>
              </w:rPr>
            </w:pPr>
            <w:bookmarkStart w:id="562" w:name="_Toc186200307"/>
            <w:r w:rsidRPr="00974EC5">
              <w:rPr>
                <w:sz w:val="20"/>
                <w:szCs w:val="20"/>
                <w:lang w:val="es-ES"/>
              </w:rPr>
              <w:t>Unidad de cuidados intensivos</w:t>
            </w:r>
            <w:bookmarkEnd w:id="562"/>
          </w:p>
        </w:tc>
        <w:tc>
          <w:tcPr>
            <w:tcW w:w="1699" w:type="dxa"/>
            <w:vAlign w:val="center"/>
          </w:tcPr>
          <w:p w14:paraId="050A8989" w14:textId="77777777" w:rsidR="00E47240" w:rsidRPr="00974EC5" w:rsidRDefault="00E47240" w:rsidP="00342073">
            <w:pPr>
              <w:ind w:leftChars="0" w:left="0" w:firstLineChars="0" w:firstLine="0"/>
              <w:jc w:val="center"/>
              <w:rPr>
                <w:sz w:val="20"/>
                <w:szCs w:val="20"/>
                <w:lang w:val="es-ES"/>
              </w:rPr>
            </w:pPr>
            <w:bookmarkStart w:id="563" w:name="_Toc186200308"/>
            <w:r w:rsidRPr="00974EC5">
              <w:rPr>
                <w:sz w:val="20"/>
                <w:szCs w:val="20"/>
                <w:lang w:val="es-ES"/>
              </w:rPr>
              <w:t>7</w:t>
            </w:r>
            <w:bookmarkEnd w:id="563"/>
          </w:p>
        </w:tc>
        <w:tc>
          <w:tcPr>
            <w:tcW w:w="1699" w:type="dxa"/>
            <w:vAlign w:val="center"/>
          </w:tcPr>
          <w:p w14:paraId="004AF11D" w14:textId="77777777" w:rsidR="00E47240" w:rsidRPr="00974EC5" w:rsidRDefault="00E47240" w:rsidP="00342073">
            <w:pPr>
              <w:ind w:leftChars="0" w:left="0" w:firstLineChars="0" w:firstLine="0"/>
              <w:jc w:val="center"/>
              <w:rPr>
                <w:b/>
                <w:bCs/>
                <w:sz w:val="20"/>
                <w:szCs w:val="20"/>
                <w:lang w:val="es-ES"/>
              </w:rPr>
            </w:pPr>
            <w:bookmarkStart w:id="564" w:name="_Toc186200309"/>
            <w:r w:rsidRPr="00974EC5">
              <w:rPr>
                <w:b/>
                <w:bCs/>
                <w:sz w:val="20"/>
                <w:szCs w:val="20"/>
                <w:lang w:val="es-ES"/>
              </w:rPr>
              <w:t>2,61</w:t>
            </w:r>
            <w:bookmarkEnd w:id="564"/>
          </w:p>
        </w:tc>
      </w:tr>
      <w:tr w:rsidR="00E47240" w:rsidRPr="00974EC5" w14:paraId="3A62FEAC" w14:textId="77777777" w:rsidTr="00342073">
        <w:trPr>
          <w:jc w:val="center"/>
        </w:trPr>
        <w:tc>
          <w:tcPr>
            <w:tcW w:w="1699" w:type="dxa"/>
            <w:vMerge/>
            <w:vAlign w:val="center"/>
          </w:tcPr>
          <w:p w14:paraId="7F8E8CC7" w14:textId="77777777" w:rsidR="00E47240" w:rsidRPr="00974EC5" w:rsidRDefault="00E47240" w:rsidP="00342073">
            <w:pPr>
              <w:ind w:leftChars="0" w:left="0" w:firstLineChars="0" w:firstLine="0"/>
              <w:jc w:val="center"/>
              <w:rPr>
                <w:b/>
                <w:bCs/>
                <w:sz w:val="20"/>
                <w:szCs w:val="20"/>
                <w:lang w:val="es-ES"/>
              </w:rPr>
            </w:pPr>
          </w:p>
        </w:tc>
        <w:tc>
          <w:tcPr>
            <w:tcW w:w="1950" w:type="dxa"/>
            <w:vAlign w:val="center"/>
          </w:tcPr>
          <w:p w14:paraId="1ABBABCD" w14:textId="41EE4FE6" w:rsidR="00E47240" w:rsidRPr="00974EC5" w:rsidRDefault="00E47240" w:rsidP="00342073">
            <w:pPr>
              <w:ind w:leftChars="0" w:left="0" w:firstLineChars="0" w:firstLine="0"/>
              <w:jc w:val="center"/>
              <w:rPr>
                <w:sz w:val="20"/>
                <w:szCs w:val="20"/>
                <w:lang w:val="es-ES"/>
              </w:rPr>
            </w:pPr>
            <w:bookmarkStart w:id="565" w:name="_Toc186200310"/>
            <w:r w:rsidRPr="00974EC5">
              <w:rPr>
                <w:sz w:val="20"/>
                <w:szCs w:val="20"/>
                <w:lang w:val="es-ES"/>
              </w:rPr>
              <w:t>No disponible</w:t>
            </w:r>
            <w:bookmarkEnd w:id="565"/>
          </w:p>
        </w:tc>
        <w:tc>
          <w:tcPr>
            <w:tcW w:w="1699" w:type="dxa"/>
            <w:vAlign w:val="center"/>
          </w:tcPr>
          <w:p w14:paraId="2CBA948A" w14:textId="25F271AD" w:rsidR="00E47240" w:rsidRPr="00974EC5" w:rsidRDefault="00E47240" w:rsidP="00342073">
            <w:pPr>
              <w:ind w:leftChars="0" w:left="0" w:firstLineChars="0" w:firstLine="0"/>
              <w:jc w:val="center"/>
              <w:rPr>
                <w:sz w:val="20"/>
                <w:szCs w:val="20"/>
                <w:lang w:val="es-ES"/>
              </w:rPr>
            </w:pPr>
            <w:bookmarkStart w:id="566" w:name="_Toc186200311"/>
            <w:r w:rsidRPr="00974EC5">
              <w:rPr>
                <w:sz w:val="20"/>
                <w:szCs w:val="20"/>
                <w:lang w:val="es-ES"/>
              </w:rPr>
              <w:t>31</w:t>
            </w:r>
            <w:bookmarkEnd w:id="566"/>
          </w:p>
        </w:tc>
        <w:tc>
          <w:tcPr>
            <w:tcW w:w="1699" w:type="dxa"/>
            <w:vAlign w:val="center"/>
          </w:tcPr>
          <w:p w14:paraId="0CE14D66" w14:textId="60247AFC" w:rsidR="00E47240" w:rsidRPr="00974EC5" w:rsidRDefault="00E47240" w:rsidP="00342073">
            <w:pPr>
              <w:ind w:leftChars="0" w:left="0" w:firstLineChars="0" w:firstLine="0"/>
              <w:jc w:val="center"/>
              <w:rPr>
                <w:b/>
                <w:bCs/>
                <w:sz w:val="20"/>
                <w:szCs w:val="20"/>
                <w:lang w:val="es-ES"/>
              </w:rPr>
            </w:pPr>
            <w:bookmarkStart w:id="567" w:name="_Toc186200312"/>
            <w:r w:rsidRPr="00974EC5">
              <w:rPr>
                <w:b/>
                <w:bCs/>
                <w:sz w:val="20"/>
                <w:szCs w:val="20"/>
                <w:lang w:val="es-ES"/>
              </w:rPr>
              <w:t>11,57</w:t>
            </w:r>
            <w:bookmarkEnd w:id="567"/>
          </w:p>
        </w:tc>
      </w:tr>
      <w:tr w:rsidR="00B95339" w:rsidRPr="00974EC5" w14:paraId="52F3A600" w14:textId="77777777" w:rsidTr="00342073">
        <w:trPr>
          <w:jc w:val="center"/>
        </w:trPr>
        <w:tc>
          <w:tcPr>
            <w:tcW w:w="1699" w:type="dxa"/>
            <w:vMerge w:val="restart"/>
            <w:vAlign w:val="center"/>
          </w:tcPr>
          <w:p w14:paraId="5657B36D" w14:textId="43C9F873" w:rsidR="00B95339" w:rsidRPr="00974EC5" w:rsidRDefault="00B95339" w:rsidP="00342073">
            <w:pPr>
              <w:ind w:leftChars="0" w:left="0" w:firstLineChars="0" w:firstLine="0"/>
              <w:jc w:val="center"/>
              <w:rPr>
                <w:b/>
                <w:bCs/>
                <w:sz w:val="20"/>
                <w:szCs w:val="20"/>
                <w:lang w:val="es-ES"/>
              </w:rPr>
            </w:pPr>
            <w:bookmarkStart w:id="568" w:name="_Toc186200313"/>
            <w:r w:rsidRPr="00974EC5">
              <w:rPr>
                <w:b/>
                <w:bCs/>
                <w:sz w:val="20"/>
                <w:szCs w:val="20"/>
                <w:lang w:val="es-ES"/>
              </w:rPr>
              <w:t>Índice de masa corporal (BMI)</w:t>
            </w:r>
            <w:bookmarkEnd w:id="568"/>
            <w:r w:rsidR="00DC4851" w:rsidRPr="00974EC5">
              <w:rPr>
                <w:b/>
                <w:bCs/>
                <w:sz w:val="20"/>
                <w:szCs w:val="20"/>
                <w:lang w:val="es-ES"/>
              </w:rPr>
              <w:t xml:space="preserve"> según clasificación OMS</w:t>
            </w:r>
          </w:p>
        </w:tc>
        <w:tc>
          <w:tcPr>
            <w:tcW w:w="1950" w:type="dxa"/>
            <w:vAlign w:val="center"/>
          </w:tcPr>
          <w:p w14:paraId="7D8B3A41" w14:textId="77777777" w:rsidR="00B95339" w:rsidRPr="00974EC5" w:rsidRDefault="00B95339" w:rsidP="00342073">
            <w:pPr>
              <w:ind w:leftChars="0" w:left="0" w:firstLineChars="0" w:firstLine="0"/>
              <w:jc w:val="center"/>
              <w:rPr>
                <w:sz w:val="20"/>
                <w:szCs w:val="20"/>
                <w:lang w:val="es-ES"/>
              </w:rPr>
            </w:pPr>
            <w:bookmarkStart w:id="569" w:name="_Toc186200314"/>
            <w:r w:rsidRPr="00974EC5">
              <w:rPr>
                <w:sz w:val="20"/>
                <w:szCs w:val="20"/>
                <w:lang w:val="es-ES"/>
              </w:rPr>
              <w:t>Bajo peso</w:t>
            </w:r>
            <w:bookmarkEnd w:id="569"/>
          </w:p>
        </w:tc>
        <w:tc>
          <w:tcPr>
            <w:tcW w:w="1699" w:type="dxa"/>
            <w:vAlign w:val="center"/>
          </w:tcPr>
          <w:p w14:paraId="6146D1C3" w14:textId="77777777" w:rsidR="00B95339" w:rsidRPr="00974EC5" w:rsidRDefault="00B95339" w:rsidP="00342073">
            <w:pPr>
              <w:ind w:leftChars="0" w:left="0" w:firstLineChars="0" w:firstLine="0"/>
              <w:jc w:val="center"/>
              <w:rPr>
                <w:sz w:val="20"/>
                <w:szCs w:val="20"/>
                <w:lang w:val="es-ES"/>
              </w:rPr>
            </w:pPr>
            <w:bookmarkStart w:id="570" w:name="_Toc186200315"/>
            <w:r w:rsidRPr="00974EC5">
              <w:rPr>
                <w:sz w:val="20"/>
                <w:szCs w:val="20"/>
                <w:lang w:val="es-ES"/>
              </w:rPr>
              <w:t>9</w:t>
            </w:r>
            <w:bookmarkEnd w:id="570"/>
          </w:p>
        </w:tc>
        <w:tc>
          <w:tcPr>
            <w:tcW w:w="1699" w:type="dxa"/>
            <w:vAlign w:val="center"/>
          </w:tcPr>
          <w:p w14:paraId="74EA134F" w14:textId="77777777" w:rsidR="00B95339" w:rsidRPr="00974EC5" w:rsidRDefault="00B95339" w:rsidP="00342073">
            <w:pPr>
              <w:ind w:leftChars="0" w:left="0" w:firstLineChars="0" w:firstLine="0"/>
              <w:jc w:val="center"/>
              <w:rPr>
                <w:b/>
                <w:bCs/>
                <w:sz w:val="20"/>
                <w:szCs w:val="20"/>
                <w:lang w:val="es-ES"/>
              </w:rPr>
            </w:pPr>
            <w:bookmarkStart w:id="571" w:name="_Toc186200316"/>
            <w:r w:rsidRPr="00974EC5">
              <w:rPr>
                <w:b/>
                <w:bCs/>
                <w:sz w:val="20"/>
                <w:szCs w:val="20"/>
                <w:lang w:val="es-ES"/>
              </w:rPr>
              <w:t>3,36</w:t>
            </w:r>
            <w:bookmarkEnd w:id="571"/>
          </w:p>
        </w:tc>
      </w:tr>
      <w:tr w:rsidR="00B95339" w:rsidRPr="00974EC5" w14:paraId="2B0D08B5" w14:textId="77777777" w:rsidTr="00342073">
        <w:trPr>
          <w:jc w:val="center"/>
        </w:trPr>
        <w:tc>
          <w:tcPr>
            <w:tcW w:w="1699" w:type="dxa"/>
            <w:vMerge/>
            <w:vAlign w:val="center"/>
          </w:tcPr>
          <w:p w14:paraId="683421D8" w14:textId="77777777" w:rsidR="00B95339" w:rsidRPr="00974EC5" w:rsidRDefault="00B95339" w:rsidP="00342073">
            <w:pPr>
              <w:ind w:leftChars="0" w:left="0" w:firstLineChars="0" w:firstLine="0"/>
              <w:jc w:val="center"/>
              <w:rPr>
                <w:b/>
                <w:bCs/>
                <w:sz w:val="20"/>
                <w:szCs w:val="20"/>
                <w:lang w:val="es-ES"/>
              </w:rPr>
            </w:pPr>
          </w:p>
        </w:tc>
        <w:tc>
          <w:tcPr>
            <w:tcW w:w="1950" w:type="dxa"/>
            <w:vAlign w:val="center"/>
          </w:tcPr>
          <w:p w14:paraId="33033F20" w14:textId="77777777" w:rsidR="00B95339" w:rsidRPr="00974EC5" w:rsidRDefault="00B95339" w:rsidP="00342073">
            <w:pPr>
              <w:ind w:leftChars="0" w:left="0" w:firstLineChars="0" w:firstLine="0"/>
              <w:jc w:val="center"/>
              <w:rPr>
                <w:sz w:val="20"/>
                <w:szCs w:val="20"/>
                <w:lang w:val="es-ES"/>
              </w:rPr>
            </w:pPr>
            <w:bookmarkStart w:id="572" w:name="_Toc186200317"/>
            <w:r w:rsidRPr="00974EC5">
              <w:rPr>
                <w:sz w:val="20"/>
                <w:szCs w:val="20"/>
                <w:lang w:val="es-ES"/>
              </w:rPr>
              <w:t>Normal</w:t>
            </w:r>
            <w:bookmarkEnd w:id="572"/>
          </w:p>
        </w:tc>
        <w:tc>
          <w:tcPr>
            <w:tcW w:w="1699" w:type="dxa"/>
            <w:vAlign w:val="center"/>
          </w:tcPr>
          <w:p w14:paraId="1E99786F" w14:textId="77777777" w:rsidR="00B95339" w:rsidRPr="00974EC5" w:rsidRDefault="00B95339" w:rsidP="00342073">
            <w:pPr>
              <w:ind w:leftChars="0" w:left="0" w:firstLineChars="0" w:firstLine="0"/>
              <w:jc w:val="center"/>
              <w:rPr>
                <w:sz w:val="20"/>
                <w:szCs w:val="20"/>
                <w:lang w:val="es-ES"/>
              </w:rPr>
            </w:pPr>
            <w:bookmarkStart w:id="573" w:name="_Toc186200318"/>
            <w:r w:rsidRPr="00974EC5">
              <w:rPr>
                <w:sz w:val="20"/>
                <w:szCs w:val="20"/>
                <w:lang w:val="es-ES"/>
              </w:rPr>
              <w:t>100</w:t>
            </w:r>
            <w:bookmarkEnd w:id="573"/>
          </w:p>
        </w:tc>
        <w:tc>
          <w:tcPr>
            <w:tcW w:w="1699" w:type="dxa"/>
            <w:vAlign w:val="center"/>
          </w:tcPr>
          <w:p w14:paraId="00ADEA95" w14:textId="77777777" w:rsidR="00B95339" w:rsidRPr="00974EC5" w:rsidRDefault="00B95339" w:rsidP="00342073">
            <w:pPr>
              <w:ind w:leftChars="0" w:left="0" w:firstLineChars="0" w:firstLine="0"/>
              <w:jc w:val="center"/>
              <w:rPr>
                <w:b/>
                <w:bCs/>
                <w:sz w:val="20"/>
                <w:szCs w:val="20"/>
                <w:lang w:val="es-ES"/>
              </w:rPr>
            </w:pPr>
            <w:bookmarkStart w:id="574" w:name="_Toc186200319"/>
            <w:r w:rsidRPr="00974EC5">
              <w:rPr>
                <w:b/>
                <w:bCs/>
                <w:sz w:val="20"/>
                <w:szCs w:val="20"/>
                <w:lang w:val="es-ES"/>
              </w:rPr>
              <w:t>37,31</w:t>
            </w:r>
            <w:bookmarkEnd w:id="574"/>
          </w:p>
        </w:tc>
      </w:tr>
      <w:tr w:rsidR="00B95339" w:rsidRPr="00974EC5" w14:paraId="034E11B0" w14:textId="77777777" w:rsidTr="00342073">
        <w:trPr>
          <w:jc w:val="center"/>
        </w:trPr>
        <w:tc>
          <w:tcPr>
            <w:tcW w:w="1699" w:type="dxa"/>
            <w:vMerge/>
            <w:vAlign w:val="center"/>
          </w:tcPr>
          <w:p w14:paraId="2E13D289" w14:textId="77777777" w:rsidR="00B95339" w:rsidRPr="00974EC5" w:rsidRDefault="00B95339" w:rsidP="00342073">
            <w:pPr>
              <w:ind w:leftChars="0" w:left="0" w:firstLineChars="0" w:firstLine="0"/>
              <w:jc w:val="center"/>
              <w:rPr>
                <w:b/>
                <w:bCs/>
                <w:sz w:val="20"/>
                <w:szCs w:val="20"/>
                <w:lang w:val="es-ES"/>
              </w:rPr>
            </w:pPr>
          </w:p>
        </w:tc>
        <w:tc>
          <w:tcPr>
            <w:tcW w:w="1950" w:type="dxa"/>
            <w:vAlign w:val="center"/>
          </w:tcPr>
          <w:p w14:paraId="49809B63" w14:textId="77777777" w:rsidR="00B95339" w:rsidRPr="00974EC5" w:rsidRDefault="00B95339" w:rsidP="00342073">
            <w:pPr>
              <w:ind w:leftChars="0" w:left="0" w:firstLineChars="0" w:firstLine="0"/>
              <w:jc w:val="center"/>
              <w:rPr>
                <w:sz w:val="20"/>
                <w:szCs w:val="20"/>
                <w:lang w:val="es-ES"/>
              </w:rPr>
            </w:pPr>
            <w:bookmarkStart w:id="575" w:name="_Toc186200320"/>
            <w:r w:rsidRPr="00974EC5">
              <w:rPr>
                <w:sz w:val="20"/>
                <w:szCs w:val="20"/>
                <w:lang w:val="es-ES"/>
              </w:rPr>
              <w:t>Sobrepeso</w:t>
            </w:r>
            <w:bookmarkEnd w:id="575"/>
          </w:p>
        </w:tc>
        <w:tc>
          <w:tcPr>
            <w:tcW w:w="1699" w:type="dxa"/>
            <w:vAlign w:val="center"/>
          </w:tcPr>
          <w:p w14:paraId="65D5FD57" w14:textId="77777777" w:rsidR="00B95339" w:rsidRPr="00974EC5" w:rsidRDefault="00B95339" w:rsidP="00342073">
            <w:pPr>
              <w:ind w:leftChars="0" w:left="0" w:firstLineChars="0" w:firstLine="0"/>
              <w:jc w:val="center"/>
              <w:rPr>
                <w:sz w:val="20"/>
                <w:szCs w:val="20"/>
                <w:lang w:val="es-ES"/>
              </w:rPr>
            </w:pPr>
            <w:bookmarkStart w:id="576" w:name="_Toc186200321"/>
            <w:r w:rsidRPr="00974EC5">
              <w:rPr>
                <w:sz w:val="20"/>
                <w:szCs w:val="20"/>
                <w:lang w:val="es-ES"/>
              </w:rPr>
              <w:t>78</w:t>
            </w:r>
            <w:bookmarkEnd w:id="576"/>
          </w:p>
        </w:tc>
        <w:tc>
          <w:tcPr>
            <w:tcW w:w="1699" w:type="dxa"/>
            <w:vAlign w:val="center"/>
          </w:tcPr>
          <w:p w14:paraId="5D64E911" w14:textId="77777777" w:rsidR="00B95339" w:rsidRPr="00974EC5" w:rsidRDefault="00B95339" w:rsidP="00342073">
            <w:pPr>
              <w:ind w:leftChars="0" w:left="0" w:firstLineChars="0" w:firstLine="0"/>
              <w:jc w:val="center"/>
              <w:rPr>
                <w:b/>
                <w:bCs/>
                <w:sz w:val="20"/>
                <w:szCs w:val="20"/>
                <w:lang w:val="es-ES"/>
              </w:rPr>
            </w:pPr>
            <w:bookmarkStart w:id="577" w:name="_Toc186200322"/>
            <w:r w:rsidRPr="00974EC5">
              <w:rPr>
                <w:b/>
                <w:bCs/>
                <w:sz w:val="20"/>
                <w:szCs w:val="20"/>
                <w:lang w:val="es-ES"/>
              </w:rPr>
              <w:t>29,48</w:t>
            </w:r>
            <w:bookmarkEnd w:id="577"/>
          </w:p>
        </w:tc>
      </w:tr>
      <w:tr w:rsidR="00B95339" w:rsidRPr="00974EC5" w14:paraId="276956D1" w14:textId="77777777" w:rsidTr="00342073">
        <w:trPr>
          <w:jc w:val="center"/>
        </w:trPr>
        <w:tc>
          <w:tcPr>
            <w:tcW w:w="1699" w:type="dxa"/>
            <w:vMerge/>
            <w:vAlign w:val="center"/>
          </w:tcPr>
          <w:p w14:paraId="65093E9D" w14:textId="77777777" w:rsidR="00B95339" w:rsidRPr="00974EC5" w:rsidRDefault="00B95339" w:rsidP="00342073">
            <w:pPr>
              <w:ind w:leftChars="0" w:left="0" w:firstLineChars="0" w:firstLine="0"/>
              <w:jc w:val="center"/>
              <w:rPr>
                <w:b/>
                <w:bCs/>
                <w:sz w:val="20"/>
                <w:szCs w:val="20"/>
                <w:lang w:val="es-ES"/>
              </w:rPr>
            </w:pPr>
          </w:p>
        </w:tc>
        <w:tc>
          <w:tcPr>
            <w:tcW w:w="1950" w:type="dxa"/>
            <w:vAlign w:val="center"/>
          </w:tcPr>
          <w:p w14:paraId="2EB3F74A" w14:textId="77777777" w:rsidR="00B95339" w:rsidRPr="00974EC5" w:rsidRDefault="00B95339" w:rsidP="00342073">
            <w:pPr>
              <w:ind w:leftChars="0" w:left="0" w:firstLineChars="0" w:firstLine="0"/>
              <w:jc w:val="center"/>
              <w:rPr>
                <w:sz w:val="20"/>
                <w:szCs w:val="20"/>
                <w:lang w:val="es-ES"/>
              </w:rPr>
            </w:pPr>
            <w:bookmarkStart w:id="578" w:name="_Toc186200323"/>
            <w:r w:rsidRPr="00974EC5">
              <w:rPr>
                <w:sz w:val="20"/>
                <w:szCs w:val="20"/>
                <w:lang w:val="es-ES"/>
              </w:rPr>
              <w:t>Obesidad I</w:t>
            </w:r>
            <w:bookmarkEnd w:id="578"/>
          </w:p>
        </w:tc>
        <w:tc>
          <w:tcPr>
            <w:tcW w:w="1699" w:type="dxa"/>
            <w:vAlign w:val="center"/>
          </w:tcPr>
          <w:p w14:paraId="49228BBA" w14:textId="77777777" w:rsidR="00B95339" w:rsidRPr="00974EC5" w:rsidRDefault="00B95339" w:rsidP="00342073">
            <w:pPr>
              <w:ind w:leftChars="0" w:left="0" w:firstLineChars="0" w:firstLine="0"/>
              <w:jc w:val="center"/>
              <w:rPr>
                <w:sz w:val="20"/>
                <w:szCs w:val="20"/>
                <w:lang w:val="es-ES"/>
              </w:rPr>
            </w:pPr>
            <w:bookmarkStart w:id="579" w:name="_Toc186200324"/>
            <w:r w:rsidRPr="00974EC5">
              <w:rPr>
                <w:sz w:val="20"/>
                <w:szCs w:val="20"/>
                <w:lang w:val="es-ES"/>
              </w:rPr>
              <w:t>36</w:t>
            </w:r>
            <w:bookmarkEnd w:id="579"/>
          </w:p>
        </w:tc>
        <w:tc>
          <w:tcPr>
            <w:tcW w:w="1699" w:type="dxa"/>
            <w:vAlign w:val="center"/>
          </w:tcPr>
          <w:p w14:paraId="4D57411A" w14:textId="77777777" w:rsidR="00B95339" w:rsidRPr="00974EC5" w:rsidRDefault="00B95339" w:rsidP="00342073">
            <w:pPr>
              <w:ind w:leftChars="0" w:left="0" w:firstLineChars="0" w:firstLine="0"/>
              <w:jc w:val="center"/>
              <w:rPr>
                <w:b/>
                <w:bCs/>
                <w:sz w:val="20"/>
                <w:szCs w:val="20"/>
                <w:lang w:val="es-ES"/>
              </w:rPr>
            </w:pPr>
            <w:bookmarkStart w:id="580" w:name="_Toc186200325"/>
            <w:r w:rsidRPr="00974EC5">
              <w:rPr>
                <w:b/>
                <w:bCs/>
                <w:sz w:val="20"/>
                <w:szCs w:val="20"/>
                <w:lang w:val="es-ES"/>
              </w:rPr>
              <w:t>13,43</w:t>
            </w:r>
            <w:bookmarkEnd w:id="580"/>
          </w:p>
        </w:tc>
      </w:tr>
      <w:tr w:rsidR="00B95339" w:rsidRPr="00974EC5" w14:paraId="5720EC6A" w14:textId="77777777" w:rsidTr="00342073">
        <w:trPr>
          <w:jc w:val="center"/>
        </w:trPr>
        <w:tc>
          <w:tcPr>
            <w:tcW w:w="1699" w:type="dxa"/>
            <w:vMerge/>
            <w:vAlign w:val="center"/>
          </w:tcPr>
          <w:p w14:paraId="0F3457A3" w14:textId="77777777" w:rsidR="00B95339" w:rsidRPr="00974EC5" w:rsidRDefault="00B95339" w:rsidP="00342073">
            <w:pPr>
              <w:ind w:leftChars="0" w:left="0" w:firstLineChars="0" w:firstLine="0"/>
              <w:jc w:val="center"/>
              <w:rPr>
                <w:b/>
                <w:bCs/>
                <w:sz w:val="20"/>
                <w:szCs w:val="20"/>
                <w:lang w:val="es-ES"/>
              </w:rPr>
            </w:pPr>
          </w:p>
        </w:tc>
        <w:tc>
          <w:tcPr>
            <w:tcW w:w="1950" w:type="dxa"/>
            <w:vAlign w:val="center"/>
          </w:tcPr>
          <w:p w14:paraId="6612B52B" w14:textId="77777777" w:rsidR="00B95339" w:rsidRPr="00974EC5" w:rsidRDefault="00B95339" w:rsidP="00342073">
            <w:pPr>
              <w:ind w:leftChars="0" w:left="0" w:firstLineChars="0" w:firstLine="0"/>
              <w:jc w:val="center"/>
              <w:rPr>
                <w:sz w:val="20"/>
                <w:szCs w:val="20"/>
                <w:lang w:val="es-ES"/>
              </w:rPr>
            </w:pPr>
            <w:bookmarkStart w:id="581" w:name="_Toc186200326"/>
            <w:r w:rsidRPr="00974EC5">
              <w:rPr>
                <w:sz w:val="20"/>
                <w:szCs w:val="20"/>
                <w:lang w:val="es-ES"/>
              </w:rPr>
              <w:t>Obesidad II</w:t>
            </w:r>
            <w:bookmarkEnd w:id="581"/>
          </w:p>
        </w:tc>
        <w:tc>
          <w:tcPr>
            <w:tcW w:w="1699" w:type="dxa"/>
            <w:vAlign w:val="center"/>
          </w:tcPr>
          <w:p w14:paraId="76BD3239" w14:textId="77777777" w:rsidR="00B95339" w:rsidRPr="00974EC5" w:rsidRDefault="00B95339" w:rsidP="00342073">
            <w:pPr>
              <w:ind w:leftChars="0" w:left="0" w:firstLineChars="0" w:firstLine="0"/>
              <w:jc w:val="center"/>
              <w:rPr>
                <w:sz w:val="20"/>
                <w:szCs w:val="20"/>
                <w:lang w:val="es-ES"/>
              </w:rPr>
            </w:pPr>
            <w:bookmarkStart w:id="582" w:name="_Toc186200327"/>
            <w:r w:rsidRPr="00974EC5">
              <w:rPr>
                <w:sz w:val="20"/>
                <w:szCs w:val="20"/>
                <w:lang w:val="es-ES"/>
              </w:rPr>
              <w:t>26</w:t>
            </w:r>
            <w:bookmarkEnd w:id="582"/>
          </w:p>
        </w:tc>
        <w:tc>
          <w:tcPr>
            <w:tcW w:w="1699" w:type="dxa"/>
            <w:vAlign w:val="center"/>
          </w:tcPr>
          <w:p w14:paraId="533C9B5C" w14:textId="4EFA34F4" w:rsidR="00B95339" w:rsidRPr="00974EC5" w:rsidRDefault="00B95339" w:rsidP="00342073">
            <w:pPr>
              <w:ind w:leftChars="0" w:left="0" w:firstLineChars="0" w:firstLine="0"/>
              <w:jc w:val="center"/>
              <w:rPr>
                <w:b/>
                <w:bCs/>
                <w:sz w:val="20"/>
                <w:szCs w:val="20"/>
                <w:lang w:val="es-ES"/>
              </w:rPr>
            </w:pPr>
            <w:bookmarkStart w:id="583" w:name="_Toc186200328"/>
            <w:r w:rsidRPr="00974EC5">
              <w:rPr>
                <w:b/>
                <w:bCs/>
                <w:sz w:val="20"/>
                <w:szCs w:val="20"/>
                <w:lang w:val="es-ES"/>
              </w:rPr>
              <w:t>9,7</w:t>
            </w:r>
            <w:r w:rsidR="00A94ECA" w:rsidRPr="00974EC5">
              <w:rPr>
                <w:b/>
                <w:bCs/>
                <w:sz w:val="20"/>
                <w:szCs w:val="20"/>
                <w:lang w:val="es-ES"/>
              </w:rPr>
              <w:t>0</w:t>
            </w:r>
            <w:bookmarkEnd w:id="583"/>
          </w:p>
        </w:tc>
      </w:tr>
      <w:tr w:rsidR="00B95339" w:rsidRPr="00974EC5" w14:paraId="56270E54" w14:textId="77777777" w:rsidTr="00342073">
        <w:trPr>
          <w:jc w:val="center"/>
        </w:trPr>
        <w:tc>
          <w:tcPr>
            <w:tcW w:w="1699" w:type="dxa"/>
            <w:vMerge/>
            <w:vAlign w:val="center"/>
          </w:tcPr>
          <w:p w14:paraId="251A901A" w14:textId="77777777" w:rsidR="00B95339" w:rsidRPr="00974EC5" w:rsidRDefault="00B95339" w:rsidP="00342073">
            <w:pPr>
              <w:ind w:leftChars="0" w:left="0" w:firstLineChars="0" w:firstLine="0"/>
              <w:jc w:val="center"/>
              <w:rPr>
                <w:b/>
                <w:bCs/>
                <w:sz w:val="20"/>
                <w:szCs w:val="20"/>
                <w:lang w:val="es-ES"/>
              </w:rPr>
            </w:pPr>
          </w:p>
        </w:tc>
        <w:tc>
          <w:tcPr>
            <w:tcW w:w="1950" w:type="dxa"/>
            <w:vAlign w:val="center"/>
          </w:tcPr>
          <w:p w14:paraId="0716F703" w14:textId="77777777" w:rsidR="00B95339" w:rsidRPr="00974EC5" w:rsidRDefault="00B95339" w:rsidP="00342073">
            <w:pPr>
              <w:ind w:leftChars="0" w:left="0" w:firstLineChars="0" w:firstLine="0"/>
              <w:jc w:val="center"/>
              <w:rPr>
                <w:sz w:val="20"/>
                <w:szCs w:val="20"/>
                <w:lang w:val="es-ES"/>
              </w:rPr>
            </w:pPr>
            <w:bookmarkStart w:id="584" w:name="_Toc186200329"/>
            <w:r w:rsidRPr="00974EC5">
              <w:rPr>
                <w:sz w:val="20"/>
                <w:szCs w:val="20"/>
                <w:lang w:val="es-ES"/>
              </w:rPr>
              <w:t>Obesidad III</w:t>
            </w:r>
            <w:bookmarkEnd w:id="584"/>
          </w:p>
        </w:tc>
        <w:tc>
          <w:tcPr>
            <w:tcW w:w="1699" w:type="dxa"/>
            <w:vAlign w:val="center"/>
          </w:tcPr>
          <w:p w14:paraId="170EDF19" w14:textId="77777777" w:rsidR="00B95339" w:rsidRPr="00974EC5" w:rsidRDefault="00B95339" w:rsidP="00342073">
            <w:pPr>
              <w:ind w:leftChars="0" w:left="0" w:firstLineChars="0" w:firstLine="0"/>
              <w:jc w:val="center"/>
              <w:rPr>
                <w:sz w:val="20"/>
                <w:szCs w:val="20"/>
                <w:lang w:val="es-ES"/>
              </w:rPr>
            </w:pPr>
            <w:bookmarkStart w:id="585" w:name="_Toc186200330"/>
            <w:r w:rsidRPr="00974EC5">
              <w:rPr>
                <w:sz w:val="20"/>
                <w:szCs w:val="20"/>
                <w:lang w:val="es-ES"/>
              </w:rPr>
              <w:t>12</w:t>
            </w:r>
            <w:bookmarkEnd w:id="585"/>
          </w:p>
        </w:tc>
        <w:tc>
          <w:tcPr>
            <w:tcW w:w="1699" w:type="dxa"/>
            <w:vAlign w:val="center"/>
          </w:tcPr>
          <w:p w14:paraId="30916D9E" w14:textId="77777777" w:rsidR="00B95339" w:rsidRPr="00974EC5" w:rsidRDefault="00B95339" w:rsidP="00342073">
            <w:pPr>
              <w:ind w:leftChars="0" w:left="0" w:firstLineChars="0" w:firstLine="0"/>
              <w:jc w:val="center"/>
              <w:rPr>
                <w:b/>
                <w:bCs/>
                <w:sz w:val="20"/>
                <w:szCs w:val="20"/>
                <w:lang w:val="es-ES"/>
              </w:rPr>
            </w:pPr>
            <w:bookmarkStart w:id="586" w:name="_Toc186200331"/>
            <w:r w:rsidRPr="00974EC5">
              <w:rPr>
                <w:b/>
                <w:bCs/>
                <w:sz w:val="20"/>
                <w:szCs w:val="20"/>
                <w:lang w:val="es-ES"/>
              </w:rPr>
              <w:t>4,48</w:t>
            </w:r>
            <w:bookmarkEnd w:id="586"/>
          </w:p>
        </w:tc>
      </w:tr>
      <w:tr w:rsidR="00B95339" w:rsidRPr="00974EC5" w14:paraId="2A3F22D7" w14:textId="77777777" w:rsidTr="00342073">
        <w:trPr>
          <w:jc w:val="center"/>
        </w:trPr>
        <w:tc>
          <w:tcPr>
            <w:tcW w:w="1699" w:type="dxa"/>
            <w:vMerge/>
            <w:vAlign w:val="center"/>
          </w:tcPr>
          <w:p w14:paraId="335D94BE" w14:textId="77777777" w:rsidR="00B95339" w:rsidRPr="00974EC5" w:rsidRDefault="00B95339" w:rsidP="00342073">
            <w:pPr>
              <w:ind w:leftChars="0" w:left="0" w:firstLineChars="0" w:firstLine="0"/>
              <w:jc w:val="center"/>
              <w:rPr>
                <w:b/>
                <w:bCs/>
                <w:sz w:val="20"/>
                <w:szCs w:val="20"/>
                <w:lang w:val="es-ES"/>
              </w:rPr>
            </w:pPr>
          </w:p>
        </w:tc>
        <w:tc>
          <w:tcPr>
            <w:tcW w:w="1950" w:type="dxa"/>
            <w:vAlign w:val="center"/>
          </w:tcPr>
          <w:p w14:paraId="282009E7" w14:textId="77777777" w:rsidR="00B95339" w:rsidRPr="00974EC5" w:rsidRDefault="00B95339" w:rsidP="00342073">
            <w:pPr>
              <w:ind w:leftChars="0" w:left="0" w:firstLineChars="0" w:firstLine="0"/>
              <w:jc w:val="center"/>
              <w:rPr>
                <w:sz w:val="20"/>
                <w:szCs w:val="20"/>
                <w:lang w:val="es-ES"/>
              </w:rPr>
            </w:pPr>
            <w:bookmarkStart w:id="587" w:name="_Toc186200332"/>
            <w:r w:rsidRPr="00974EC5">
              <w:rPr>
                <w:sz w:val="20"/>
                <w:szCs w:val="20"/>
                <w:lang w:val="es-ES"/>
              </w:rPr>
              <w:t>No disponible</w:t>
            </w:r>
            <w:bookmarkEnd w:id="587"/>
          </w:p>
        </w:tc>
        <w:tc>
          <w:tcPr>
            <w:tcW w:w="1699" w:type="dxa"/>
            <w:vAlign w:val="center"/>
          </w:tcPr>
          <w:p w14:paraId="7028A454" w14:textId="77777777" w:rsidR="00B95339" w:rsidRPr="00974EC5" w:rsidRDefault="00B95339" w:rsidP="00342073">
            <w:pPr>
              <w:ind w:leftChars="0" w:left="0" w:firstLineChars="0" w:firstLine="0"/>
              <w:jc w:val="center"/>
              <w:rPr>
                <w:sz w:val="20"/>
                <w:szCs w:val="20"/>
                <w:lang w:val="es-ES"/>
              </w:rPr>
            </w:pPr>
            <w:bookmarkStart w:id="588" w:name="_Toc186200333"/>
            <w:r w:rsidRPr="00974EC5">
              <w:rPr>
                <w:sz w:val="20"/>
                <w:szCs w:val="20"/>
                <w:lang w:val="es-ES"/>
              </w:rPr>
              <w:t>6</w:t>
            </w:r>
            <w:bookmarkEnd w:id="588"/>
          </w:p>
        </w:tc>
        <w:tc>
          <w:tcPr>
            <w:tcW w:w="1699" w:type="dxa"/>
            <w:vAlign w:val="center"/>
          </w:tcPr>
          <w:p w14:paraId="62351A4F" w14:textId="77777777" w:rsidR="00B95339" w:rsidRPr="00974EC5" w:rsidRDefault="00B95339" w:rsidP="00342073">
            <w:pPr>
              <w:ind w:leftChars="0" w:left="0" w:firstLineChars="0" w:firstLine="0"/>
              <w:jc w:val="center"/>
              <w:rPr>
                <w:b/>
                <w:bCs/>
                <w:sz w:val="20"/>
                <w:szCs w:val="20"/>
                <w:lang w:val="es-ES"/>
              </w:rPr>
            </w:pPr>
            <w:bookmarkStart w:id="589" w:name="_Toc186200334"/>
            <w:r w:rsidRPr="00974EC5">
              <w:rPr>
                <w:b/>
                <w:bCs/>
                <w:sz w:val="20"/>
                <w:szCs w:val="20"/>
                <w:lang w:val="es-ES"/>
              </w:rPr>
              <w:t>2,24</w:t>
            </w:r>
            <w:bookmarkEnd w:id="589"/>
          </w:p>
        </w:tc>
      </w:tr>
      <w:tr w:rsidR="00B95339" w:rsidRPr="00974EC5" w14:paraId="7C915276" w14:textId="77777777" w:rsidTr="00342073">
        <w:trPr>
          <w:jc w:val="center"/>
        </w:trPr>
        <w:tc>
          <w:tcPr>
            <w:tcW w:w="1699" w:type="dxa"/>
            <w:vMerge w:val="restart"/>
            <w:vAlign w:val="center"/>
          </w:tcPr>
          <w:p w14:paraId="53285949" w14:textId="77777777" w:rsidR="00B95339" w:rsidRPr="00974EC5" w:rsidRDefault="00B95339" w:rsidP="00342073">
            <w:pPr>
              <w:ind w:leftChars="0" w:left="0" w:firstLineChars="0" w:firstLine="0"/>
              <w:jc w:val="center"/>
              <w:rPr>
                <w:b/>
                <w:bCs/>
                <w:sz w:val="20"/>
                <w:szCs w:val="20"/>
                <w:lang w:val="es-ES"/>
              </w:rPr>
            </w:pPr>
            <w:bookmarkStart w:id="590" w:name="_Toc186200335"/>
            <w:r w:rsidRPr="00974EC5">
              <w:rPr>
                <w:b/>
                <w:bCs/>
                <w:sz w:val="20"/>
                <w:szCs w:val="20"/>
                <w:lang w:val="es-ES"/>
              </w:rPr>
              <w:t>Diagnóstico</w:t>
            </w:r>
            <w:bookmarkEnd w:id="590"/>
          </w:p>
        </w:tc>
        <w:tc>
          <w:tcPr>
            <w:tcW w:w="1950" w:type="dxa"/>
            <w:vAlign w:val="center"/>
          </w:tcPr>
          <w:p w14:paraId="4DF634CA" w14:textId="739158A6" w:rsidR="00B95339" w:rsidRPr="00974EC5" w:rsidRDefault="00B95339" w:rsidP="00342073">
            <w:pPr>
              <w:ind w:leftChars="0" w:left="0" w:firstLineChars="0" w:firstLine="0"/>
              <w:jc w:val="center"/>
              <w:rPr>
                <w:sz w:val="20"/>
                <w:szCs w:val="20"/>
                <w:lang w:val="es-ES"/>
              </w:rPr>
            </w:pPr>
            <w:bookmarkStart w:id="591" w:name="_Toc186200336"/>
            <w:r w:rsidRPr="00974EC5">
              <w:rPr>
                <w:sz w:val="20"/>
                <w:szCs w:val="20"/>
                <w:lang w:val="es-ES"/>
              </w:rPr>
              <w:t>Sin infección por COVID</w:t>
            </w:r>
            <w:bookmarkEnd w:id="591"/>
            <w:r w:rsidR="00F575A5" w:rsidRPr="00974EC5">
              <w:rPr>
                <w:sz w:val="20"/>
                <w:szCs w:val="20"/>
                <w:lang w:val="es-ES"/>
              </w:rPr>
              <w:t xml:space="preserve"> (</w:t>
            </w:r>
            <w:proofErr w:type="spellStart"/>
            <w:r w:rsidR="00F575A5" w:rsidRPr="00974EC5">
              <w:rPr>
                <w:sz w:val="20"/>
                <w:szCs w:val="20"/>
                <w:lang w:val="es-ES"/>
              </w:rPr>
              <w:t>NoCOV</w:t>
            </w:r>
            <w:proofErr w:type="spellEnd"/>
            <w:r w:rsidR="00F575A5" w:rsidRPr="00974EC5">
              <w:rPr>
                <w:sz w:val="20"/>
                <w:szCs w:val="20"/>
                <w:lang w:val="es-ES"/>
              </w:rPr>
              <w:t>)</w:t>
            </w:r>
          </w:p>
        </w:tc>
        <w:tc>
          <w:tcPr>
            <w:tcW w:w="1699" w:type="dxa"/>
            <w:vAlign w:val="center"/>
          </w:tcPr>
          <w:p w14:paraId="7953F91A" w14:textId="77777777" w:rsidR="00B95339" w:rsidRPr="00974EC5" w:rsidRDefault="00B95339" w:rsidP="00342073">
            <w:pPr>
              <w:ind w:leftChars="0" w:left="0" w:firstLineChars="0" w:firstLine="0"/>
              <w:jc w:val="center"/>
              <w:rPr>
                <w:sz w:val="20"/>
                <w:szCs w:val="20"/>
                <w:lang w:val="es-ES"/>
              </w:rPr>
            </w:pPr>
            <w:bookmarkStart w:id="592" w:name="_Toc186200337"/>
            <w:r w:rsidRPr="00974EC5">
              <w:rPr>
                <w:sz w:val="20"/>
                <w:szCs w:val="20"/>
                <w:lang w:val="es-ES"/>
              </w:rPr>
              <w:t>20</w:t>
            </w:r>
            <w:bookmarkEnd w:id="592"/>
          </w:p>
        </w:tc>
        <w:tc>
          <w:tcPr>
            <w:tcW w:w="1699" w:type="dxa"/>
            <w:vAlign w:val="center"/>
          </w:tcPr>
          <w:p w14:paraId="258864D7" w14:textId="77777777" w:rsidR="00B95339" w:rsidRPr="00974EC5" w:rsidRDefault="00B95339" w:rsidP="00342073">
            <w:pPr>
              <w:ind w:leftChars="0" w:left="0" w:firstLineChars="0" w:firstLine="0"/>
              <w:jc w:val="center"/>
              <w:rPr>
                <w:b/>
                <w:bCs/>
                <w:sz w:val="20"/>
                <w:szCs w:val="20"/>
                <w:lang w:val="es-ES"/>
              </w:rPr>
            </w:pPr>
            <w:bookmarkStart w:id="593" w:name="_Toc186200338"/>
            <w:r w:rsidRPr="00974EC5">
              <w:rPr>
                <w:b/>
                <w:bCs/>
                <w:sz w:val="20"/>
                <w:szCs w:val="20"/>
                <w:lang w:val="es-ES"/>
              </w:rPr>
              <w:t>7,46</w:t>
            </w:r>
            <w:bookmarkEnd w:id="593"/>
          </w:p>
        </w:tc>
      </w:tr>
      <w:tr w:rsidR="00B95339" w:rsidRPr="00974EC5" w14:paraId="19BB8443" w14:textId="77777777" w:rsidTr="00342073">
        <w:trPr>
          <w:jc w:val="center"/>
        </w:trPr>
        <w:tc>
          <w:tcPr>
            <w:tcW w:w="1699" w:type="dxa"/>
            <w:vMerge/>
            <w:vAlign w:val="center"/>
          </w:tcPr>
          <w:p w14:paraId="6E156835" w14:textId="77777777" w:rsidR="00B95339" w:rsidRPr="00974EC5" w:rsidRDefault="00B95339" w:rsidP="00342073">
            <w:pPr>
              <w:ind w:leftChars="0" w:left="0" w:firstLineChars="0" w:firstLine="0"/>
              <w:jc w:val="center"/>
              <w:rPr>
                <w:sz w:val="20"/>
                <w:szCs w:val="20"/>
                <w:lang w:val="es-ES"/>
              </w:rPr>
            </w:pPr>
          </w:p>
        </w:tc>
        <w:tc>
          <w:tcPr>
            <w:tcW w:w="1950" w:type="dxa"/>
            <w:vAlign w:val="center"/>
          </w:tcPr>
          <w:p w14:paraId="464BB64F" w14:textId="77777777" w:rsidR="00B95339" w:rsidRPr="00974EC5" w:rsidRDefault="00B95339" w:rsidP="00342073">
            <w:pPr>
              <w:ind w:leftChars="0" w:left="0" w:firstLineChars="0" w:firstLine="0"/>
              <w:jc w:val="center"/>
              <w:rPr>
                <w:sz w:val="20"/>
                <w:szCs w:val="20"/>
                <w:lang w:val="es-ES"/>
              </w:rPr>
            </w:pPr>
            <w:bookmarkStart w:id="594" w:name="_Toc186200339"/>
            <w:r w:rsidRPr="00974EC5">
              <w:rPr>
                <w:sz w:val="20"/>
                <w:szCs w:val="20"/>
                <w:lang w:val="es-ES"/>
              </w:rPr>
              <w:t>Sin COVID persistente (</w:t>
            </w:r>
            <w:proofErr w:type="spellStart"/>
            <w:r w:rsidRPr="00974EC5">
              <w:rPr>
                <w:sz w:val="20"/>
                <w:szCs w:val="20"/>
                <w:lang w:val="es-ES"/>
              </w:rPr>
              <w:t>NoPCC</w:t>
            </w:r>
            <w:proofErr w:type="spellEnd"/>
            <w:r w:rsidRPr="00974EC5">
              <w:rPr>
                <w:sz w:val="20"/>
                <w:szCs w:val="20"/>
                <w:lang w:val="es-ES"/>
              </w:rPr>
              <w:t>)</w:t>
            </w:r>
            <w:bookmarkEnd w:id="594"/>
          </w:p>
        </w:tc>
        <w:tc>
          <w:tcPr>
            <w:tcW w:w="1699" w:type="dxa"/>
            <w:vAlign w:val="center"/>
          </w:tcPr>
          <w:p w14:paraId="619DD4AE" w14:textId="77777777" w:rsidR="00B95339" w:rsidRPr="00974EC5" w:rsidRDefault="00B95339" w:rsidP="00342073">
            <w:pPr>
              <w:ind w:leftChars="0" w:left="0" w:firstLineChars="0" w:firstLine="0"/>
              <w:jc w:val="center"/>
              <w:rPr>
                <w:sz w:val="20"/>
                <w:szCs w:val="20"/>
                <w:lang w:val="es-ES"/>
              </w:rPr>
            </w:pPr>
            <w:bookmarkStart w:id="595" w:name="_Toc186200340"/>
            <w:r w:rsidRPr="00974EC5">
              <w:rPr>
                <w:sz w:val="20"/>
                <w:szCs w:val="20"/>
                <w:lang w:val="es-ES"/>
              </w:rPr>
              <w:t>47</w:t>
            </w:r>
            <w:bookmarkEnd w:id="595"/>
          </w:p>
        </w:tc>
        <w:tc>
          <w:tcPr>
            <w:tcW w:w="1699" w:type="dxa"/>
            <w:vAlign w:val="center"/>
          </w:tcPr>
          <w:p w14:paraId="7EF50B32" w14:textId="77777777" w:rsidR="00B95339" w:rsidRPr="00974EC5" w:rsidRDefault="00B95339" w:rsidP="00342073">
            <w:pPr>
              <w:ind w:leftChars="0" w:left="0" w:firstLineChars="0" w:firstLine="0"/>
              <w:jc w:val="center"/>
              <w:rPr>
                <w:b/>
                <w:bCs/>
                <w:sz w:val="20"/>
                <w:szCs w:val="20"/>
                <w:lang w:val="es-ES"/>
              </w:rPr>
            </w:pPr>
            <w:bookmarkStart w:id="596" w:name="_Toc186200341"/>
            <w:r w:rsidRPr="00974EC5">
              <w:rPr>
                <w:b/>
                <w:bCs/>
                <w:sz w:val="20"/>
                <w:szCs w:val="20"/>
                <w:lang w:val="es-ES"/>
              </w:rPr>
              <w:t>17,54</w:t>
            </w:r>
            <w:bookmarkEnd w:id="596"/>
          </w:p>
        </w:tc>
      </w:tr>
      <w:tr w:rsidR="00B95339" w:rsidRPr="00974EC5" w14:paraId="7F47CFA8" w14:textId="77777777" w:rsidTr="00342073">
        <w:trPr>
          <w:jc w:val="center"/>
        </w:trPr>
        <w:tc>
          <w:tcPr>
            <w:tcW w:w="1699" w:type="dxa"/>
            <w:vMerge/>
            <w:vAlign w:val="center"/>
          </w:tcPr>
          <w:p w14:paraId="49CDC4FF" w14:textId="77777777" w:rsidR="00B95339" w:rsidRPr="00974EC5" w:rsidRDefault="00B95339" w:rsidP="00342073">
            <w:pPr>
              <w:ind w:leftChars="0" w:left="0" w:firstLineChars="0" w:firstLine="0"/>
              <w:jc w:val="center"/>
              <w:rPr>
                <w:sz w:val="20"/>
                <w:szCs w:val="20"/>
                <w:lang w:val="es-ES"/>
              </w:rPr>
            </w:pPr>
          </w:p>
        </w:tc>
        <w:tc>
          <w:tcPr>
            <w:tcW w:w="1950" w:type="dxa"/>
            <w:vAlign w:val="center"/>
          </w:tcPr>
          <w:p w14:paraId="760B4F7D" w14:textId="77777777" w:rsidR="00B95339" w:rsidRPr="00974EC5" w:rsidRDefault="00B95339" w:rsidP="00342073">
            <w:pPr>
              <w:ind w:leftChars="0" w:left="0" w:firstLineChars="0" w:firstLine="0"/>
              <w:jc w:val="center"/>
              <w:rPr>
                <w:sz w:val="20"/>
                <w:szCs w:val="20"/>
                <w:lang w:val="es-ES"/>
              </w:rPr>
            </w:pPr>
            <w:bookmarkStart w:id="597" w:name="_Toc186200342"/>
            <w:r w:rsidRPr="00974EC5">
              <w:rPr>
                <w:sz w:val="20"/>
                <w:szCs w:val="20"/>
                <w:lang w:val="es-ES"/>
              </w:rPr>
              <w:t xml:space="preserve">Con COVID persistente sin afectación neurocognitiva (PCC No </w:t>
            </w:r>
            <w:proofErr w:type="spellStart"/>
            <w:r w:rsidRPr="00974EC5">
              <w:rPr>
                <w:sz w:val="20"/>
                <w:szCs w:val="20"/>
                <w:lang w:val="es-ES"/>
              </w:rPr>
              <w:t>Cog</w:t>
            </w:r>
            <w:proofErr w:type="spellEnd"/>
            <w:r w:rsidRPr="00974EC5">
              <w:rPr>
                <w:sz w:val="20"/>
                <w:szCs w:val="20"/>
                <w:lang w:val="es-ES"/>
              </w:rPr>
              <w:t>)</w:t>
            </w:r>
            <w:bookmarkEnd w:id="597"/>
          </w:p>
        </w:tc>
        <w:tc>
          <w:tcPr>
            <w:tcW w:w="1699" w:type="dxa"/>
            <w:vAlign w:val="center"/>
          </w:tcPr>
          <w:p w14:paraId="2AF55AFC" w14:textId="77777777" w:rsidR="00B95339" w:rsidRPr="00974EC5" w:rsidRDefault="00B95339" w:rsidP="00342073">
            <w:pPr>
              <w:ind w:leftChars="0" w:left="0" w:firstLineChars="0" w:firstLine="0"/>
              <w:jc w:val="center"/>
              <w:rPr>
                <w:sz w:val="20"/>
                <w:szCs w:val="20"/>
                <w:lang w:val="es-ES"/>
              </w:rPr>
            </w:pPr>
            <w:bookmarkStart w:id="598" w:name="_Toc186200343"/>
            <w:r w:rsidRPr="00974EC5">
              <w:rPr>
                <w:sz w:val="20"/>
                <w:szCs w:val="20"/>
                <w:lang w:val="es-ES"/>
              </w:rPr>
              <w:t>27</w:t>
            </w:r>
            <w:bookmarkEnd w:id="598"/>
          </w:p>
        </w:tc>
        <w:tc>
          <w:tcPr>
            <w:tcW w:w="1699" w:type="dxa"/>
            <w:vAlign w:val="center"/>
          </w:tcPr>
          <w:p w14:paraId="21B030AB" w14:textId="00D3BD62" w:rsidR="00B95339" w:rsidRPr="00974EC5" w:rsidRDefault="0020228A" w:rsidP="00342073">
            <w:pPr>
              <w:ind w:leftChars="0" w:left="0" w:firstLineChars="0" w:firstLine="0"/>
              <w:jc w:val="center"/>
              <w:rPr>
                <w:b/>
                <w:bCs/>
                <w:sz w:val="20"/>
                <w:szCs w:val="20"/>
                <w:lang w:val="es-ES"/>
              </w:rPr>
            </w:pPr>
            <w:bookmarkStart w:id="599" w:name="_Toc186200344"/>
            <w:r w:rsidRPr="00974EC5">
              <w:rPr>
                <w:b/>
                <w:bCs/>
                <w:sz w:val="20"/>
                <w:szCs w:val="20"/>
                <w:lang w:val="es-ES"/>
              </w:rPr>
              <w:t>10,07</w:t>
            </w:r>
            <w:bookmarkEnd w:id="599"/>
          </w:p>
        </w:tc>
      </w:tr>
      <w:tr w:rsidR="00B95339" w:rsidRPr="00974EC5" w14:paraId="3EC405FA" w14:textId="77777777" w:rsidTr="00342073">
        <w:trPr>
          <w:jc w:val="center"/>
        </w:trPr>
        <w:tc>
          <w:tcPr>
            <w:tcW w:w="1699" w:type="dxa"/>
            <w:vMerge/>
            <w:vAlign w:val="center"/>
          </w:tcPr>
          <w:p w14:paraId="00F66170" w14:textId="77777777" w:rsidR="00B95339" w:rsidRPr="00974EC5" w:rsidRDefault="00B95339" w:rsidP="00342073">
            <w:pPr>
              <w:ind w:leftChars="0" w:left="0" w:firstLineChars="0" w:firstLine="0"/>
              <w:jc w:val="center"/>
              <w:rPr>
                <w:sz w:val="20"/>
                <w:szCs w:val="20"/>
                <w:lang w:val="es-ES"/>
              </w:rPr>
            </w:pPr>
          </w:p>
        </w:tc>
        <w:tc>
          <w:tcPr>
            <w:tcW w:w="1950" w:type="dxa"/>
            <w:vAlign w:val="center"/>
          </w:tcPr>
          <w:p w14:paraId="0704AD7A" w14:textId="77777777" w:rsidR="00B95339" w:rsidRPr="00974EC5" w:rsidRDefault="00B95339" w:rsidP="00342073">
            <w:pPr>
              <w:ind w:leftChars="0" w:left="0" w:firstLineChars="0" w:firstLine="0"/>
              <w:jc w:val="center"/>
              <w:rPr>
                <w:sz w:val="20"/>
                <w:szCs w:val="20"/>
                <w:lang w:val="es-ES"/>
              </w:rPr>
            </w:pPr>
            <w:bookmarkStart w:id="600" w:name="_Toc186200345"/>
            <w:r w:rsidRPr="00974EC5">
              <w:rPr>
                <w:sz w:val="20"/>
                <w:szCs w:val="20"/>
                <w:lang w:val="es-ES"/>
              </w:rPr>
              <w:t xml:space="preserve">Con COVID persistente con afectación neurocognitiva (PCC </w:t>
            </w:r>
            <w:proofErr w:type="spellStart"/>
            <w:r w:rsidRPr="00974EC5">
              <w:rPr>
                <w:sz w:val="20"/>
                <w:szCs w:val="20"/>
                <w:lang w:val="es-ES"/>
              </w:rPr>
              <w:t>Cog</w:t>
            </w:r>
            <w:proofErr w:type="spellEnd"/>
            <w:r w:rsidRPr="00974EC5">
              <w:rPr>
                <w:sz w:val="20"/>
                <w:szCs w:val="20"/>
                <w:lang w:val="es-ES"/>
              </w:rPr>
              <w:t>)</w:t>
            </w:r>
            <w:bookmarkEnd w:id="600"/>
          </w:p>
        </w:tc>
        <w:tc>
          <w:tcPr>
            <w:tcW w:w="1699" w:type="dxa"/>
            <w:vAlign w:val="center"/>
          </w:tcPr>
          <w:p w14:paraId="597FE61B" w14:textId="77777777" w:rsidR="00B95339" w:rsidRPr="00974EC5" w:rsidRDefault="00B95339" w:rsidP="00342073">
            <w:pPr>
              <w:ind w:leftChars="0" w:left="0" w:firstLineChars="0" w:firstLine="0"/>
              <w:jc w:val="center"/>
              <w:rPr>
                <w:sz w:val="20"/>
                <w:szCs w:val="20"/>
                <w:lang w:val="es-ES"/>
              </w:rPr>
            </w:pPr>
            <w:bookmarkStart w:id="601" w:name="_Toc186200346"/>
            <w:r w:rsidRPr="00974EC5">
              <w:rPr>
                <w:sz w:val="20"/>
                <w:szCs w:val="20"/>
                <w:lang w:val="es-ES"/>
              </w:rPr>
              <w:t>174</w:t>
            </w:r>
            <w:bookmarkEnd w:id="601"/>
          </w:p>
        </w:tc>
        <w:tc>
          <w:tcPr>
            <w:tcW w:w="1699" w:type="dxa"/>
            <w:vAlign w:val="center"/>
          </w:tcPr>
          <w:p w14:paraId="1AAB7569" w14:textId="77777777" w:rsidR="00B95339" w:rsidRPr="00974EC5" w:rsidRDefault="00B95339" w:rsidP="00342073">
            <w:pPr>
              <w:ind w:leftChars="0" w:left="0" w:firstLineChars="0" w:firstLine="0"/>
              <w:jc w:val="center"/>
              <w:rPr>
                <w:b/>
                <w:bCs/>
                <w:sz w:val="20"/>
                <w:szCs w:val="20"/>
                <w:lang w:val="es-ES"/>
              </w:rPr>
            </w:pPr>
            <w:bookmarkStart w:id="602" w:name="_Toc186200347"/>
            <w:r w:rsidRPr="00974EC5">
              <w:rPr>
                <w:b/>
                <w:bCs/>
                <w:sz w:val="20"/>
                <w:szCs w:val="20"/>
                <w:lang w:val="es-ES"/>
              </w:rPr>
              <w:t>64,93</w:t>
            </w:r>
            <w:bookmarkEnd w:id="602"/>
          </w:p>
        </w:tc>
      </w:tr>
    </w:tbl>
    <w:p w14:paraId="2C56BF8E" w14:textId="68324884" w:rsidR="00B95339" w:rsidRPr="00974EC5" w:rsidRDefault="00B95339" w:rsidP="00B95339">
      <w:pPr>
        <w:pBdr>
          <w:top w:val="nil"/>
          <w:left w:val="nil"/>
          <w:bottom w:val="nil"/>
          <w:right w:val="nil"/>
          <w:between w:val="nil"/>
        </w:pBdr>
        <w:spacing w:line="240" w:lineRule="auto"/>
        <w:ind w:left="0" w:hanging="2"/>
        <w:jc w:val="center"/>
        <w:rPr>
          <w:rFonts w:ascii="Times New Roman" w:eastAsia="Times New Roman" w:hAnsi="Times New Roman" w:cs="Times New Roman"/>
          <w:b/>
          <w:color w:val="000000"/>
          <w:sz w:val="20"/>
          <w:szCs w:val="20"/>
          <w:lang w:val="es-ES"/>
        </w:rPr>
      </w:pPr>
      <w:bookmarkStart w:id="603" w:name="_Toc186200348"/>
      <w:bookmarkStart w:id="604" w:name="OLE_LINK20"/>
      <w:bookmarkStart w:id="605" w:name="OLE_LINK37"/>
      <w:r w:rsidRPr="00974EC5">
        <w:rPr>
          <w:b/>
          <w:color w:val="000000"/>
          <w:sz w:val="20"/>
          <w:szCs w:val="20"/>
          <w:lang w:val="es-ES"/>
        </w:rPr>
        <w:t xml:space="preserve">Tabla </w:t>
      </w:r>
      <w:r w:rsidR="00407ACD" w:rsidRPr="00974EC5">
        <w:rPr>
          <w:b/>
          <w:color w:val="000000"/>
          <w:sz w:val="20"/>
          <w:szCs w:val="20"/>
          <w:lang w:val="es-ES"/>
        </w:rPr>
        <w:t>4</w:t>
      </w:r>
      <w:r w:rsidRPr="00974EC5">
        <w:rPr>
          <w:b/>
          <w:color w:val="000000"/>
          <w:sz w:val="20"/>
          <w:szCs w:val="20"/>
          <w:lang w:val="es-ES"/>
        </w:rPr>
        <w:t xml:space="preserve">: </w:t>
      </w:r>
      <w:r w:rsidRPr="00974EC5">
        <w:rPr>
          <w:color w:val="000000"/>
          <w:sz w:val="20"/>
          <w:szCs w:val="20"/>
          <w:lang w:val="es-ES"/>
        </w:rPr>
        <w:t>Variables sociodemográficas de la base de datos analizada.</w:t>
      </w:r>
      <w:bookmarkEnd w:id="603"/>
    </w:p>
    <w:bookmarkEnd w:id="604"/>
    <w:bookmarkEnd w:id="605"/>
    <w:p w14:paraId="608B892C" w14:textId="77777777" w:rsidR="00B95339" w:rsidRPr="00974EC5" w:rsidRDefault="00B95339" w:rsidP="00B95339">
      <w:pPr>
        <w:ind w:left="0" w:hanging="2"/>
        <w:rPr>
          <w:lang w:val="es-ES"/>
        </w:rPr>
      </w:pPr>
    </w:p>
    <w:p w14:paraId="641A34B0" w14:textId="16715997" w:rsidR="00B95339" w:rsidRPr="00974EC5" w:rsidRDefault="00B95339" w:rsidP="00B95339">
      <w:pPr>
        <w:ind w:left="0" w:hanging="2"/>
        <w:rPr>
          <w:lang w:val="es-ES"/>
        </w:rPr>
      </w:pPr>
      <w:bookmarkStart w:id="606" w:name="_Toc186200349"/>
      <w:r w:rsidRPr="00974EC5">
        <w:rPr>
          <w:lang w:val="es-ES"/>
        </w:rPr>
        <w:t>La edad media de quienes participaron fue de 48,58 años y el BMI medio fue de 27,7</w:t>
      </w:r>
      <w:r w:rsidR="007A48D7" w:rsidRPr="00974EC5">
        <w:rPr>
          <w:lang w:val="es-ES"/>
        </w:rPr>
        <w:t xml:space="preserve"> kg/m</w:t>
      </w:r>
      <w:r w:rsidR="007A48D7" w:rsidRPr="00974EC5">
        <w:rPr>
          <w:vertAlign w:val="superscript"/>
          <w:lang w:val="es-ES"/>
        </w:rPr>
        <w:t>2</w:t>
      </w:r>
      <w:r w:rsidRPr="00974EC5">
        <w:rPr>
          <w:lang w:val="es-ES"/>
        </w:rPr>
        <w:t>.</w:t>
      </w:r>
      <w:bookmarkEnd w:id="606"/>
    </w:p>
    <w:p w14:paraId="3C5D3848" w14:textId="77777777" w:rsidR="00407ACD" w:rsidRPr="00974EC5" w:rsidRDefault="00407ACD" w:rsidP="000025A1">
      <w:pPr>
        <w:ind w:left="0" w:hanging="2"/>
        <w:rPr>
          <w:i/>
          <w:iCs/>
          <w:lang w:val="es-ES"/>
        </w:rPr>
      </w:pPr>
      <w:bookmarkStart w:id="607" w:name="_Toc186096606"/>
    </w:p>
    <w:p w14:paraId="38EA75A9" w14:textId="52846681" w:rsidR="000025A1" w:rsidRPr="00974EC5" w:rsidRDefault="000025A1" w:rsidP="000025A1">
      <w:pPr>
        <w:ind w:left="0" w:hanging="2"/>
        <w:rPr>
          <w:i/>
          <w:iCs/>
          <w:lang w:val="es-ES"/>
        </w:rPr>
      </w:pPr>
      <w:bookmarkStart w:id="608" w:name="_Toc186200350"/>
      <w:r w:rsidRPr="00974EC5">
        <w:rPr>
          <w:i/>
          <w:iCs/>
          <w:lang w:val="es-ES"/>
        </w:rPr>
        <w:t>3.</w:t>
      </w:r>
      <w:r w:rsidR="002616D8" w:rsidRPr="00974EC5">
        <w:rPr>
          <w:i/>
          <w:iCs/>
          <w:lang w:val="es-ES"/>
        </w:rPr>
        <w:t>3</w:t>
      </w:r>
      <w:r w:rsidRPr="00974EC5">
        <w:rPr>
          <w:i/>
          <w:iCs/>
          <w:lang w:val="es-ES"/>
        </w:rPr>
        <w:t xml:space="preserve">) </w:t>
      </w:r>
      <w:bookmarkEnd w:id="607"/>
      <w:r w:rsidRPr="00974EC5">
        <w:rPr>
          <w:i/>
          <w:iCs/>
          <w:lang w:val="es-ES"/>
        </w:rPr>
        <w:t>Generación de la base de datos de análisis.</w:t>
      </w:r>
      <w:bookmarkEnd w:id="608"/>
    </w:p>
    <w:p w14:paraId="15B0A4CC" w14:textId="5228B11D" w:rsidR="000025A1" w:rsidRPr="00974EC5" w:rsidRDefault="000025A1" w:rsidP="000025A1">
      <w:pPr>
        <w:ind w:left="0" w:hanging="2"/>
        <w:rPr>
          <w:lang w:val="es-ES"/>
        </w:rPr>
      </w:pPr>
      <w:bookmarkStart w:id="609" w:name="_Toc186200351"/>
      <w:r w:rsidRPr="00974EC5">
        <w:rPr>
          <w:lang w:val="es-ES"/>
        </w:rPr>
        <w:t>Con el objeto de balancear las categorías diagnósticas, se generaron 2 grupos principales de análisis: por un lado, la sumatoria de pacientes sin infección por COVID-19 y aquellos sin PCC</w:t>
      </w:r>
      <w:r w:rsidR="005C6BF7" w:rsidRPr="00974EC5">
        <w:rPr>
          <w:lang w:val="es-ES"/>
        </w:rPr>
        <w:t xml:space="preserve"> (n=67; 27,8% de las observaciones)</w:t>
      </w:r>
      <w:r w:rsidRPr="00974EC5">
        <w:rPr>
          <w:lang w:val="es-ES"/>
        </w:rPr>
        <w:t>, y por el otro, el conjunto de los diagnosticados con PCC con afectación neuropsicológica</w:t>
      </w:r>
      <w:r w:rsidR="005C6BF7" w:rsidRPr="00974EC5">
        <w:rPr>
          <w:lang w:val="es-ES"/>
        </w:rPr>
        <w:t xml:space="preserve"> (n=174; </w:t>
      </w:r>
      <w:r w:rsidR="00E47240" w:rsidRPr="00974EC5">
        <w:rPr>
          <w:lang w:val="es-ES"/>
        </w:rPr>
        <w:t>72,2% de las observaciones)</w:t>
      </w:r>
      <w:r w:rsidRPr="00974EC5">
        <w:rPr>
          <w:lang w:val="es-ES"/>
        </w:rPr>
        <w:t>. En este trabajo no se hizo uso de los</w:t>
      </w:r>
      <w:r w:rsidR="00407ACD" w:rsidRPr="00974EC5">
        <w:rPr>
          <w:lang w:val="es-ES"/>
        </w:rPr>
        <w:t xml:space="preserve"> datos provenientes de</w:t>
      </w:r>
      <w:r w:rsidRPr="00974EC5">
        <w:rPr>
          <w:lang w:val="es-ES"/>
        </w:rPr>
        <w:t xml:space="preserve"> pacientes </w:t>
      </w:r>
      <w:r w:rsidR="00407ACD" w:rsidRPr="00974EC5">
        <w:rPr>
          <w:lang w:val="es-ES"/>
        </w:rPr>
        <w:t>con un diagnóstico de</w:t>
      </w:r>
      <w:r w:rsidRPr="00974EC5">
        <w:rPr>
          <w:lang w:val="es-ES"/>
        </w:rPr>
        <w:t xml:space="preserve"> PCC pero sin afectación cognitiva. En consecuencia, la base de datos final contó con datos provenientes de 241 </w:t>
      </w:r>
      <w:commentRangeStart w:id="610"/>
      <w:r w:rsidRPr="00974EC5">
        <w:rPr>
          <w:lang w:val="es-ES"/>
        </w:rPr>
        <w:t>pacientes</w:t>
      </w:r>
      <w:commentRangeEnd w:id="610"/>
      <w:r w:rsidR="00396B26" w:rsidRPr="00974EC5">
        <w:rPr>
          <w:rStyle w:val="Refdecomentario"/>
          <w:lang w:val="es-ES"/>
        </w:rPr>
        <w:commentReference w:id="610"/>
      </w:r>
      <w:r w:rsidRPr="00974EC5">
        <w:rPr>
          <w:lang w:val="es-ES"/>
        </w:rPr>
        <w:t>.</w:t>
      </w:r>
      <w:bookmarkEnd w:id="609"/>
    </w:p>
    <w:p w14:paraId="15FDC471" w14:textId="77777777" w:rsidR="006648A1" w:rsidRPr="00974EC5" w:rsidRDefault="006648A1" w:rsidP="000025A1">
      <w:pPr>
        <w:ind w:left="0" w:hanging="2"/>
        <w:rPr>
          <w:lang w:val="es-ES"/>
        </w:rPr>
      </w:pPr>
    </w:p>
    <w:p w14:paraId="38D4BD52" w14:textId="60398350" w:rsidR="006648A1" w:rsidRPr="00974EC5" w:rsidRDefault="006648A1" w:rsidP="000025A1">
      <w:pPr>
        <w:ind w:left="0" w:hanging="2"/>
        <w:rPr>
          <w:i/>
          <w:iCs/>
          <w:lang w:val="es-ES"/>
        </w:rPr>
      </w:pPr>
      <w:bookmarkStart w:id="611" w:name="_Toc186200352"/>
      <w:r w:rsidRPr="00974EC5">
        <w:rPr>
          <w:i/>
          <w:iCs/>
          <w:lang w:val="es-ES"/>
        </w:rPr>
        <w:t>3.4) Administración, corrección y evaluación del estado neuropsicológico de las personas participantes.</w:t>
      </w:r>
      <w:bookmarkEnd w:id="611"/>
    </w:p>
    <w:p w14:paraId="34AED5C4" w14:textId="3900573F" w:rsidR="000025A1" w:rsidRPr="00974EC5" w:rsidRDefault="006648A1" w:rsidP="000025A1">
      <w:pPr>
        <w:ind w:left="0" w:hanging="2"/>
        <w:rPr>
          <w:lang w:val="es-ES"/>
        </w:rPr>
      </w:pPr>
      <w:bookmarkStart w:id="612" w:name="_Toc186200353"/>
      <w:r w:rsidRPr="00974EC5">
        <w:rPr>
          <w:lang w:val="es-ES"/>
        </w:rPr>
        <w:t xml:space="preserve">El equipo del área de psicología clínica sanitaria realizó la administración de las pruebas neuropsicológicas validadas, así como la corrección y registro de </w:t>
      </w:r>
      <w:r w:rsidR="008B6CFA" w:rsidRPr="00974EC5">
        <w:rPr>
          <w:lang w:val="es-ES"/>
        </w:rPr>
        <w:t>estas</w:t>
      </w:r>
      <w:r w:rsidRPr="00974EC5">
        <w:rPr>
          <w:lang w:val="es-ES"/>
        </w:rPr>
        <w:t xml:space="preserve"> </w:t>
      </w:r>
      <w:r w:rsidRPr="00974EC5">
        <w:rPr>
          <w:lang w:val="es-ES"/>
        </w:rPr>
        <w:lastRenderedPageBreak/>
        <w:t>(</w:t>
      </w:r>
      <w:bookmarkStart w:id="613" w:name="_Hlk186198712"/>
      <w:r w:rsidRPr="00974EC5">
        <w:rPr>
          <w:lang w:val="es-ES"/>
        </w:rPr>
        <w:t xml:space="preserve">centros de atención primaria en el área metropolitana norte de Barcelona y en el Hospital Universitario </w:t>
      </w:r>
      <w:proofErr w:type="spellStart"/>
      <w:r w:rsidRPr="00974EC5">
        <w:rPr>
          <w:lang w:val="es-ES"/>
        </w:rPr>
        <w:t>Germans</w:t>
      </w:r>
      <w:proofErr w:type="spellEnd"/>
      <w:r w:rsidRPr="00974EC5">
        <w:rPr>
          <w:lang w:val="es-ES"/>
        </w:rPr>
        <w:t xml:space="preserve"> </w:t>
      </w:r>
      <w:proofErr w:type="spellStart"/>
      <w:r w:rsidRPr="00974EC5">
        <w:rPr>
          <w:lang w:val="es-ES"/>
        </w:rPr>
        <w:t>Trias</w:t>
      </w:r>
      <w:proofErr w:type="spellEnd"/>
      <w:r w:rsidRPr="00974EC5">
        <w:rPr>
          <w:lang w:val="es-ES"/>
        </w:rPr>
        <w:t xml:space="preserve"> I Pujol</w:t>
      </w:r>
      <w:bookmarkEnd w:id="613"/>
      <w:r w:rsidRPr="00974EC5">
        <w:rPr>
          <w:lang w:val="es-ES"/>
        </w:rPr>
        <w:t xml:space="preserve">). </w:t>
      </w:r>
      <w:r w:rsidR="000025A1" w:rsidRPr="00974EC5">
        <w:rPr>
          <w:lang w:val="es-ES"/>
        </w:rPr>
        <w:t xml:space="preserve">Tras </w:t>
      </w:r>
      <w:r w:rsidRPr="00974EC5">
        <w:rPr>
          <w:lang w:val="es-ES"/>
        </w:rPr>
        <w:t>una</w:t>
      </w:r>
      <w:r w:rsidR="000025A1" w:rsidRPr="00974EC5">
        <w:rPr>
          <w:lang w:val="es-ES"/>
        </w:rPr>
        <w:t xml:space="preserve"> generación </w:t>
      </w:r>
      <w:r w:rsidRPr="00974EC5">
        <w:rPr>
          <w:lang w:val="es-ES"/>
        </w:rPr>
        <w:t>inicial de un</w:t>
      </w:r>
      <w:r w:rsidR="000025A1" w:rsidRPr="00974EC5">
        <w:rPr>
          <w:lang w:val="es-ES"/>
        </w:rPr>
        <w:t xml:space="preserve"> modelado </w:t>
      </w:r>
      <w:r w:rsidR="008B6CFA" w:rsidRPr="00974EC5">
        <w:rPr>
          <w:lang w:val="es-ES"/>
        </w:rPr>
        <w:t>piloto</w:t>
      </w:r>
      <w:r w:rsidR="000025A1" w:rsidRPr="00974EC5">
        <w:rPr>
          <w:lang w:val="es-ES"/>
        </w:rPr>
        <w:t xml:space="preserve"> (datos no mostrados) donde se contó con 151 variables iniciales (incluyendo variables binarizadas), se seleccionó el conjunto de variables sociodemográficas, clínicas y neuropsicológicas definitivas de interés que se recogen en la tabla </w:t>
      </w:r>
      <w:r w:rsidR="00407ACD" w:rsidRPr="00974EC5">
        <w:rPr>
          <w:lang w:val="es-ES"/>
        </w:rPr>
        <w:t>5</w:t>
      </w:r>
      <w:r w:rsidR="000025A1" w:rsidRPr="00974EC5">
        <w:rPr>
          <w:lang w:val="es-ES"/>
        </w:rPr>
        <w:t>.</w:t>
      </w:r>
      <w:bookmarkEnd w:id="612"/>
    </w:p>
    <w:p w14:paraId="35740426" w14:textId="77777777" w:rsidR="00407ACD" w:rsidRPr="00974EC5" w:rsidRDefault="00407ACD" w:rsidP="000025A1">
      <w:pPr>
        <w:ind w:left="0" w:hanging="2"/>
        <w:rPr>
          <w:lang w:val="es-ES"/>
        </w:rPr>
      </w:pPr>
    </w:p>
    <w:tbl>
      <w:tblPr>
        <w:tblW w:w="84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696"/>
        <w:gridCol w:w="1418"/>
        <w:gridCol w:w="1743"/>
        <w:gridCol w:w="1417"/>
        <w:gridCol w:w="2135"/>
      </w:tblGrid>
      <w:tr w:rsidR="000025A1" w:rsidRPr="00974EC5" w14:paraId="0C3C6426" w14:textId="77777777" w:rsidTr="006648A1">
        <w:trPr>
          <w:trHeight w:val="300"/>
          <w:jc w:val="center"/>
        </w:trPr>
        <w:tc>
          <w:tcPr>
            <w:tcW w:w="1696" w:type="dxa"/>
            <w:shd w:val="clear" w:color="auto" w:fill="auto"/>
            <w:noWrap/>
            <w:vAlign w:val="center"/>
            <w:hideMark/>
          </w:tcPr>
          <w:p w14:paraId="16A4093A"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974EC5">
              <w:rPr>
                <w:rFonts w:eastAsia="Times New Roman"/>
                <w:b/>
                <w:bCs/>
                <w:color w:val="000000"/>
                <w:position w:val="0"/>
                <w:sz w:val="20"/>
                <w:szCs w:val="20"/>
                <w:lang w:val="es-ES" w:eastAsia="es-ES_tradnl"/>
              </w:rPr>
              <w:t>Variable</w:t>
            </w:r>
          </w:p>
        </w:tc>
        <w:tc>
          <w:tcPr>
            <w:tcW w:w="1418" w:type="dxa"/>
            <w:shd w:val="clear" w:color="auto" w:fill="auto"/>
            <w:noWrap/>
            <w:vAlign w:val="center"/>
            <w:hideMark/>
          </w:tcPr>
          <w:p w14:paraId="2E02B131"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position w:val="0"/>
                <w:sz w:val="20"/>
                <w:szCs w:val="20"/>
                <w:lang w:val="es-ES" w:eastAsia="es-ES_tradnl"/>
              </w:rPr>
            </w:pPr>
            <w:r w:rsidRPr="00974EC5">
              <w:rPr>
                <w:rFonts w:eastAsia="Times New Roman"/>
                <w:b/>
                <w:bCs/>
                <w:position w:val="0"/>
                <w:sz w:val="20"/>
                <w:szCs w:val="20"/>
                <w:lang w:val="es-ES" w:eastAsia="es-ES_tradnl"/>
              </w:rPr>
              <w:t>Subdominio</w:t>
            </w:r>
          </w:p>
        </w:tc>
        <w:tc>
          <w:tcPr>
            <w:tcW w:w="1743" w:type="dxa"/>
            <w:shd w:val="clear" w:color="auto" w:fill="auto"/>
            <w:noWrap/>
            <w:vAlign w:val="center"/>
            <w:hideMark/>
          </w:tcPr>
          <w:p w14:paraId="3B348208" w14:textId="77777777" w:rsidR="006648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position w:val="0"/>
                <w:sz w:val="20"/>
                <w:szCs w:val="20"/>
                <w:lang w:val="es-ES" w:eastAsia="es-ES_tradnl"/>
              </w:rPr>
            </w:pPr>
            <w:r w:rsidRPr="00974EC5">
              <w:rPr>
                <w:rFonts w:eastAsia="Times New Roman"/>
                <w:b/>
                <w:bCs/>
                <w:position w:val="0"/>
                <w:sz w:val="20"/>
                <w:szCs w:val="20"/>
                <w:lang w:val="es-ES" w:eastAsia="es-ES_tradnl"/>
              </w:rPr>
              <w:t>Test/</w:t>
            </w:r>
          </w:p>
          <w:p w14:paraId="38546457" w14:textId="5CD38F7C"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position w:val="0"/>
                <w:sz w:val="20"/>
                <w:szCs w:val="20"/>
                <w:lang w:val="es-ES" w:eastAsia="es-ES_tradnl"/>
              </w:rPr>
            </w:pPr>
            <w:r w:rsidRPr="00974EC5">
              <w:rPr>
                <w:rFonts w:eastAsia="Times New Roman"/>
                <w:b/>
                <w:bCs/>
                <w:position w:val="0"/>
                <w:sz w:val="20"/>
                <w:szCs w:val="20"/>
                <w:lang w:val="es-ES" w:eastAsia="es-ES_tradnl"/>
              </w:rPr>
              <w:t>Herramienta</w:t>
            </w:r>
          </w:p>
        </w:tc>
        <w:tc>
          <w:tcPr>
            <w:tcW w:w="1417" w:type="dxa"/>
            <w:vAlign w:val="center"/>
          </w:tcPr>
          <w:p w14:paraId="189A38A5"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974EC5">
              <w:rPr>
                <w:rFonts w:eastAsia="Times New Roman"/>
                <w:b/>
                <w:bCs/>
                <w:color w:val="000000"/>
                <w:position w:val="0"/>
                <w:sz w:val="20"/>
                <w:szCs w:val="20"/>
                <w:lang w:val="es-ES" w:eastAsia="es-ES_tradnl"/>
              </w:rPr>
              <w:t>Tipo de variable</w:t>
            </w:r>
          </w:p>
        </w:tc>
        <w:tc>
          <w:tcPr>
            <w:tcW w:w="2135" w:type="dxa"/>
            <w:shd w:val="clear" w:color="auto" w:fill="auto"/>
            <w:noWrap/>
            <w:vAlign w:val="center"/>
            <w:hideMark/>
          </w:tcPr>
          <w:p w14:paraId="6F7BE004"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974EC5">
              <w:rPr>
                <w:rFonts w:eastAsia="Times New Roman"/>
                <w:b/>
                <w:bCs/>
                <w:color w:val="000000"/>
                <w:position w:val="0"/>
                <w:sz w:val="20"/>
                <w:szCs w:val="20"/>
                <w:lang w:val="es-ES" w:eastAsia="es-ES_tradnl"/>
              </w:rPr>
              <w:t>Codificación/</w:t>
            </w:r>
          </w:p>
          <w:p w14:paraId="7E4DDDA1"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974EC5">
              <w:rPr>
                <w:rFonts w:eastAsia="Times New Roman"/>
                <w:b/>
                <w:bCs/>
                <w:color w:val="000000"/>
                <w:position w:val="0"/>
                <w:sz w:val="20"/>
                <w:szCs w:val="20"/>
                <w:lang w:val="es-ES" w:eastAsia="es-ES_tradnl"/>
              </w:rPr>
              <w:t>Nombre de variable</w:t>
            </w:r>
          </w:p>
        </w:tc>
      </w:tr>
      <w:tr w:rsidR="000025A1" w:rsidRPr="00974EC5" w14:paraId="0B3B4BE7" w14:textId="77777777" w:rsidTr="006648A1">
        <w:trPr>
          <w:trHeight w:val="300"/>
          <w:jc w:val="center"/>
        </w:trPr>
        <w:tc>
          <w:tcPr>
            <w:tcW w:w="1696" w:type="dxa"/>
            <w:vMerge w:val="restart"/>
            <w:shd w:val="clear" w:color="auto" w:fill="auto"/>
            <w:noWrap/>
            <w:vAlign w:val="center"/>
            <w:hideMark/>
          </w:tcPr>
          <w:p w14:paraId="03DAC69F"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Análisis de la función ejecutiva</w:t>
            </w:r>
          </w:p>
        </w:tc>
        <w:tc>
          <w:tcPr>
            <w:tcW w:w="1418" w:type="dxa"/>
            <w:vMerge w:val="restart"/>
            <w:shd w:val="clear" w:color="auto" w:fill="auto"/>
            <w:noWrap/>
            <w:vAlign w:val="center"/>
            <w:hideMark/>
          </w:tcPr>
          <w:p w14:paraId="7B0279CE"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Memoria de trabajo</w:t>
            </w:r>
          </w:p>
        </w:tc>
        <w:tc>
          <w:tcPr>
            <w:tcW w:w="1743" w:type="dxa"/>
            <w:shd w:val="clear" w:color="auto" w:fill="auto"/>
            <w:noWrap/>
            <w:vAlign w:val="center"/>
            <w:hideMark/>
          </w:tcPr>
          <w:p w14:paraId="2907CEF2" w14:textId="77777777" w:rsidR="000025A1" w:rsidRPr="000071E7"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n-US" w:eastAsia="es-ES_tradnl"/>
                <w:rPrChange w:id="614" w:author="Ariel Cariaga Martínez" w:date="2024-12-29T16:06:00Z" w16du:dateUtc="2024-12-29T15:06:00Z">
                  <w:rPr>
                    <w:rFonts w:eastAsia="Times New Roman"/>
                    <w:position w:val="0"/>
                    <w:sz w:val="20"/>
                    <w:szCs w:val="20"/>
                    <w:lang w:val="es-ES" w:eastAsia="es-ES_tradnl"/>
                  </w:rPr>
                </w:rPrChange>
              </w:rPr>
            </w:pPr>
            <w:r w:rsidRPr="000071E7">
              <w:rPr>
                <w:rFonts w:eastAsia="Times New Roman"/>
                <w:position w:val="0"/>
                <w:sz w:val="20"/>
                <w:szCs w:val="20"/>
                <w:lang w:val="en-US" w:eastAsia="es-ES_tradnl"/>
                <w:rPrChange w:id="615" w:author="Ariel Cariaga Martínez" w:date="2024-12-29T16:06:00Z" w16du:dateUtc="2024-12-29T15:06:00Z">
                  <w:rPr>
                    <w:rFonts w:eastAsia="Times New Roman"/>
                    <w:position w:val="0"/>
                    <w:sz w:val="20"/>
                    <w:szCs w:val="20"/>
                    <w:lang w:val="es-ES" w:eastAsia="es-ES_tradnl"/>
                  </w:rPr>
                </w:rPrChange>
              </w:rPr>
              <w:t>Digit span backward (WAIS-III)</w:t>
            </w:r>
          </w:p>
        </w:tc>
        <w:tc>
          <w:tcPr>
            <w:tcW w:w="1417" w:type="dxa"/>
            <w:vAlign w:val="center"/>
          </w:tcPr>
          <w:p w14:paraId="2B9ADE2D"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bookmarkStart w:id="616" w:name="_Hlk186134900"/>
            <w:r w:rsidRPr="00974EC5">
              <w:rPr>
                <w:rFonts w:eastAsia="Times New Roman"/>
                <w:color w:val="000000"/>
                <w:position w:val="0"/>
                <w:sz w:val="20"/>
                <w:szCs w:val="20"/>
                <w:lang w:val="es-ES" w:eastAsia="es-ES_tradnl"/>
              </w:rPr>
              <w:t>Cuantitativa</w:t>
            </w:r>
            <w:bookmarkEnd w:id="616"/>
          </w:p>
        </w:tc>
        <w:tc>
          <w:tcPr>
            <w:tcW w:w="2135" w:type="dxa"/>
            <w:shd w:val="clear" w:color="auto" w:fill="auto"/>
            <w:noWrap/>
            <w:vAlign w:val="center"/>
            <w:hideMark/>
          </w:tcPr>
          <w:p w14:paraId="6F4A2A07"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tn46</w:t>
            </w:r>
          </w:p>
        </w:tc>
      </w:tr>
      <w:tr w:rsidR="000025A1" w:rsidRPr="00974EC5" w14:paraId="1525A5F0" w14:textId="77777777" w:rsidTr="006648A1">
        <w:trPr>
          <w:trHeight w:val="300"/>
          <w:jc w:val="center"/>
        </w:trPr>
        <w:tc>
          <w:tcPr>
            <w:tcW w:w="1696" w:type="dxa"/>
            <w:vMerge/>
            <w:vAlign w:val="center"/>
            <w:hideMark/>
          </w:tcPr>
          <w:p w14:paraId="7CDB8C0B"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0D988BDE"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303A7F84"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TMT B - A (</w:t>
            </w:r>
            <w:proofErr w:type="spellStart"/>
            <w:r w:rsidRPr="00974EC5">
              <w:rPr>
                <w:rFonts w:eastAsia="Times New Roman"/>
                <w:position w:val="0"/>
                <w:sz w:val="20"/>
                <w:szCs w:val="20"/>
                <w:lang w:val="es-ES" w:eastAsia="es-ES_tradnl"/>
              </w:rPr>
              <w:t>temps</w:t>
            </w:r>
            <w:proofErr w:type="spellEnd"/>
            <w:r w:rsidRPr="00974EC5">
              <w:rPr>
                <w:rFonts w:eastAsia="Times New Roman"/>
                <w:position w:val="0"/>
                <w:sz w:val="20"/>
                <w:szCs w:val="20"/>
                <w:lang w:val="es-ES" w:eastAsia="es-ES_tradnl"/>
              </w:rPr>
              <w:t>)</w:t>
            </w:r>
          </w:p>
        </w:tc>
        <w:tc>
          <w:tcPr>
            <w:tcW w:w="1417" w:type="dxa"/>
            <w:vAlign w:val="center"/>
          </w:tcPr>
          <w:p w14:paraId="4F3AC9D0"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1D5D08C1"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tn52</w:t>
            </w:r>
          </w:p>
        </w:tc>
      </w:tr>
      <w:tr w:rsidR="000025A1" w:rsidRPr="00974EC5" w14:paraId="37EEF48C" w14:textId="77777777" w:rsidTr="006648A1">
        <w:trPr>
          <w:trHeight w:val="300"/>
          <w:jc w:val="center"/>
        </w:trPr>
        <w:tc>
          <w:tcPr>
            <w:tcW w:w="1696" w:type="dxa"/>
            <w:vMerge/>
            <w:vAlign w:val="center"/>
            <w:hideMark/>
          </w:tcPr>
          <w:p w14:paraId="605BA926"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restart"/>
            <w:shd w:val="clear" w:color="auto" w:fill="auto"/>
            <w:noWrap/>
            <w:vAlign w:val="center"/>
            <w:hideMark/>
          </w:tcPr>
          <w:p w14:paraId="37750327"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Fluidez verbal</w:t>
            </w:r>
          </w:p>
        </w:tc>
        <w:tc>
          <w:tcPr>
            <w:tcW w:w="1743" w:type="dxa"/>
            <w:shd w:val="clear" w:color="auto" w:fill="auto"/>
            <w:noWrap/>
            <w:vAlign w:val="center"/>
            <w:hideMark/>
          </w:tcPr>
          <w:p w14:paraId="1F06BBAC"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roofErr w:type="spellStart"/>
            <w:r w:rsidRPr="00974EC5">
              <w:rPr>
                <w:rFonts w:eastAsia="Times New Roman"/>
                <w:position w:val="0"/>
                <w:sz w:val="20"/>
                <w:szCs w:val="20"/>
                <w:lang w:val="es-ES" w:eastAsia="es-ES_tradnl"/>
              </w:rPr>
              <w:t>Phonetic</w:t>
            </w:r>
            <w:proofErr w:type="spellEnd"/>
            <w:r w:rsidRPr="00974EC5">
              <w:rPr>
                <w:rFonts w:eastAsia="Times New Roman"/>
                <w:position w:val="0"/>
                <w:sz w:val="20"/>
                <w:szCs w:val="20"/>
                <w:lang w:val="es-ES" w:eastAsia="es-ES_tradnl"/>
              </w:rPr>
              <w:t xml:space="preserve"> </w:t>
            </w:r>
            <w:proofErr w:type="spellStart"/>
            <w:r w:rsidRPr="00974EC5">
              <w:rPr>
                <w:rFonts w:eastAsia="Times New Roman"/>
                <w:position w:val="0"/>
                <w:sz w:val="20"/>
                <w:szCs w:val="20"/>
                <w:lang w:val="es-ES" w:eastAsia="es-ES_tradnl"/>
              </w:rPr>
              <w:t>fluency</w:t>
            </w:r>
            <w:proofErr w:type="spellEnd"/>
            <w:r w:rsidRPr="00974EC5">
              <w:rPr>
                <w:rFonts w:eastAsia="Times New Roman"/>
                <w:position w:val="0"/>
                <w:sz w:val="20"/>
                <w:szCs w:val="20"/>
                <w:lang w:val="es-ES" w:eastAsia="es-ES_tradnl"/>
              </w:rPr>
              <w:t xml:space="preserve"> (PMR)</w:t>
            </w:r>
          </w:p>
        </w:tc>
        <w:tc>
          <w:tcPr>
            <w:tcW w:w="1417" w:type="dxa"/>
            <w:vAlign w:val="center"/>
          </w:tcPr>
          <w:p w14:paraId="605A7A6B"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0A1738E9"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tn36/tn38/tn40</w:t>
            </w:r>
          </w:p>
        </w:tc>
      </w:tr>
      <w:tr w:rsidR="000025A1" w:rsidRPr="00974EC5" w14:paraId="43897E08" w14:textId="77777777" w:rsidTr="006648A1">
        <w:trPr>
          <w:trHeight w:val="300"/>
          <w:jc w:val="center"/>
        </w:trPr>
        <w:tc>
          <w:tcPr>
            <w:tcW w:w="1696" w:type="dxa"/>
            <w:vMerge/>
            <w:vAlign w:val="center"/>
            <w:hideMark/>
          </w:tcPr>
          <w:p w14:paraId="652877A6"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5C82FE82"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286AADF3"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roofErr w:type="spellStart"/>
            <w:r w:rsidRPr="00974EC5">
              <w:rPr>
                <w:rFonts w:eastAsia="Times New Roman"/>
                <w:position w:val="0"/>
                <w:sz w:val="20"/>
                <w:szCs w:val="20"/>
                <w:lang w:val="es-ES" w:eastAsia="es-ES_tradnl"/>
              </w:rPr>
              <w:t>Semantic</w:t>
            </w:r>
            <w:proofErr w:type="spellEnd"/>
            <w:r w:rsidRPr="00974EC5">
              <w:rPr>
                <w:rFonts w:eastAsia="Times New Roman"/>
                <w:position w:val="0"/>
                <w:sz w:val="20"/>
                <w:szCs w:val="20"/>
                <w:lang w:val="es-ES" w:eastAsia="es-ES_tradnl"/>
              </w:rPr>
              <w:t xml:space="preserve"> </w:t>
            </w:r>
            <w:proofErr w:type="spellStart"/>
            <w:r w:rsidRPr="00974EC5">
              <w:rPr>
                <w:rFonts w:eastAsia="Times New Roman"/>
                <w:position w:val="0"/>
                <w:sz w:val="20"/>
                <w:szCs w:val="20"/>
                <w:lang w:val="es-ES" w:eastAsia="es-ES_tradnl"/>
              </w:rPr>
              <w:t>fluency</w:t>
            </w:r>
            <w:proofErr w:type="spellEnd"/>
            <w:r w:rsidRPr="00974EC5">
              <w:rPr>
                <w:rFonts w:eastAsia="Times New Roman"/>
                <w:position w:val="0"/>
                <w:sz w:val="20"/>
                <w:szCs w:val="20"/>
                <w:lang w:val="es-ES" w:eastAsia="es-ES_tradnl"/>
              </w:rPr>
              <w:t xml:space="preserve"> (</w:t>
            </w:r>
            <w:proofErr w:type="spellStart"/>
            <w:r w:rsidRPr="00974EC5">
              <w:rPr>
                <w:rFonts w:eastAsia="Times New Roman"/>
                <w:position w:val="0"/>
                <w:sz w:val="20"/>
                <w:szCs w:val="20"/>
                <w:lang w:val="es-ES" w:eastAsia="es-ES_tradnl"/>
              </w:rPr>
              <w:t>animals</w:t>
            </w:r>
            <w:proofErr w:type="spellEnd"/>
            <w:r w:rsidRPr="00974EC5">
              <w:rPr>
                <w:rFonts w:eastAsia="Times New Roman"/>
                <w:position w:val="0"/>
                <w:sz w:val="20"/>
                <w:szCs w:val="20"/>
                <w:lang w:val="es-ES" w:eastAsia="es-ES_tradnl"/>
              </w:rPr>
              <w:t>)</w:t>
            </w:r>
          </w:p>
        </w:tc>
        <w:tc>
          <w:tcPr>
            <w:tcW w:w="1417" w:type="dxa"/>
            <w:vAlign w:val="center"/>
          </w:tcPr>
          <w:p w14:paraId="1FA00C43"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5A0316AB"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tn42</w:t>
            </w:r>
          </w:p>
        </w:tc>
      </w:tr>
      <w:tr w:rsidR="000025A1" w:rsidRPr="00974EC5" w14:paraId="4216773F" w14:textId="77777777" w:rsidTr="006648A1">
        <w:trPr>
          <w:trHeight w:val="320"/>
          <w:jc w:val="center"/>
        </w:trPr>
        <w:tc>
          <w:tcPr>
            <w:tcW w:w="1696" w:type="dxa"/>
            <w:vMerge/>
            <w:vAlign w:val="center"/>
            <w:hideMark/>
          </w:tcPr>
          <w:p w14:paraId="0CB4BF91"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shd w:val="clear" w:color="auto" w:fill="auto"/>
            <w:noWrap/>
            <w:vAlign w:val="center"/>
            <w:hideMark/>
          </w:tcPr>
          <w:p w14:paraId="0D25DC2B"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Inhibición de respuestas automáticas</w:t>
            </w:r>
          </w:p>
        </w:tc>
        <w:tc>
          <w:tcPr>
            <w:tcW w:w="1743" w:type="dxa"/>
            <w:shd w:val="clear" w:color="auto" w:fill="auto"/>
            <w:noWrap/>
            <w:vAlign w:val="center"/>
            <w:hideMark/>
          </w:tcPr>
          <w:p w14:paraId="007C23D5"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roofErr w:type="spellStart"/>
            <w:r w:rsidRPr="00974EC5">
              <w:rPr>
                <w:rFonts w:eastAsia="Times New Roman"/>
                <w:position w:val="0"/>
                <w:sz w:val="20"/>
                <w:szCs w:val="20"/>
                <w:lang w:val="es-ES" w:eastAsia="es-ES_tradnl"/>
              </w:rPr>
              <w:t>Stroop</w:t>
            </w:r>
            <w:proofErr w:type="spellEnd"/>
            <w:r w:rsidRPr="00974EC5">
              <w:rPr>
                <w:rFonts w:eastAsia="Times New Roman"/>
                <w:position w:val="0"/>
                <w:sz w:val="20"/>
                <w:szCs w:val="20"/>
                <w:lang w:val="es-ES" w:eastAsia="es-ES_tradnl"/>
              </w:rPr>
              <w:t xml:space="preserve"> </w:t>
            </w:r>
            <w:proofErr w:type="spellStart"/>
            <w:r w:rsidRPr="00974EC5">
              <w:rPr>
                <w:rFonts w:eastAsia="Times New Roman"/>
                <w:position w:val="0"/>
                <w:sz w:val="20"/>
                <w:szCs w:val="20"/>
                <w:lang w:val="es-ES" w:eastAsia="es-ES_tradnl"/>
              </w:rPr>
              <w:t>word-colors</w:t>
            </w:r>
            <w:proofErr w:type="spellEnd"/>
            <w:r w:rsidRPr="00974EC5">
              <w:rPr>
                <w:rFonts w:eastAsia="Times New Roman"/>
                <w:position w:val="0"/>
                <w:sz w:val="20"/>
                <w:szCs w:val="20"/>
                <w:lang w:val="es-ES" w:eastAsia="es-ES_tradnl"/>
              </w:rPr>
              <w:t xml:space="preserve"> (</w:t>
            </w:r>
            <w:proofErr w:type="spellStart"/>
            <w:r w:rsidRPr="00974EC5">
              <w:rPr>
                <w:rFonts w:eastAsia="Times New Roman"/>
                <w:position w:val="0"/>
                <w:sz w:val="20"/>
                <w:szCs w:val="20"/>
                <w:lang w:val="es-ES" w:eastAsia="es-ES_tradnl"/>
              </w:rPr>
              <w:t>interference</w:t>
            </w:r>
            <w:proofErr w:type="spellEnd"/>
            <w:r w:rsidRPr="00974EC5">
              <w:rPr>
                <w:rFonts w:eastAsia="Times New Roman"/>
                <w:position w:val="0"/>
                <w:sz w:val="20"/>
                <w:szCs w:val="20"/>
                <w:lang w:val="es-ES" w:eastAsia="es-ES_tradnl"/>
              </w:rPr>
              <w:t>)</w:t>
            </w:r>
          </w:p>
        </w:tc>
        <w:tc>
          <w:tcPr>
            <w:tcW w:w="1417" w:type="dxa"/>
            <w:vAlign w:val="center"/>
          </w:tcPr>
          <w:p w14:paraId="35775D6C"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3F47D72C"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tn22</w:t>
            </w:r>
          </w:p>
        </w:tc>
      </w:tr>
      <w:tr w:rsidR="000025A1" w:rsidRPr="00974EC5" w14:paraId="4DC008BA" w14:textId="77777777" w:rsidTr="006648A1">
        <w:trPr>
          <w:trHeight w:val="320"/>
          <w:jc w:val="center"/>
        </w:trPr>
        <w:tc>
          <w:tcPr>
            <w:tcW w:w="1696" w:type="dxa"/>
            <w:vMerge w:val="restart"/>
            <w:shd w:val="clear" w:color="auto" w:fill="auto"/>
            <w:noWrap/>
            <w:vAlign w:val="center"/>
            <w:hideMark/>
          </w:tcPr>
          <w:p w14:paraId="72E97191"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Análisis de la atención y velocidad de procesamiento</w:t>
            </w:r>
          </w:p>
        </w:tc>
        <w:tc>
          <w:tcPr>
            <w:tcW w:w="1418" w:type="dxa"/>
            <w:shd w:val="clear" w:color="auto" w:fill="auto"/>
            <w:noWrap/>
            <w:vAlign w:val="center"/>
            <w:hideMark/>
          </w:tcPr>
          <w:p w14:paraId="00B6C509"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Atención</w:t>
            </w:r>
          </w:p>
        </w:tc>
        <w:tc>
          <w:tcPr>
            <w:tcW w:w="1743" w:type="dxa"/>
            <w:shd w:val="clear" w:color="auto" w:fill="auto"/>
            <w:noWrap/>
            <w:vAlign w:val="center"/>
            <w:hideMark/>
          </w:tcPr>
          <w:p w14:paraId="7EB19965" w14:textId="77777777" w:rsidR="000025A1" w:rsidRPr="000071E7"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n-US" w:eastAsia="es-ES_tradnl"/>
                <w:rPrChange w:id="617" w:author="Ariel Cariaga Martínez" w:date="2024-12-29T16:06:00Z" w16du:dateUtc="2024-12-29T15:06:00Z">
                  <w:rPr>
                    <w:rFonts w:eastAsia="Times New Roman"/>
                    <w:position w:val="0"/>
                    <w:sz w:val="20"/>
                    <w:szCs w:val="20"/>
                    <w:lang w:val="es-ES" w:eastAsia="es-ES_tradnl"/>
                  </w:rPr>
                </w:rPrChange>
              </w:rPr>
            </w:pPr>
            <w:r w:rsidRPr="000071E7">
              <w:rPr>
                <w:rFonts w:eastAsia="Times New Roman"/>
                <w:position w:val="0"/>
                <w:sz w:val="20"/>
                <w:szCs w:val="20"/>
                <w:lang w:val="en-US" w:eastAsia="es-ES_tradnl"/>
                <w:rPrChange w:id="618" w:author="Ariel Cariaga Martínez" w:date="2024-12-29T16:06:00Z" w16du:dateUtc="2024-12-29T15:06:00Z">
                  <w:rPr>
                    <w:rFonts w:eastAsia="Times New Roman"/>
                    <w:position w:val="0"/>
                    <w:sz w:val="20"/>
                    <w:szCs w:val="20"/>
                    <w:lang w:val="es-ES" w:eastAsia="es-ES_tradnl"/>
                  </w:rPr>
                </w:rPrChange>
              </w:rPr>
              <w:t>Digit span forward (WAIS-III)</w:t>
            </w:r>
          </w:p>
        </w:tc>
        <w:tc>
          <w:tcPr>
            <w:tcW w:w="1417" w:type="dxa"/>
            <w:vAlign w:val="center"/>
          </w:tcPr>
          <w:p w14:paraId="7E56C18F"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614C78B8"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tn44</w:t>
            </w:r>
          </w:p>
        </w:tc>
      </w:tr>
      <w:tr w:rsidR="000025A1" w:rsidRPr="00974EC5" w14:paraId="20AD35AE" w14:textId="77777777" w:rsidTr="006648A1">
        <w:trPr>
          <w:trHeight w:val="300"/>
          <w:jc w:val="center"/>
        </w:trPr>
        <w:tc>
          <w:tcPr>
            <w:tcW w:w="1696" w:type="dxa"/>
            <w:vMerge/>
            <w:vAlign w:val="center"/>
            <w:hideMark/>
          </w:tcPr>
          <w:p w14:paraId="5B1BB843"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restart"/>
            <w:shd w:val="clear" w:color="auto" w:fill="auto"/>
            <w:vAlign w:val="center"/>
            <w:hideMark/>
          </w:tcPr>
          <w:p w14:paraId="5178C35F"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Velocidad de procesamiento</w:t>
            </w:r>
          </w:p>
        </w:tc>
        <w:tc>
          <w:tcPr>
            <w:tcW w:w="1743" w:type="dxa"/>
            <w:shd w:val="clear" w:color="auto" w:fill="auto"/>
            <w:noWrap/>
            <w:vAlign w:val="center"/>
            <w:hideMark/>
          </w:tcPr>
          <w:p w14:paraId="20EBF5F8"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SDMT (WAIS-III)</w:t>
            </w:r>
          </w:p>
        </w:tc>
        <w:tc>
          <w:tcPr>
            <w:tcW w:w="1417" w:type="dxa"/>
            <w:vAlign w:val="center"/>
          </w:tcPr>
          <w:p w14:paraId="1747F87F"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3F14EBF7"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tn14</w:t>
            </w:r>
          </w:p>
        </w:tc>
      </w:tr>
      <w:tr w:rsidR="000025A1" w:rsidRPr="00974EC5" w14:paraId="3259844B" w14:textId="77777777" w:rsidTr="006648A1">
        <w:trPr>
          <w:trHeight w:val="300"/>
          <w:jc w:val="center"/>
        </w:trPr>
        <w:tc>
          <w:tcPr>
            <w:tcW w:w="1696" w:type="dxa"/>
            <w:vMerge/>
            <w:vAlign w:val="center"/>
            <w:hideMark/>
          </w:tcPr>
          <w:p w14:paraId="2FF10A9C"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4D30D791"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65CAA7CC"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TMT A (time)</w:t>
            </w:r>
          </w:p>
        </w:tc>
        <w:tc>
          <w:tcPr>
            <w:tcW w:w="1417" w:type="dxa"/>
            <w:vAlign w:val="center"/>
          </w:tcPr>
          <w:p w14:paraId="2A9419F2"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0EB434C8"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tn24</w:t>
            </w:r>
          </w:p>
        </w:tc>
      </w:tr>
      <w:tr w:rsidR="000025A1" w:rsidRPr="00974EC5" w14:paraId="5E892329" w14:textId="77777777" w:rsidTr="006648A1">
        <w:trPr>
          <w:trHeight w:val="320"/>
          <w:jc w:val="center"/>
        </w:trPr>
        <w:tc>
          <w:tcPr>
            <w:tcW w:w="1696" w:type="dxa"/>
            <w:vMerge/>
            <w:vAlign w:val="center"/>
            <w:hideMark/>
          </w:tcPr>
          <w:p w14:paraId="2F350E75"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217876D9"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25741C3B"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 xml:space="preserve">Symbol </w:t>
            </w:r>
            <w:proofErr w:type="spellStart"/>
            <w:r w:rsidRPr="00974EC5">
              <w:rPr>
                <w:rFonts w:eastAsia="Times New Roman"/>
                <w:position w:val="0"/>
                <w:sz w:val="20"/>
                <w:szCs w:val="20"/>
                <w:lang w:val="es-ES" w:eastAsia="es-ES_tradnl"/>
              </w:rPr>
              <w:t>search</w:t>
            </w:r>
            <w:proofErr w:type="spellEnd"/>
            <w:r w:rsidRPr="00974EC5">
              <w:rPr>
                <w:rFonts w:eastAsia="Times New Roman"/>
                <w:position w:val="0"/>
                <w:sz w:val="20"/>
                <w:szCs w:val="20"/>
                <w:lang w:val="es-ES" w:eastAsia="es-ES_tradnl"/>
              </w:rPr>
              <w:t xml:space="preserve"> (WAIS-III)</w:t>
            </w:r>
          </w:p>
        </w:tc>
        <w:tc>
          <w:tcPr>
            <w:tcW w:w="1417" w:type="dxa"/>
            <w:vAlign w:val="center"/>
          </w:tcPr>
          <w:p w14:paraId="726BBC27"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2A1E1144"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tn12</w:t>
            </w:r>
          </w:p>
        </w:tc>
      </w:tr>
      <w:tr w:rsidR="000025A1" w:rsidRPr="00974EC5" w14:paraId="3D853ACF" w14:textId="77777777" w:rsidTr="006648A1">
        <w:trPr>
          <w:trHeight w:val="320"/>
          <w:jc w:val="center"/>
        </w:trPr>
        <w:tc>
          <w:tcPr>
            <w:tcW w:w="1696" w:type="dxa"/>
            <w:vMerge w:val="restart"/>
            <w:shd w:val="clear" w:color="auto" w:fill="auto"/>
            <w:noWrap/>
            <w:vAlign w:val="center"/>
            <w:hideMark/>
          </w:tcPr>
          <w:p w14:paraId="4E16C458"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Memoria</w:t>
            </w:r>
          </w:p>
        </w:tc>
        <w:tc>
          <w:tcPr>
            <w:tcW w:w="1418" w:type="dxa"/>
            <w:vMerge w:val="restart"/>
            <w:shd w:val="clear" w:color="auto" w:fill="auto"/>
            <w:noWrap/>
            <w:vAlign w:val="center"/>
            <w:hideMark/>
          </w:tcPr>
          <w:p w14:paraId="5A7745C0"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Memoria verbal</w:t>
            </w:r>
          </w:p>
        </w:tc>
        <w:tc>
          <w:tcPr>
            <w:tcW w:w="1743" w:type="dxa"/>
            <w:shd w:val="clear" w:color="auto" w:fill="auto"/>
            <w:noWrap/>
            <w:vAlign w:val="center"/>
            <w:hideMark/>
          </w:tcPr>
          <w:p w14:paraId="2CBBB22A"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RAVLT (</w:t>
            </w:r>
            <w:proofErr w:type="spellStart"/>
            <w:r w:rsidRPr="00974EC5">
              <w:rPr>
                <w:rFonts w:eastAsia="Times New Roman"/>
                <w:position w:val="0"/>
                <w:sz w:val="20"/>
                <w:szCs w:val="20"/>
                <w:lang w:val="es-ES" w:eastAsia="es-ES_tradnl"/>
              </w:rPr>
              <w:t>summarize</w:t>
            </w:r>
            <w:proofErr w:type="spellEnd"/>
            <w:r w:rsidRPr="00974EC5">
              <w:rPr>
                <w:rFonts w:eastAsia="Times New Roman"/>
                <w:position w:val="0"/>
                <w:sz w:val="20"/>
                <w:szCs w:val="20"/>
                <w:lang w:val="es-ES" w:eastAsia="es-ES_tradnl"/>
              </w:rPr>
              <w:t>)</w:t>
            </w:r>
          </w:p>
        </w:tc>
        <w:tc>
          <w:tcPr>
            <w:tcW w:w="1417" w:type="dxa"/>
            <w:vAlign w:val="center"/>
          </w:tcPr>
          <w:p w14:paraId="37AEBFD0"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46015E23"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tn6</w:t>
            </w:r>
          </w:p>
        </w:tc>
      </w:tr>
      <w:tr w:rsidR="000025A1" w:rsidRPr="00974EC5" w14:paraId="0E61FC65" w14:textId="77777777" w:rsidTr="006648A1">
        <w:trPr>
          <w:trHeight w:val="300"/>
          <w:jc w:val="center"/>
        </w:trPr>
        <w:tc>
          <w:tcPr>
            <w:tcW w:w="1696" w:type="dxa"/>
            <w:vMerge/>
            <w:vAlign w:val="center"/>
            <w:hideMark/>
          </w:tcPr>
          <w:p w14:paraId="3B2DE5BA"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6AD2D1D5"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34C8BA3C"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RAVLT (</w:t>
            </w:r>
            <w:proofErr w:type="spellStart"/>
            <w:r w:rsidRPr="00974EC5">
              <w:rPr>
                <w:rFonts w:eastAsia="Times New Roman"/>
                <w:position w:val="0"/>
                <w:sz w:val="20"/>
                <w:szCs w:val="20"/>
                <w:lang w:val="es-ES" w:eastAsia="es-ES_tradnl"/>
              </w:rPr>
              <w:t>delayed</w:t>
            </w:r>
            <w:proofErr w:type="spellEnd"/>
            <w:r w:rsidRPr="00974EC5">
              <w:rPr>
                <w:rFonts w:eastAsia="Times New Roman"/>
                <w:position w:val="0"/>
                <w:sz w:val="20"/>
                <w:szCs w:val="20"/>
                <w:lang w:val="es-ES" w:eastAsia="es-ES_tradnl"/>
              </w:rPr>
              <w:t xml:space="preserve"> </w:t>
            </w:r>
            <w:proofErr w:type="spellStart"/>
            <w:r w:rsidRPr="00974EC5">
              <w:rPr>
                <w:rFonts w:eastAsia="Times New Roman"/>
                <w:position w:val="0"/>
                <w:sz w:val="20"/>
                <w:szCs w:val="20"/>
                <w:lang w:val="es-ES" w:eastAsia="es-ES_tradnl"/>
              </w:rPr>
              <w:t>recall</w:t>
            </w:r>
            <w:proofErr w:type="spellEnd"/>
            <w:r w:rsidRPr="00974EC5">
              <w:rPr>
                <w:rFonts w:eastAsia="Times New Roman"/>
                <w:position w:val="0"/>
                <w:sz w:val="20"/>
                <w:szCs w:val="20"/>
                <w:lang w:val="es-ES" w:eastAsia="es-ES_tradnl"/>
              </w:rPr>
              <w:t>)</w:t>
            </w:r>
          </w:p>
        </w:tc>
        <w:tc>
          <w:tcPr>
            <w:tcW w:w="1417" w:type="dxa"/>
            <w:vAlign w:val="center"/>
          </w:tcPr>
          <w:p w14:paraId="139D722E"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1A321525"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tn30</w:t>
            </w:r>
          </w:p>
        </w:tc>
      </w:tr>
      <w:tr w:rsidR="000025A1" w:rsidRPr="00974EC5" w14:paraId="653510E3" w14:textId="77777777" w:rsidTr="006648A1">
        <w:trPr>
          <w:trHeight w:val="320"/>
          <w:jc w:val="center"/>
        </w:trPr>
        <w:tc>
          <w:tcPr>
            <w:tcW w:w="1696" w:type="dxa"/>
            <w:vMerge/>
            <w:vAlign w:val="center"/>
            <w:hideMark/>
          </w:tcPr>
          <w:p w14:paraId="601C5AE6"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shd w:val="clear" w:color="auto" w:fill="auto"/>
            <w:noWrap/>
            <w:vAlign w:val="center"/>
            <w:hideMark/>
          </w:tcPr>
          <w:p w14:paraId="3AD809D7"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Memoria visual</w:t>
            </w:r>
          </w:p>
        </w:tc>
        <w:tc>
          <w:tcPr>
            <w:tcW w:w="1743" w:type="dxa"/>
            <w:shd w:val="clear" w:color="auto" w:fill="auto"/>
            <w:noWrap/>
            <w:vAlign w:val="center"/>
            <w:hideMark/>
          </w:tcPr>
          <w:p w14:paraId="0CFE403F"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ROCF (</w:t>
            </w:r>
            <w:proofErr w:type="spellStart"/>
            <w:r w:rsidRPr="00974EC5">
              <w:rPr>
                <w:rFonts w:eastAsia="Times New Roman"/>
                <w:position w:val="0"/>
                <w:sz w:val="20"/>
                <w:szCs w:val="20"/>
                <w:lang w:val="es-ES" w:eastAsia="es-ES_tradnl"/>
              </w:rPr>
              <w:t>delayed</w:t>
            </w:r>
            <w:proofErr w:type="spellEnd"/>
            <w:r w:rsidRPr="00974EC5">
              <w:rPr>
                <w:rFonts w:eastAsia="Times New Roman"/>
                <w:position w:val="0"/>
                <w:sz w:val="20"/>
                <w:szCs w:val="20"/>
                <w:lang w:val="es-ES" w:eastAsia="es-ES_tradnl"/>
              </w:rPr>
              <w:t xml:space="preserve"> </w:t>
            </w:r>
            <w:proofErr w:type="spellStart"/>
            <w:r w:rsidRPr="00974EC5">
              <w:rPr>
                <w:rFonts w:eastAsia="Times New Roman"/>
                <w:position w:val="0"/>
                <w:sz w:val="20"/>
                <w:szCs w:val="20"/>
                <w:lang w:val="es-ES" w:eastAsia="es-ES_tradnl"/>
              </w:rPr>
              <w:t>recall</w:t>
            </w:r>
            <w:proofErr w:type="spellEnd"/>
            <w:r w:rsidRPr="00974EC5">
              <w:rPr>
                <w:rFonts w:eastAsia="Times New Roman"/>
                <w:position w:val="0"/>
                <w:sz w:val="20"/>
                <w:szCs w:val="20"/>
                <w:lang w:val="es-ES" w:eastAsia="es-ES_tradnl"/>
              </w:rPr>
              <w:t>)</w:t>
            </w:r>
          </w:p>
        </w:tc>
        <w:tc>
          <w:tcPr>
            <w:tcW w:w="1417" w:type="dxa"/>
            <w:vAlign w:val="center"/>
          </w:tcPr>
          <w:p w14:paraId="10F35AC6"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bookmarkStart w:id="619" w:name="OLE_LINK19"/>
            <w:r w:rsidRPr="00974EC5">
              <w:rPr>
                <w:rFonts w:eastAsia="Times New Roman"/>
                <w:color w:val="000000"/>
                <w:position w:val="0"/>
                <w:sz w:val="20"/>
                <w:szCs w:val="20"/>
                <w:lang w:val="es-ES" w:eastAsia="es-ES_tradnl"/>
              </w:rPr>
              <w:t>Cuantitativa</w:t>
            </w:r>
            <w:bookmarkEnd w:id="619"/>
          </w:p>
        </w:tc>
        <w:tc>
          <w:tcPr>
            <w:tcW w:w="2135" w:type="dxa"/>
            <w:shd w:val="clear" w:color="auto" w:fill="auto"/>
            <w:noWrap/>
            <w:vAlign w:val="center"/>
            <w:hideMark/>
          </w:tcPr>
          <w:p w14:paraId="62EE2602"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tn34</w:t>
            </w:r>
          </w:p>
        </w:tc>
      </w:tr>
      <w:tr w:rsidR="000025A1" w:rsidRPr="00974EC5" w14:paraId="6CB054A9" w14:textId="77777777" w:rsidTr="006648A1">
        <w:trPr>
          <w:trHeight w:val="320"/>
          <w:jc w:val="center"/>
        </w:trPr>
        <w:tc>
          <w:tcPr>
            <w:tcW w:w="1696" w:type="dxa"/>
            <w:shd w:val="clear" w:color="auto" w:fill="auto"/>
            <w:noWrap/>
            <w:vAlign w:val="center"/>
            <w:hideMark/>
          </w:tcPr>
          <w:p w14:paraId="3FD5BF76"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Funciones visoespaciales y visoconstructivas</w:t>
            </w:r>
          </w:p>
        </w:tc>
        <w:tc>
          <w:tcPr>
            <w:tcW w:w="1418" w:type="dxa"/>
            <w:shd w:val="clear" w:color="auto" w:fill="auto"/>
            <w:noWrap/>
            <w:vAlign w:val="center"/>
            <w:hideMark/>
          </w:tcPr>
          <w:p w14:paraId="061EFA65"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6D78B713"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ROCF (</w:t>
            </w:r>
            <w:proofErr w:type="spellStart"/>
            <w:r w:rsidRPr="00974EC5">
              <w:rPr>
                <w:rFonts w:eastAsia="Times New Roman"/>
                <w:position w:val="0"/>
                <w:sz w:val="20"/>
                <w:szCs w:val="20"/>
                <w:lang w:val="es-ES" w:eastAsia="es-ES_tradnl"/>
              </w:rPr>
              <w:t>copy</w:t>
            </w:r>
            <w:proofErr w:type="spellEnd"/>
            <w:r w:rsidRPr="00974EC5">
              <w:rPr>
                <w:rFonts w:eastAsia="Times New Roman"/>
                <w:position w:val="0"/>
                <w:sz w:val="20"/>
                <w:szCs w:val="20"/>
                <w:lang w:val="es-ES" w:eastAsia="es-ES_tradnl"/>
              </w:rPr>
              <w:t xml:space="preserve"> </w:t>
            </w:r>
            <w:proofErr w:type="spellStart"/>
            <w:r w:rsidRPr="00974EC5">
              <w:rPr>
                <w:rFonts w:eastAsia="Times New Roman"/>
                <w:position w:val="0"/>
                <w:sz w:val="20"/>
                <w:szCs w:val="20"/>
                <w:lang w:val="es-ES" w:eastAsia="es-ES_tradnl"/>
              </w:rPr>
              <w:t>accuracy</w:t>
            </w:r>
            <w:proofErr w:type="spellEnd"/>
            <w:r w:rsidRPr="00974EC5">
              <w:rPr>
                <w:rFonts w:eastAsia="Times New Roman"/>
                <w:position w:val="0"/>
                <w:sz w:val="20"/>
                <w:szCs w:val="20"/>
                <w:lang w:val="es-ES" w:eastAsia="es-ES_tradnl"/>
              </w:rPr>
              <w:t>)</w:t>
            </w:r>
          </w:p>
        </w:tc>
        <w:tc>
          <w:tcPr>
            <w:tcW w:w="1417" w:type="dxa"/>
            <w:vAlign w:val="center"/>
          </w:tcPr>
          <w:p w14:paraId="4B14518F"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6589A5F3"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tn8</w:t>
            </w:r>
          </w:p>
        </w:tc>
      </w:tr>
      <w:tr w:rsidR="000025A1" w:rsidRPr="00974EC5" w14:paraId="64877092" w14:textId="77777777" w:rsidTr="006648A1">
        <w:trPr>
          <w:trHeight w:val="300"/>
          <w:jc w:val="center"/>
        </w:trPr>
        <w:tc>
          <w:tcPr>
            <w:tcW w:w="1696" w:type="dxa"/>
            <w:vMerge w:val="restart"/>
            <w:shd w:val="clear" w:color="auto" w:fill="auto"/>
            <w:noWrap/>
            <w:vAlign w:val="center"/>
            <w:hideMark/>
          </w:tcPr>
          <w:p w14:paraId="43ACBB20"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Lenguaje</w:t>
            </w:r>
          </w:p>
        </w:tc>
        <w:tc>
          <w:tcPr>
            <w:tcW w:w="1418" w:type="dxa"/>
            <w:vMerge w:val="restart"/>
            <w:shd w:val="clear" w:color="auto" w:fill="auto"/>
            <w:noWrap/>
            <w:vAlign w:val="center"/>
            <w:hideMark/>
          </w:tcPr>
          <w:p w14:paraId="54938B79"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3B5A7A6C"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BNT</w:t>
            </w:r>
          </w:p>
        </w:tc>
        <w:tc>
          <w:tcPr>
            <w:tcW w:w="1417" w:type="dxa"/>
            <w:vAlign w:val="center"/>
          </w:tcPr>
          <w:p w14:paraId="1917566E"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2F5B8198"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tn48</w:t>
            </w:r>
          </w:p>
        </w:tc>
      </w:tr>
      <w:tr w:rsidR="000025A1" w:rsidRPr="00974EC5" w14:paraId="7AB14BC7" w14:textId="77777777" w:rsidTr="006648A1">
        <w:trPr>
          <w:trHeight w:val="300"/>
          <w:jc w:val="center"/>
        </w:trPr>
        <w:tc>
          <w:tcPr>
            <w:tcW w:w="1696" w:type="dxa"/>
            <w:vMerge/>
            <w:vAlign w:val="center"/>
            <w:hideMark/>
          </w:tcPr>
          <w:p w14:paraId="3AF66E66"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1AF62556"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70030564"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roofErr w:type="spellStart"/>
            <w:r w:rsidRPr="00974EC5">
              <w:rPr>
                <w:rFonts w:eastAsia="Times New Roman"/>
                <w:position w:val="0"/>
                <w:sz w:val="20"/>
                <w:szCs w:val="20"/>
                <w:lang w:val="es-ES" w:eastAsia="es-ES_tradnl"/>
              </w:rPr>
              <w:t>Vocabulary</w:t>
            </w:r>
            <w:proofErr w:type="spellEnd"/>
            <w:r w:rsidRPr="00974EC5">
              <w:rPr>
                <w:rFonts w:eastAsia="Times New Roman"/>
                <w:position w:val="0"/>
                <w:sz w:val="20"/>
                <w:szCs w:val="20"/>
                <w:lang w:val="es-ES" w:eastAsia="es-ES_tradnl"/>
              </w:rPr>
              <w:t xml:space="preserve"> (WAIS-III)</w:t>
            </w:r>
          </w:p>
        </w:tc>
        <w:tc>
          <w:tcPr>
            <w:tcW w:w="1417" w:type="dxa"/>
            <w:vAlign w:val="center"/>
          </w:tcPr>
          <w:p w14:paraId="3EF2D386"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04A9A1D0"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tn50</w:t>
            </w:r>
          </w:p>
        </w:tc>
      </w:tr>
      <w:tr w:rsidR="000025A1" w:rsidRPr="00974EC5" w14:paraId="2EBBD52B" w14:textId="77777777" w:rsidTr="006648A1">
        <w:trPr>
          <w:trHeight w:val="300"/>
          <w:jc w:val="center"/>
        </w:trPr>
        <w:tc>
          <w:tcPr>
            <w:tcW w:w="1696" w:type="dxa"/>
            <w:vAlign w:val="center"/>
          </w:tcPr>
          <w:p w14:paraId="7EB4F95D"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Edad</w:t>
            </w:r>
          </w:p>
        </w:tc>
        <w:tc>
          <w:tcPr>
            <w:tcW w:w="1418" w:type="dxa"/>
            <w:vAlign w:val="center"/>
          </w:tcPr>
          <w:p w14:paraId="7FCF7086"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541CBBBD"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6D5B33A0"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Cuantitativa</w:t>
            </w:r>
          </w:p>
        </w:tc>
        <w:tc>
          <w:tcPr>
            <w:tcW w:w="2135" w:type="dxa"/>
            <w:shd w:val="clear" w:color="auto" w:fill="auto"/>
            <w:noWrap/>
            <w:vAlign w:val="center"/>
          </w:tcPr>
          <w:p w14:paraId="5ED86587"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proofErr w:type="spellStart"/>
            <w:r w:rsidRPr="00974EC5">
              <w:rPr>
                <w:rFonts w:eastAsia="Times New Roman"/>
                <w:color w:val="000000"/>
                <w:position w:val="0"/>
                <w:sz w:val="20"/>
                <w:szCs w:val="20"/>
                <w:lang w:val="es-ES" w:eastAsia="es-ES_tradnl"/>
              </w:rPr>
              <w:t>ag</w:t>
            </w:r>
            <w:proofErr w:type="spellEnd"/>
          </w:p>
        </w:tc>
      </w:tr>
      <w:tr w:rsidR="000025A1" w:rsidRPr="00974EC5" w14:paraId="4B306B1A" w14:textId="77777777" w:rsidTr="006648A1">
        <w:trPr>
          <w:trHeight w:val="300"/>
          <w:jc w:val="center"/>
        </w:trPr>
        <w:tc>
          <w:tcPr>
            <w:tcW w:w="1696" w:type="dxa"/>
            <w:vAlign w:val="center"/>
          </w:tcPr>
          <w:p w14:paraId="76EDA663"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BMI</w:t>
            </w:r>
          </w:p>
        </w:tc>
        <w:tc>
          <w:tcPr>
            <w:tcW w:w="1418" w:type="dxa"/>
            <w:vAlign w:val="center"/>
          </w:tcPr>
          <w:p w14:paraId="16152704"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44869274"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79AD4959"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Cuantitativa</w:t>
            </w:r>
          </w:p>
        </w:tc>
        <w:tc>
          <w:tcPr>
            <w:tcW w:w="2135" w:type="dxa"/>
            <w:shd w:val="clear" w:color="auto" w:fill="auto"/>
            <w:noWrap/>
            <w:vAlign w:val="center"/>
          </w:tcPr>
          <w:p w14:paraId="07E3DA0A"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ptg19</w:t>
            </w:r>
          </w:p>
        </w:tc>
      </w:tr>
      <w:tr w:rsidR="000025A1" w:rsidRPr="00974EC5" w14:paraId="23BBB457" w14:textId="77777777" w:rsidTr="006648A1">
        <w:trPr>
          <w:trHeight w:val="300"/>
          <w:jc w:val="center"/>
        </w:trPr>
        <w:tc>
          <w:tcPr>
            <w:tcW w:w="1696" w:type="dxa"/>
            <w:vAlign w:val="center"/>
          </w:tcPr>
          <w:p w14:paraId="1B89AA80"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Sexo</w:t>
            </w:r>
          </w:p>
        </w:tc>
        <w:tc>
          <w:tcPr>
            <w:tcW w:w="1418" w:type="dxa"/>
            <w:vAlign w:val="center"/>
          </w:tcPr>
          <w:p w14:paraId="0B5EB31D"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4B0A255E"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5F486C13"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Binaria</w:t>
            </w:r>
          </w:p>
        </w:tc>
        <w:tc>
          <w:tcPr>
            <w:tcW w:w="2135" w:type="dxa"/>
            <w:shd w:val="clear" w:color="auto" w:fill="auto"/>
            <w:noWrap/>
            <w:vAlign w:val="center"/>
          </w:tcPr>
          <w:p w14:paraId="78670870"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sex</w:t>
            </w:r>
          </w:p>
        </w:tc>
      </w:tr>
      <w:tr w:rsidR="000025A1" w:rsidRPr="00974EC5" w14:paraId="25755899" w14:textId="77777777" w:rsidTr="006648A1">
        <w:trPr>
          <w:trHeight w:val="300"/>
          <w:jc w:val="center"/>
        </w:trPr>
        <w:tc>
          <w:tcPr>
            <w:tcW w:w="1696" w:type="dxa"/>
            <w:vAlign w:val="center"/>
          </w:tcPr>
          <w:p w14:paraId="730226A0"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Espectro clínico</w:t>
            </w:r>
          </w:p>
        </w:tc>
        <w:tc>
          <w:tcPr>
            <w:tcW w:w="1418" w:type="dxa"/>
            <w:vAlign w:val="center"/>
          </w:tcPr>
          <w:p w14:paraId="3490AABB"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2CF2A346"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736E7803"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Multinomial</w:t>
            </w:r>
          </w:p>
        </w:tc>
        <w:tc>
          <w:tcPr>
            <w:tcW w:w="2135" w:type="dxa"/>
            <w:shd w:val="clear" w:color="auto" w:fill="auto"/>
            <w:noWrap/>
            <w:vAlign w:val="center"/>
          </w:tcPr>
          <w:p w14:paraId="6FFF0525"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spec1</w:t>
            </w:r>
          </w:p>
        </w:tc>
      </w:tr>
      <w:tr w:rsidR="000025A1" w:rsidRPr="00974EC5" w14:paraId="0D9448D2" w14:textId="77777777" w:rsidTr="006648A1">
        <w:trPr>
          <w:trHeight w:val="300"/>
          <w:jc w:val="center"/>
        </w:trPr>
        <w:tc>
          <w:tcPr>
            <w:tcW w:w="1696" w:type="dxa"/>
            <w:vAlign w:val="center"/>
          </w:tcPr>
          <w:p w14:paraId="21D4BEAD"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Nivel educativo</w:t>
            </w:r>
          </w:p>
        </w:tc>
        <w:tc>
          <w:tcPr>
            <w:tcW w:w="1418" w:type="dxa"/>
            <w:vAlign w:val="center"/>
          </w:tcPr>
          <w:p w14:paraId="79A3A532"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160571C4"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69EA36C1"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Multinomial</w:t>
            </w:r>
          </w:p>
        </w:tc>
        <w:tc>
          <w:tcPr>
            <w:tcW w:w="2135" w:type="dxa"/>
            <w:shd w:val="clear" w:color="auto" w:fill="auto"/>
            <w:noWrap/>
            <w:vAlign w:val="center"/>
          </w:tcPr>
          <w:p w14:paraId="5943800D"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el</w:t>
            </w:r>
          </w:p>
        </w:tc>
      </w:tr>
      <w:tr w:rsidR="000025A1" w:rsidRPr="00974EC5" w14:paraId="7A45FA95" w14:textId="77777777" w:rsidTr="006648A1">
        <w:trPr>
          <w:trHeight w:val="300"/>
          <w:jc w:val="center"/>
        </w:trPr>
        <w:tc>
          <w:tcPr>
            <w:tcW w:w="1696" w:type="dxa"/>
            <w:vAlign w:val="center"/>
          </w:tcPr>
          <w:p w14:paraId="0CBA4874"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974EC5">
              <w:rPr>
                <w:rFonts w:eastAsia="Times New Roman"/>
                <w:position w:val="0"/>
                <w:sz w:val="20"/>
                <w:szCs w:val="20"/>
                <w:lang w:val="es-ES" w:eastAsia="es-ES_tradnl"/>
              </w:rPr>
              <w:t>Diagnóstico</w:t>
            </w:r>
          </w:p>
        </w:tc>
        <w:tc>
          <w:tcPr>
            <w:tcW w:w="1418" w:type="dxa"/>
            <w:vAlign w:val="center"/>
          </w:tcPr>
          <w:p w14:paraId="617A4B67"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2BAB9047"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6FCAAFCF"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Binaria</w:t>
            </w:r>
          </w:p>
        </w:tc>
        <w:tc>
          <w:tcPr>
            <w:tcW w:w="2135" w:type="dxa"/>
            <w:shd w:val="clear" w:color="auto" w:fill="auto"/>
            <w:noWrap/>
            <w:vAlign w:val="center"/>
          </w:tcPr>
          <w:p w14:paraId="4DC784FF" w14:textId="77777777" w:rsidR="000025A1" w:rsidRPr="00974EC5"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974EC5">
              <w:rPr>
                <w:rFonts w:eastAsia="Times New Roman"/>
                <w:color w:val="000000"/>
                <w:position w:val="0"/>
                <w:sz w:val="20"/>
                <w:szCs w:val="20"/>
                <w:lang w:val="es-ES" w:eastAsia="es-ES_tradnl"/>
              </w:rPr>
              <w:t>Target</w:t>
            </w:r>
          </w:p>
        </w:tc>
      </w:tr>
    </w:tbl>
    <w:p w14:paraId="64D38918" w14:textId="10696834" w:rsidR="000025A1" w:rsidRPr="00974EC5" w:rsidRDefault="000025A1" w:rsidP="000025A1">
      <w:pPr>
        <w:pBdr>
          <w:top w:val="nil"/>
          <w:left w:val="nil"/>
          <w:bottom w:val="nil"/>
          <w:right w:val="nil"/>
          <w:between w:val="nil"/>
        </w:pBdr>
        <w:spacing w:line="240" w:lineRule="auto"/>
        <w:ind w:left="0" w:hanging="2"/>
        <w:jc w:val="center"/>
        <w:rPr>
          <w:rFonts w:ascii="Times New Roman" w:eastAsia="Times New Roman" w:hAnsi="Times New Roman" w:cs="Times New Roman"/>
          <w:b/>
          <w:color w:val="000000"/>
          <w:sz w:val="20"/>
          <w:szCs w:val="20"/>
          <w:lang w:val="es-ES"/>
        </w:rPr>
      </w:pPr>
      <w:bookmarkStart w:id="620" w:name="_Toc186200354"/>
      <w:r w:rsidRPr="00974EC5">
        <w:rPr>
          <w:b/>
          <w:color w:val="000000"/>
          <w:sz w:val="20"/>
          <w:szCs w:val="20"/>
          <w:lang w:val="es-ES"/>
        </w:rPr>
        <w:t xml:space="preserve">Tabla </w:t>
      </w:r>
      <w:r w:rsidR="00407ACD" w:rsidRPr="00974EC5">
        <w:rPr>
          <w:b/>
          <w:color w:val="000000"/>
          <w:sz w:val="20"/>
          <w:szCs w:val="20"/>
          <w:lang w:val="es-ES"/>
        </w:rPr>
        <w:t>5</w:t>
      </w:r>
      <w:r w:rsidRPr="00974EC5">
        <w:rPr>
          <w:b/>
          <w:color w:val="000000"/>
          <w:sz w:val="20"/>
          <w:szCs w:val="20"/>
          <w:lang w:val="es-ES"/>
        </w:rPr>
        <w:t xml:space="preserve">: </w:t>
      </w:r>
      <w:r w:rsidRPr="00974EC5">
        <w:rPr>
          <w:color w:val="000000"/>
          <w:sz w:val="20"/>
          <w:szCs w:val="20"/>
          <w:lang w:val="es-ES"/>
        </w:rPr>
        <w:t>Variables seleccionadas en la construcción de la base de datos definitiva utilizada en los análisis subsiguientes. La columna de codificación recoge el nombre codificado para cada variable en los análisis posteriores.</w:t>
      </w:r>
      <w:bookmarkEnd w:id="620"/>
    </w:p>
    <w:p w14:paraId="4766E5DB" w14:textId="77777777" w:rsidR="00407ACD" w:rsidRPr="00974EC5" w:rsidRDefault="00407ACD" w:rsidP="000025A1">
      <w:pPr>
        <w:ind w:left="0" w:hanging="2"/>
        <w:rPr>
          <w:lang w:val="es-ES"/>
        </w:rPr>
      </w:pPr>
    </w:p>
    <w:p w14:paraId="1F5C7B48" w14:textId="620CA666" w:rsidR="00C3325D" w:rsidRPr="00974EC5" w:rsidRDefault="000025A1" w:rsidP="00C3325D">
      <w:pPr>
        <w:ind w:left="0" w:hanging="2"/>
        <w:rPr>
          <w:lang w:val="es-ES"/>
        </w:rPr>
      </w:pPr>
      <w:bookmarkStart w:id="621" w:name="_Toc186200355"/>
      <w:r w:rsidRPr="00974EC5">
        <w:rPr>
          <w:lang w:val="es-ES"/>
        </w:rPr>
        <w:t>En total se seleccionaron 23 variables de interés provenientes de datos de 241 participantes.</w:t>
      </w:r>
      <w:r w:rsidR="00407ACD" w:rsidRPr="00974EC5">
        <w:rPr>
          <w:lang w:val="es-ES"/>
        </w:rPr>
        <w:t xml:space="preserve"> </w:t>
      </w:r>
      <w:r w:rsidR="00D50F7B" w:rsidRPr="00974EC5">
        <w:rPr>
          <w:lang w:val="es-ES"/>
        </w:rPr>
        <w:t xml:space="preserve">Tras la generación de la base de datos definitiva para realizar el análisis, el desarrollo del trabajo siguió un enfoque cuantitativo, con fases </w:t>
      </w:r>
      <w:r w:rsidR="00D50F7B" w:rsidRPr="00974EC5">
        <w:rPr>
          <w:lang w:val="es-ES"/>
        </w:rPr>
        <w:lastRenderedPageBreak/>
        <w:t>progresivas que abarca</w:t>
      </w:r>
      <w:r w:rsidR="00407ACD" w:rsidRPr="00974EC5">
        <w:rPr>
          <w:lang w:val="es-ES"/>
        </w:rPr>
        <w:t>ro</w:t>
      </w:r>
      <w:r w:rsidR="00D50F7B" w:rsidRPr="00974EC5">
        <w:rPr>
          <w:lang w:val="es-ES"/>
        </w:rPr>
        <w:t>n desde el análisis exploratorio de los datos hasta la validación de modelos predictivos.</w:t>
      </w:r>
      <w:bookmarkEnd w:id="621"/>
    </w:p>
    <w:p w14:paraId="02FB1654" w14:textId="77777777" w:rsidR="00D50F7B" w:rsidRPr="00974EC5" w:rsidRDefault="00D50F7B" w:rsidP="00C3325D">
      <w:pPr>
        <w:ind w:left="0" w:hanging="2"/>
        <w:rPr>
          <w:lang w:val="es-ES"/>
        </w:rPr>
      </w:pPr>
    </w:p>
    <w:p w14:paraId="38699CE4" w14:textId="382F05AE" w:rsidR="005C6BF7" w:rsidRPr="00974EC5" w:rsidRDefault="005C6BF7" w:rsidP="005C6BF7">
      <w:pPr>
        <w:ind w:left="0" w:hanging="2"/>
        <w:rPr>
          <w:i/>
          <w:iCs/>
          <w:lang w:val="es-ES"/>
        </w:rPr>
      </w:pPr>
      <w:bookmarkStart w:id="622" w:name="_Toc186200356"/>
      <w:bookmarkStart w:id="623" w:name="_Toc186096582"/>
      <w:bookmarkStart w:id="624" w:name="OLE_LINK36"/>
      <w:r w:rsidRPr="00974EC5">
        <w:rPr>
          <w:i/>
          <w:iCs/>
          <w:lang w:val="es-ES"/>
        </w:rPr>
        <w:t>3.</w:t>
      </w:r>
      <w:r w:rsidR="002616D8" w:rsidRPr="00974EC5">
        <w:rPr>
          <w:i/>
          <w:iCs/>
          <w:lang w:val="es-ES"/>
        </w:rPr>
        <w:t>4</w:t>
      </w:r>
      <w:r w:rsidRPr="00974EC5">
        <w:rPr>
          <w:i/>
          <w:iCs/>
          <w:lang w:val="es-ES"/>
        </w:rPr>
        <w:t>) Análisis exploratorio de los datos.</w:t>
      </w:r>
      <w:bookmarkEnd w:id="622"/>
    </w:p>
    <w:p w14:paraId="796B7701" w14:textId="51AFE7AB" w:rsidR="00407ACD" w:rsidRPr="00974EC5" w:rsidRDefault="00407ACD" w:rsidP="00407ACD">
      <w:pPr>
        <w:ind w:left="0" w:hanging="2"/>
        <w:rPr>
          <w:lang w:val="es-ES"/>
        </w:rPr>
      </w:pPr>
      <w:bookmarkStart w:id="625" w:name="_Toc186200357"/>
      <w:r w:rsidRPr="00974EC5">
        <w:rPr>
          <w:lang w:val="es-ES"/>
        </w:rPr>
        <w:t>Se llevó a cabo un análisis descriptivo inicial de las variables seleccionadas para identificar características relevantes. En cuanto a los valores faltantes, se implementó una estrategia de imputación general mediante el algoritmo de k vecinos más cercanos (k-NN). De manera complementaria, se separaron las variables cualitativas de las cuantitativas y, siempre que fue posible, se priorizó el uso de análisis gráficos (histogramas, mapas de calor, etc.). Se realizaron análisis gráficos univariantes, bivariantes y multivariantes utilizando paquetes específicos de R.</w:t>
      </w:r>
      <w:bookmarkEnd w:id="625"/>
    </w:p>
    <w:p w14:paraId="1CE6872D" w14:textId="77777777" w:rsidR="005C6BF7" w:rsidRPr="00974EC5" w:rsidRDefault="005C6BF7" w:rsidP="005C6BF7">
      <w:pPr>
        <w:ind w:left="0" w:hanging="2"/>
        <w:rPr>
          <w:lang w:val="es-ES"/>
        </w:rPr>
      </w:pPr>
    </w:p>
    <w:p w14:paraId="742588DA" w14:textId="4EE2C00C" w:rsidR="005C6BF7" w:rsidRPr="00974EC5" w:rsidRDefault="005C6BF7" w:rsidP="005C6BF7">
      <w:pPr>
        <w:ind w:left="0" w:hanging="2"/>
        <w:rPr>
          <w:i/>
          <w:iCs/>
          <w:lang w:val="es-ES"/>
        </w:rPr>
      </w:pPr>
      <w:bookmarkStart w:id="626" w:name="_Toc186200358"/>
      <w:r w:rsidRPr="00974EC5">
        <w:rPr>
          <w:i/>
          <w:iCs/>
          <w:lang w:val="es-ES"/>
        </w:rPr>
        <w:t>3.</w:t>
      </w:r>
      <w:r w:rsidR="002616D8" w:rsidRPr="00974EC5">
        <w:rPr>
          <w:i/>
          <w:iCs/>
          <w:lang w:val="es-ES"/>
        </w:rPr>
        <w:t>5</w:t>
      </w:r>
      <w:r w:rsidRPr="00974EC5">
        <w:rPr>
          <w:i/>
          <w:iCs/>
          <w:lang w:val="es-ES"/>
        </w:rPr>
        <w:t>) Reducción de la dimensionalidad.</w:t>
      </w:r>
      <w:bookmarkEnd w:id="626"/>
    </w:p>
    <w:p w14:paraId="6336FDBF" w14:textId="7445C976" w:rsidR="005C6BF7" w:rsidRPr="00974EC5" w:rsidRDefault="00407ACD" w:rsidP="005C6BF7">
      <w:pPr>
        <w:ind w:left="0" w:hanging="2"/>
        <w:rPr>
          <w:lang w:val="es-ES"/>
        </w:rPr>
      </w:pPr>
      <w:bookmarkStart w:id="627" w:name="_Toc186200359"/>
      <w:r w:rsidRPr="00974EC5">
        <w:rPr>
          <w:lang w:val="es-ES"/>
        </w:rPr>
        <w:t>Se llevó a cabo una selección automatizada de variables de baja variabilidad utilizando el paquete </w:t>
      </w:r>
      <w:proofErr w:type="spellStart"/>
      <w:r w:rsidRPr="00974EC5">
        <w:rPr>
          <w:rFonts w:ascii="Menlo" w:hAnsi="Menlo" w:cs="Menlo"/>
          <w:sz w:val="22"/>
          <w:szCs w:val="22"/>
          <w:lang w:val="es-ES"/>
        </w:rPr>
        <w:t>caret</w:t>
      </w:r>
      <w:proofErr w:type="spellEnd"/>
      <w:r w:rsidRPr="00974EC5">
        <w:rPr>
          <w:lang w:val="es-ES"/>
        </w:rPr>
        <w:t xml:space="preserve">. Paralelamente, se realizó un análisis de componentes principales (PCA) para evaluar la posibilidad de reducir la dimensionalidad de la base de datos (paquetes </w:t>
      </w:r>
      <w:proofErr w:type="spellStart"/>
      <w:r w:rsidRPr="00974EC5">
        <w:rPr>
          <w:rFonts w:ascii="Menlo" w:hAnsi="Menlo" w:cs="Menlo"/>
          <w:sz w:val="22"/>
          <w:szCs w:val="22"/>
          <w:lang w:val="es-ES"/>
        </w:rPr>
        <w:t>FactoMineR</w:t>
      </w:r>
      <w:proofErr w:type="spellEnd"/>
      <w:r w:rsidRPr="00974EC5">
        <w:rPr>
          <w:lang w:val="es-ES"/>
        </w:rPr>
        <w:t xml:space="preserve"> y </w:t>
      </w:r>
      <w:proofErr w:type="spellStart"/>
      <w:r w:rsidRPr="00974EC5">
        <w:rPr>
          <w:rFonts w:ascii="Menlo" w:hAnsi="Menlo" w:cs="Menlo"/>
          <w:sz w:val="22"/>
          <w:szCs w:val="22"/>
          <w:lang w:val="es-ES"/>
        </w:rPr>
        <w:t>factoextra</w:t>
      </w:r>
      <w:proofErr w:type="spellEnd"/>
      <w:r w:rsidRPr="00974EC5">
        <w:rPr>
          <w:lang w:val="es-ES"/>
        </w:rPr>
        <w:t>). Asimismo, se exploraron patrones en los datos mediante agrupamiento no supervisado, empleando el método de agrupamiento jerárquico.</w:t>
      </w:r>
      <w:bookmarkEnd w:id="627"/>
    </w:p>
    <w:p w14:paraId="4492FFE7" w14:textId="77777777" w:rsidR="00407ACD" w:rsidRPr="00974EC5" w:rsidRDefault="00407ACD" w:rsidP="005C6BF7">
      <w:pPr>
        <w:ind w:left="0" w:hanging="2"/>
        <w:rPr>
          <w:lang w:val="es-ES"/>
        </w:rPr>
      </w:pPr>
    </w:p>
    <w:p w14:paraId="33D1F5F1" w14:textId="36182A14" w:rsidR="005C6BF7" w:rsidRPr="00974EC5" w:rsidRDefault="00E761D5" w:rsidP="005C6BF7">
      <w:pPr>
        <w:ind w:left="0" w:hanging="2"/>
        <w:rPr>
          <w:i/>
          <w:iCs/>
          <w:lang w:val="es-ES"/>
        </w:rPr>
      </w:pPr>
      <w:bookmarkStart w:id="628" w:name="_Toc186200360"/>
      <w:bookmarkStart w:id="629" w:name="OLE_LINK26"/>
      <w:r w:rsidRPr="00974EC5">
        <w:rPr>
          <w:i/>
          <w:iCs/>
          <w:lang w:val="es-ES"/>
        </w:rPr>
        <w:t>3.</w:t>
      </w:r>
      <w:r w:rsidR="002616D8" w:rsidRPr="00974EC5">
        <w:rPr>
          <w:i/>
          <w:iCs/>
          <w:lang w:val="es-ES"/>
        </w:rPr>
        <w:t>6</w:t>
      </w:r>
      <w:r w:rsidRPr="00974EC5">
        <w:rPr>
          <w:i/>
          <w:iCs/>
          <w:lang w:val="es-ES"/>
        </w:rPr>
        <w:t>) Análisis estadístico inferencial.</w:t>
      </w:r>
      <w:bookmarkEnd w:id="628"/>
    </w:p>
    <w:p w14:paraId="0609BF95" w14:textId="15696CCD" w:rsidR="00407ACD" w:rsidRPr="00974EC5" w:rsidRDefault="00407ACD" w:rsidP="00407ACD">
      <w:pPr>
        <w:ind w:left="0" w:hanging="2"/>
        <w:rPr>
          <w:lang w:val="es-ES"/>
        </w:rPr>
      </w:pPr>
      <w:bookmarkStart w:id="630" w:name="_Toc186200361"/>
      <w:bookmarkEnd w:id="629"/>
      <w:r w:rsidRPr="00974EC5">
        <w:rPr>
          <w:lang w:val="es-ES"/>
        </w:rPr>
        <w:t>Para las variables cualitativas, se realizó un análisis de asociación utilizando la prueba de Chi-cuadrado. Se consideró que existían diferencias estadísticamente significativas cuando el valor p fue inferior a 0,05. En el caso de las variables cuantitativas</w:t>
      </w:r>
      <w:r w:rsidR="00297558" w:rsidRPr="00974EC5">
        <w:rPr>
          <w:lang w:val="es-ES"/>
        </w:rPr>
        <w:t>, p</w:t>
      </w:r>
      <w:r w:rsidRPr="00974EC5">
        <w:rPr>
          <w:lang w:val="es-ES"/>
        </w:rPr>
        <w:t>ara la comparación de medias entre los grupos definidos se utilizó la prueba de la U de Mann-Whitney, considerando diferencias estadísticamente significativas cuando los valores p fueron menores a 0,05.</w:t>
      </w:r>
      <w:bookmarkEnd w:id="630"/>
    </w:p>
    <w:p w14:paraId="1D79CB44" w14:textId="77777777" w:rsidR="005C6BF7" w:rsidRPr="00974EC5" w:rsidRDefault="005C6BF7" w:rsidP="005C6BF7">
      <w:pPr>
        <w:ind w:left="0" w:hanging="2"/>
        <w:rPr>
          <w:lang w:val="es-ES"/>
        </w:rPr>
      </w:pPr>
    </w:p>
    <w:p w14:paraId="1A80F1B1" w14:textId="4758E556" w:rsidR="00D50F7B" w:rsidRPr="00974EC5" w:rsidRDefault="00D50F7B" w:rsidP="00D50F7B">
      <w:pPr>
        <w:ind w:left="0" w:hanging="2"/>
        <w:rPr>
          <w:i/>
          <w:iCs/>
          <w:lang w:val="es-ES"/>
        </w:rPr>
      </w:pPr>
      <w:bookmarkStart w:id="631" w:name="_Toc186200362"/>
      <w:r w:rsidRPr="00974EC5">
        <w:rPr>
          <w:i/>
          <w:iCs/>
          <w:lang w:val="es-ES"/>
        </w:rPr>
        <w:t>3.</w:t>
      </w:r>
      <w:r w:rsidR="00944A5C" w:rsidRPr="00974EC5">
        <w:rPr>
          <w:i/>
          <w:iCs/>
          <w:lang w:val="es-ES"/>
        </w:rPr>
        <w:t>7</w:t>
      </w:r>
      <w:r w:rsidRPr="00974EC5">
        <w:rPr>
          <w:i/>
          <w:iCs/>
          <w:lang w:val="es-ES"/>
        </w:rPr>
        <w:t xml:space="preserve">) </w:t>
      </w:r>
      <w:r w:rsidR="006648A1" w:rsidRPr="00974EC5">
        <w:rPr>
          <w:i/>
          <w:iCs/>
          <w:lang w:val="es-ES"/>
        </w:rPr>
        <w:t>Modelos de a</w:t>
      </w:r>
      <w:r w:rsidRPr="00974EC5">
        <w:rPr>
          <w:i/>
          <w:iCs/>
          <w:lang w:val="es-ES"/>
        </w:rPr>
        <w:t>nálisis predictivo.</w:t>
      </w:r>
      <w:bookmarkEnd w:id="631"/>
    </w:p>
    <w:p w14:paraId="12265F7F" w14:textId="6368FA32" w:rsidR="006648A1" w:rsidRPr="00974EC5" w:rsidRDefault="006648A1" w:rsidP="006648A1">
      <w:pPr>
        <w:ind w:left="0" w:hanging="2"/>
        <w:rPr>
          <w:lang w:val="es-ES"/>
        </w:rPr>
      </w:pPr>
      <w:bookmarkStart w:id="632" w:name="_Toc186200363"/>
      <w:bookmarkEnd w:id="623"/>
      <w:bookmarkEnd w:id="624"/>
      <w:r w:rsidRPr="00974EC5">
        <w:rPr>
          <w:lang w:val="es-ES"/>
        </w:rPr>
        <w:t>La metodología para generar modelos predictivos se centró en los siguientes pasos:</w:t>
      </w:r>
      <w:bookmarkEnd w:id="632"/>
    </w:p>
    <w:p w14:paraId="7FE31F70" w14:textId="09B14CDA" w:rsidR="006648A1" w:rsidRPr="00974EC5" w:rsidRDefault="006648A1" w:rsidP="006648A1">
      <w:pPr>
        <w:ind w:left="0" w:hanging="2"/>
        <w:rPr>
          <w:lang w:val="es-ES"/>
        </w:rPr>
      </w:pPr>
      <w:bookmarkStart w:id="633" w:name="_Toc186200364"/>
      <w:r w:rsidRPr="00974EC5">
        <w:rPr>
          <w:i/>
          <w:iCs/>
          <w:lang w:val="es-ES"/>
        </w:rPr>
        <w:t>Selección de variables y pruebas:</w:t>
      </w:r>
      <w:r w:rsidRPr="00974EC5">
        <w:rPr>
          <w:lang w:val="es-ES"/>
        </w:rPr>
        <w:t xml:space="preserve"> como se indicó previamente, </w:t>
      </w:r>
      <w:r w:rsidR="00A3712D" w:rsidRPr="00974EC5">
        <w:rPr>
          <w:lang w:val="es-ES"/>
        </w:rPr>
        <w:t xml:space="preserve">se realizó un modelado piloto que permitió que </w:t>
      </w:r>
      <w:r w:rsidRPr="00974EC5">
        <w:rPr>
          <w:lang w:val="es-ES"/>
        </w:rPr>
        <w:t>se seleccionaron datos provenientes de pruebas neuropsicológicas validadas que evaluaron los dominios cognitivos susceptibles de ser afectados por el COVID persistente con afectación neurocognitiva.</w:t>
      </w:r>
      <w:r w:rsidR="00A3712D" w:rsidRPr="00974EC5">
        <w:rPr>
          <w:lang w:val="es-ES"/>
        </w:rPr>
        <w:t xml:space="preserve"> </w:t>
      </w:r>
      <w:r w:rsidRPr="00974EC5">
        <w:rPr>
          <w:lang w:val="es-ES"/>
        </w:rPr>
        <w:t>Adicionalmente, se incluyeron variables sociodemográficas clave (como edad, sexo y nivel educativo) para explorar su impacto en el diagnóstico y mejorar la capacidad predictiva del modelo.</w:t>
      </w:r>
      <w:bookmarkEnd w:id="633"/>
    </w:p>
    <w:p w14:paraId="473A10E9" w14:textId="62510167" w:rsidR="006648A1" w:rsidRPr="00974EC5" w:rsidRDefault="006648A1" w:rsidP="006648A1">
      <w:pPr>
        <w:ind w:left="0" w:hanging="2"/>
        <w:rPr>
          <w:lang w:val="es-ES"/>
        </w:rPr>
      </w:pPr>
      <w:bookmarkStart w:id="634" w:name="_Toc186200365"/>
      <w:r w:rsidRPr="00974EC5">
        <w:rPr>
          <w:i/>
          <w:iCs/>
          <w:lang w:val="es-ES"/>
        </w:rPr>
        <w:t xml:space="preserve">Preparación de los </w:t>
      </w:r>
      <w:r w:rsidR="00A3712D" w:rsidRPr="00974EC5">
        <w:rPr>
          <w:i/>
          <w:iCs/>
          <w:lang w:val="es-ES"/>
        </w:rPr>
        <w:t>d</w:t>
      </w:r>
      <w:r w:rsidRPr="00974EC5">
        <w:rPr>
          <w:i/>
          <w:iCs/>
          <w:lang w:val="es-ES"/>
        </w:rPr>
        <w:t>atos</w:t>
      </w:r>
      <w:r w:rsidR="00A3712D" w:rsidRPr="00974EC5">
        <w:rPr>
          <w:i/>
          <w:iCs/>
          <w:lang w:val="es-ES"/>
        </w:rPr>
        <w:t>:</w:t>
      </w:r>
      <w:r w:rsidR="00A3712D" w:rsidRPr="00974EC5">
        <w:rPr>
          <w:lang w:val="es-ES"/>
        </w:rPr>
        <w:t xml:space="preserve"> l</w:t>
      </w:r>
      <w:r w:rsidRPr="00974EC5">
        <w:rPr>
          <w:lang w:val="es-ES"/>
        </w:rPr>
        <w:t>os datos se sometieron a un proceso de limpieza y preprocesamiento para garantizar su calidad. Esto incluyó la imputación de valores faltantes</w:t>
      </w:r>
      <w:r w:rsidR="00297558" w:rsidRPr="00974EC5">
        <w:rPr>
          <w:lang w:val="es-ES"/>
        </w:rPr>
        <w:t xml:space="preserve">, </w:t>
      </w:r>
      <w:r w:rsidRPr="00974EC5">
        <w:rPr>
          <w:lang w:val="es-ES"/>
        </w:rPr>
        <w:t xml:space="preserve">transformaciones </w:t>
      </w:r>
      <w:r w:rsidR="00A3712D" w:rsidRPr="00974EC5">
        <w:rPr>
          <w:lang w:val="es-ES"/>
        </w:rPr>
        <w:t>de las variables (</w:t>
      </w:r>
      <w:r w:rsidRPr="00974EC5">
        <w:rPr>
          <w:lang w:val="es-ES"/>
        </w:rPr>
        <w:t>como binarizaci</w:t>
      </w:r>
      <w:r w:rsidR="00A3712D" w:rsidRPr="00974EC5">
        <w:rPr>
          <w:lang w:val="es-ES"/>
        </w:rPr>
        <w:t>ones y escalados donde fuera necesario)</w:t>
      </w:r>
      <w:r w:rsidRPr="00974EC5">
        <w:rPr>
          <w:lang w:val="es-ES"/>
        </w:rPr>
        <w:t xml:space="preserve"> </w:t>
      </w:r>
      <w:r w:rsidR="00297558" w:rsidRPr="00974EC5">
        <w:rPr>
          <w:lang w:val="es-ES"/>
        </w:rPr>
        <w:t>y</w:t>
      </w:r>
      <w:r w:rsidRPr="00974EC5">
        <w:rPr>
          <w:lang w:val="es-ES"/>
        </w:rPr>
        <w:t xml:space="preserve"> reconstrucción del </w:t>
      </w:r>
      <w:r w:rsidR="00A3712D" w:rsidRPr="00974EC5">
        <w:rPr>
          <w:lang w:val="es-ES"/>
        </w:rPr>
        <w:t>conjunto de datos</w:t>
      </w:r>
      <w:r w:rsidRPr="00974EC5">
        <w:rPr>
          <w:lang w:val="es-ES"/>
        </w:rPr>
        <w:t xml:space="preserve"> para optimizar su adecuación a los modelos de </w:t>
      </w:r>
      <w:r w:rsidR="00A3712D" w:rsidRPr="00974EC5">
        <w:rPr>
          <w:lang w:val="es-ES"/>
        </w:rPr>
        <w:t>aprendizaje automático</w:t>
      </w:r>
      <w:r w:rsidRPr="00974EC5">
        <w:rPr>
          <w:lang w:val="es-ES"/>
        </w:rPr>
        <w:t>.</w:t>
      </w:r>
      <w:bookmarkEnd w:id="634"/>
    </w:p>
    <w:p w14:paraId="51F4EDC5" w14:textId="24B9E3E4" w:rsidR="00A3712D" w:rsidRPr="00974EC5" w:rsidRDefault="00A3712D" w:rsidP="00A3712D">
      <w:pPr>
        <w:ind w:left="0" w:hanging="2"/>
        <w:rPr>
          <w:lang w:val="es-ES"/>
        </w:rPr>
      </w:pPr>
      <w:bookmarkStart w:id="635" w:name="_Toc186200366"/>
      <w:r w:rsidRPr="00974EC5">
        <w:rPr>
          <w:i/>
          <w:iCs/>
          <w:lang w:val="es-ES"/>
        </w:rPr>
        <w:t>Modelado predictivo:</w:t>
      </w:r>
      <w:r w:rsidRPr="00974EC5">
        <w:rPr>
          <w:lang w:val="es-ES"/>
        </w:rPr>
        <w:t xml:space="preserve"> brevemente, tras lo indicado previamente, se entrenaron dos modelos con el objetivo de realizar una comparación: un modelo de regresión logística, considerado como el modelo base, y un modelo de tipo XGBoost. Los datos se dividieron en dos subconjuntos: un 80% para entrenamiento y un 20% para prueba. Tras realizar validación cruzada, se </w:t>
      </w:r>
      <w:r w:rsidRPr="00974EC5">
        <w:rPr>
          <w:lang w:val="es-ES"/>
        </w:rPr>
        <w:lastRenderedPageBreak/>
        <w:t>obtuvieron las matrices de confusión para ambos modelos, obteniéndose métricas clave de cara a la aplicación clínica de los modelos. Más precisamente sea analizó sensibilidad, especificidad, valor F1 y AUC. Además, se generaron las curvas ROC correspondientes para evaluar la capacidad discriminativa de los</w:t>
      </w:r>
      <w:bookmarkEnd w:id="635"/>
      <w:r w:rsidR="00297558" w:rsidRPr="00974EC5">
        <w:rPr>
          <w:lang w:val="es-ES"/>
        </w:rPr>
        <w:t xml:space="preserve"> modelos correspondientes.</w:t>
      </w:r>
    </w:p>
    <w:p w14:paraId="6D7E94A3" w14:textId="4A061AB2" w:rsidR="006648A1" w:rsidRPr="00974EC5" w:rsidRDefault="006648A1" w:rsidP="006648A1">
      <w:pPr>
        <w:ind w:left="0" w:hanging="2"/>
        <w:rPr>
          <w:lang w:val="es-ES"/>
        </w:rPr>
      </w:pPr>
    </w:p>
    <w:p w14:paraId="2C191D90" w14:textId="1C2F74F4" w:rsidR="006648A1" w:rsidRPr="00974EC5" w:rsidRDefault="006648A1" w:rsidP="006648A1">
      <w:pPr>
        <w:ind w:left="0" w:hanging="2"/>
        <w:rPr>
          <w:i/>
          <w:iCs/>
          <w:lang w:val="es-ES"/>
        </w:rPr>
      </w:pPr>
      <w:bookmarkStart w:id="636" w:name="_Toc186200367"/>
      <w:r w:rsidRPr="00974EC5">
        <w:rPr>
          <w:i/>
          <w:iCs/>
          <w:lang w:val="es-ES"/>
        </w:rPr>
        <w:t xml:space="preserve">Decisiones </w:t>
      </w:r>
      <w:r w:rsidR="00A3712D" w:rsidRPr="00974EC5">
        <w:rPr>
          <w:i/>
          <w:iCs/>
          <w:lang w:val="es-ES"/>
        </w:rPr>
        <w:t>m</w:t>
      </w:r>
      <w:r w:rsidRPr="00974EC5">
        <w:rPr>
          <w:i/>
          <w:iCs/>
          <w:lang w:val="es-ES"/>
        </w:rPr>
        <w:t>etodológicas</w:t>
      </w:r>
      <w:r w:rsidR="00A3712D" w:rsidRPr="00974EC5">
        <w:rPr>
          <w:i/>
          <w:iCs/>
          <w:lang w:val="es-ES"/>
        </w:rPr>
        <w:t>.</w:t>
      </w:r>
      <w:bookmarkEnd w:id="636"/>
    </w:p>
    <w:p w14:paraId="5A8FE9D0" w14:textId="25647479" w:rsidR="006648A1" w:rsidRPr="00974EC5" w:rsidRDefault="00A3712D" w:rsidP="006648A1">
      <w:pPr>
        <w:ind w:left="0" w:hanging="2"/>
        <w:rPr>
          <w:lang w:val="es-ES"/>
        </w:rPr>
      </w:pPr>
      <w:bookmarkStart w:id="637" w:name="_Toc186200368"/>
      <w:r w:rsidRPr="00974EC5">
        <w:rPr>
          <w:lang w:val="es-ES"/>
        </w:rPr>
        <w:t>D</w:t>
      </w:r>
      <w:r w:rsidR="006648A1" w:rsidRPr="00974EC5">
        <w:rPr>
          <w:lang w:val="es-ES"/>
        </w:rPr>
        <w:t>ada la naturaleza compleja de la base de datos y el objetivo de desarrollar un instrumento escalable y clínicamente aplicable, se consideraron diferentes enfoques metodológicos:</w:t>
      </w:r>
      <w:bookmarkEnd w:id="637"/>
    </w:p>
    <w:p w14:paraId="5E09BBDC" w14:textId="77F4F4EA" w:rsidR="006648A1" w:rsidRPr="00974EC5" w:rsidRDefault="006648A1" w:rsidP="00A3712D">
      <w:pPr>
        <w:ind w:leftChars="0" w:left="0" w:firstLineChars="0" w:firstLine="0"/>
        <w:rPr>
          <w:lang w:val="es-ES"/>
        </w:rPr>
      </w:pPr>
      <w:bookmarkStart w:id="638" w:name="_Toc186200369"/>
      <w:r w:rsidRPr="00974EC5">
        <w:rPr>
          <w:i/>
          <w:iCs/>
          <w:lang w:val="es-ES"/>
        </w:rPr>
        <w:t xml:space="preserve">Alternativas </w:t>
      </w:r>
      <w:r w:rsidR="00A3712D" w:rsidRPr="00974EC5">
        <w:rPr>
          <w:i/>
          <w:iCs/>
          <w:lang w:val="es-ES"/>
        </w:rPr>
        <w:t>e</w:t>
      </w:r>
      <w:r w:rsidRPr="00974EC5">
        <w:rPr>
          <w:i/>
          <w:iCs/>
          <w:lang w:val="es-ES"/>
        </w:rPr>
        <w:t>valuadas:</w:t>
      </w:r>
      <w:r w:rsidRPr="00974EC5">
        <w:rPr>
          <w:lang w:val="es-ES"/>
        </w:rPr>
        <w:t xml:space="preserve"> </w:t>
      </w:r>
      <w:r w:rsidR="00A3712D" w:rsidRPr="00974EC5">
        <w:rPr>
          <w:lang w:val="es-ES"/>
        </w:rPr>
        <w:t>i</w:t>
      </w:r>
      <w:r w:rsidRPr="00974EC5">
        <w:rPr>
          <w:lang w:val="es-ES"/>
        </w:rPr>
        <w:t xml:space="preserve">nicialmente se exploraron métodos </w:t>
      </w:r>
      <w:r w:rsidR="00A3712D" w:rsidRPr="00974EC5">
        <w:rPr>
          <w:lang w:val="es-ES"/>
        </w:rPr>
        <w:t>simples</w:t>
      </w:r>
      <w:r w:rsidRPr="00974EC5">
        <w:rPr>
          <w:lang w:val="es-ES"/>
        </w:rPr>
        <w:t>, como análisis univariados</w:t>
      </w:r>
      <w:r w:rsidR="00A3712D" w:rsidRPr="00974EC5">
        <w:rPr>
          <w:lang w:val="es-ES"/>
        </w:rPr>
        <w:t xml:space="preserve">, </w:t>
      </w:r>
      <w:r w:rsidRPr="00974EC5">
        <w:rPr>
          <w:lang w:val="es-ES"/>
        </w:rPr>
        <w:t>multivariados</w:t>
      </w:r>
      <w:r w:rsidR="00A3712D" w:rsidRPr="00974EC5">
        <w:rPr>
          <w:lang w:val="es-ES"/>
        </w:rPr>
        <w:t xml:space="preserve"> o de estadística inferencial</w:t>
      </w:r>
      <w:r w:rsidRPr="00974EC5">
        <w:rPr>
          <w:lang w:val="es-ES"/>
        </w:rPr>
        <w:t>.</w:t>
      </w:r>
      <w:r w:rsidR="00A3712D" w:rsidRPr="00974EC5">
        <w:rPr>
          <w:lang w:val="es-ES"/>
        </w:rPr>
        <w:t xml:space="preserve"> También se buscaron opciones de reducción de la dimensionalidad como un primer paso analítico. </w:t>
      </w:r>
      <w:r w:rsidRPr="00974EC5">
        <w:rPr>
          <w:lang w:val="es-ES"/>
        </w:rPr>
        <w:t>Sin embargo, estos enfoques mostraron limitaciones para manejar la complejidad de los datos y capturar relaciones no lineales.</w:t>
      </w:r>
      <w:bookmarkEnd w:id="638"/>
    </w:p>
    <w:p w14:paraId="3678C4F5" w14:textId="60413BA2" w:rsidR="006648A1" w:rsidRPr="00974EC5" w:rsidRDefault="006648A1" w:rsidP="00A3712D">
      <w:pPr>
        <w:ind w:leftChars="0" w:left="0" w:firstLineChars="0" w:firstLine="0"/>
        <w:rPr>
          <w:lang w:val="es-ES"/>
        </w:rPr>
      </w:pPr>
      <w:bookmarkStart w:id="639" w:name="_Toc186200370"/>
      <w:r w:rsidRPr="00974EC5">
        <w:rPr>
          <w:i/>
          <w:iCs/>
          <w:lang w:val="es-ES"/>
        </w:rPr>
        <w:t xml:space="preserve">Criterios para la </w:t>
      </w:r>
      <w:r w:rsidR="00A3712D" w:rsidRPr="00974EC5">
        <w:rPr>
          <w:i/>
          <w:iCs/>
          <w:lang w:val="es-ES"/>
        </w:rPr>
        <w:t>s</w:t>
      </w:r>
      <w:r w:rsidRPr="00974EC5">
        <w:rPr>
          <w:i/>
          <w:iCs/>
          <w:lang w:val="es-ES"/>
        </w:rPr>
        <w:t xml:space="preserve">elección de </w:t>
      </w:r>
      <w:r w:rsidR="00A3712D" w:rsidRPr="00974EC5">
        <w:rPr>
          <w:i/>
          <w:iCs/>
          <w:lang w:val="es-ES"/>
        </w:rPr>
        <w:t>m</w:t>
      </w:r>
      <w:r w:rsidRPr="00974EC5">
        <w:rPr>
          <w:i/>
          <w:iCs/>
          <w:lang w:val="es-ES"/>
        </w:rPr>
        <w:t>etodología:</w:t>
      </w:r>
      <w:r w:rsidRPr="00974EC5">
        <w:rPr>
          <w:lang w:val="es-ES"/>
        </w:rPr>
        <w:t xml:space="preserve"> </w:t>
      </w:r>
      <w:r w:rsidR="00297558" w:rsidRPr="00974EC5">
        <w:rPr>
          <w:lang w:val="es-ES"/>
        </w:rPr>
        <w:t>t</w:t>
      </w:r>
      <w:r w:rsidR="00A3712D" w:rsidRPr="00974EC5">
        <w:rPr>
          <w:lang w:val="es-ES"/>
        </w:rPr>
        <w:t>ras sopesar las opciones previas (y contrastarlas estadística y programáticamente) s</w:t>
      </w:r>
      <w:r w:rsidRPr="00974EC5">
        <w:rPr>
          <w:lang w:val="es-ES"/>
        </w:rPr>
        <w:t xml:space="preserve">e optó por modelos avanzados de </w:t>
      </w:r>
      <w:r w:rsidR="00A3712D" w:rsidRPr="00974EC5">
        <w:rPr>
          <w:lang w:val="es-ES"/>
        </w:rPr>
        <w:t>aprendizaje automático</w:t>
      </w:r>
      <w:r w:rsidRPr="00974EC5">
        <w:rPr>
          <w:lang w:val="es-ES"/>
        </w:rPr>
        <w:t xml:space="preserve"> debido a su capacidad para manejar datos complejos, generar predicciones precisas y proporcionar herramientas interpretativas como</w:t>
      </w:r>
      <w:r w:rsidR="00A3712D" w:rsidRPr="00974EC5">
        <w:rPr>
          <w:lang w:val="es-ES"/>
        </w:rPr>
        <w:t xml:space="preserve"> los valores</w:t>
      </w:r>
      <w:r w:rsidRPr="00974EC5">
        <w:rPr>
          <w:lang w:val="es-ES"/>
        </w:rPr>
        <w:t xml:space="preserve"> SHAP, </w:t>
      </w:r>
      <w:r w:rsidR="00A3712D" w:rsidRPr="00974EC5">
        <w:rPr>
          <w:lang w:val="es-ES"/>
        </w:rPr>
        <w:t xml:space="preserve">que pueden ser </w:t>
      </w:r>
      <w:r w:rsidRPr="00974EC5">
        <w:rPr>
          <w:lang w:val="es-ES"/>
        </w:rPr>
        <w:t>esenciales</w:t>
      </w:r>
      <w:r w:rsidR="00A3712D" w:rsidRPr="00974EC5">
        <w:rPr>
          <w:lang w:val="es-ES"/>
        </w:rPr>
        <w:t xml:space="preserve"> en la explicabilidad y aplicabilidad de los modelos generados</w:t>
      </w:r>
      <w:r w:rsidRPr="00974EC5">
        <w:rPr>
          <w:lang w:val="es-ES"/>
        </w:rPr>
        <w:t xml:space="preserve"> en entornos clínicos.</w:t>
      </w:r>
      <w:bookmarkEnd w:id="639"/>
    </w:p>
    <w:p w14:paraId="37AC1E1F" w14:textId="77777777" w:rsidR="00C3325D" w:rsidRPr="00974EC5" w:rsidRDefault="00C3325D" w:rsidP="00C3325D">
      <w:pPr>
        <w:ind w:left="0" w:hanging="2"/>
        <w:rPr>
          <w:lang w:val="es-ES"/>
        </w:rPr>
      </w:pPr>
    </w:p>
    <w:p w14:paraId="610C6FE4" w14:textId="4826185A" w:rsidR="00C3325D" w:rsidRPr="00974EC5" w:rsidRDefault="006648A1" w:rsidP="006648A1">
      <w:pPr>
        <w:ind w:leftChars="0" w:left="0" w:firstLineChars="0" w:firstLine="0"/>
        <w:rPr>
          <w:i/>
          <w:iCs/>
          <w:lang w:val="es-ES"/>
        </w:rPr>
      </w:pPr>
      <w:bookmarkStart w:id="640" w:name="_Toc186096596"/>
      <w:bookmarkStart w:id="641" w:name="_Toc186200371"/>
      <w:r w:rsidRPr="00974EC5">
        <w:rPr>
          <w:i/>
          <w:iCs/>
          <w:lang w:val="es-ES"/>
        </w:rPr>
        <w:t>3.</w:t>
      </w:r>
      <w:r w:rsidR="00944A5C" w:rsidRPr="00974EC5">
        <w:rPr>
          <w:i/>
          <w:iCs/>
          <w:lang w:val="es-ES"/>
        </w:rPr>
        <w:t>8</w:t>
      </w:r>
      <w:r w:rsidRPr="00974EC5">
        <w:rPr>
          <w:i/>
          <w:iCs/>
          <w:lang w:val="es-ES"/>
        </w:rPr>
        <w:t xml:space="preserve">) </w:t>
      </w:r>
      <w:r w:rsidR="00C3325D" w:rsidRPr="00974EC5">
        <w:rPr>
          <w:i/>
          <w:iCs/>
          <w:lang w:val="es-ES"/>
        </w:rPr>
        <w:t>Producto</w:t>
      </w:r>
      <w:r w:rsidRPr="00974EC5">
        <w:rPr>
          <w:i/>
          <w:iCs/>
          <w:lang w:val="es-ES"/>
        </w:rPr>
        <w:t>/</w:t>
      </w:r>
      <w:r w:rsidR="00C3325D" w:rsidRPr="00974EC5">
        <w:rPr>
          <w:i/>
          <w:iCs/>
          <w:lang w:val="es-ES"/>
        </w:rPr>
        <w:t xml:space="preserve">s </w:t>
      </w:r>
      <w:r w:rsidRPr="00974EC5">
        <w:rPr>
          <w:i/>
          <w:iCs/>
          <w:lang w:val="es-ES"/>
        </w:rPr>
        <w:t>o</w:t>
      </w:r>
      <w:r w:rsidR="00C3325D" w:rsidRPr="00974EC5">
        <w:rPr>
          <w:i/>
          <w:iCs/>
          <w:lang w:val="es-ES"/>
        </w:rPr>
        <w:t>btenido</w:t>
      </w:r>
      <w:r w:rsidRPr="00974EC5">
        <w:rPr>
          <w:i/>
          <w:iCs/>
          <w:lang w:val="es-ES"/>
        </w:rPr>
        <w:t>/</w:t>
      </w:r>
      <w:r w:rsidR="00C3325D" w:rsidRPr="00974EC5">
        <w:rPr>
          <w:i/>
          <w:iCs/>
          <w:lang w:val="es-ES"/>
        </w:rPr>
        <w:t>s</w:t>
      </w:r>
      <w:bookmarkEnd w:id="640"/>
      <w:bookmarkEnd w:id="641"/>
    </w:p>
    <w:p w14:paraId="352D557F" w14:textId="1BE424DB" w:rsidR="00C3325D" w:rsidRPr="00974EC5" w:rsidRDefault="00C3325D" w:rsidP="00C3325D">
      <w:pPr>
        <w:ind w:left="0" w:hanging="2"/>
        <w:rPr>
          <w:lang w:val="es-ES"/>
        </w:rPr>
      </w:pPr>
      <w:bookmarkStart w:id="642" w:name="_Toc186096597"/>
      <w:bookmarkStart w:id="643" w:name="_Toc186200372"/>
      <w:r w:rsidRPr="00974EC5">
        <w:rPr>
          <w:lang w:val="es-ES"/>
        </w:rPr>
        <w:t xml:space="preserve">- Modelos </w:t>
      </w:r>
      <w:r w:rsidR="00A3712D" w:rsidRPr="00974EC5">
        <w:rPr>
          <w:lang w:val="es-ES"/>
        </w:rPr>
        <w:t>p</w:t>
      </w:r>
      <w:r w:rsidRPr="00974EC5">
        <w:rPr>
          <w:lang w:val="es-ES"/>
        </w:rPr>
        <w:t xml:space="preserve">redictivos </w:t>
      </w:r>
      <w:r w:rsidR="00A3712D" w:rsidRPr="00974EC5">
        <w:rPr>
          <w:lang w:val="es-ES"/>
        </w:rPr>
        <w:t>i</w:t>
      </w:r>
      <w:r w:rsidRPr="00974EC5">
        <w:rPr>
          <w:lang w:val="es-ES"/>
        </w:rPr>
        <w:t xml:space="preserve">niciales: </w:t>
      </w:r>
      <w:r w:rsidR="00A3712D" w:rsidRPr="00974EC5">
        <w:rPr>
          <w:lang w:val="es-ES"/>
        </w:rPr>
        <w:t>d</w:t>
      </w:r>
      <w:r w:rsidRPr="00974EC5">
        <w:rPr>
          <w:lang w:val="es-ES"/>
        </w:rPr>
        <w:t xml:space="preserve">esarrollo de modelos que </w:t>
      </w:r>
      <w:r w:rsidR="00A3712D" w:rsidRPr="00974EC5">
        <w:rPr>
          <w:lang w:val="es-ES"/>
        </w:rPr>
        <w:t xml:space="preserve">pueden actuar como un cribado de pacientes que sufren PCC con alteración neurocognitiva. Los resultados, a la espera de la validación clínica, indican que </w:t>
      </w:r>
      <w:r w:rsidRPr="00974EC5">
        <w:rPr>
          <w:lang w:val="es-ES"/>
        </w:rPr>
        <w:t>las pruebas neuropsicológicas son</w:t>
      </w:r>
      <w:r w:rsidR="00A3712D" w:rsidRPr="00974EC5">
        <w:rPr>
          <w:lang w:val="es-ES"/>
        </w:rPr>
        <w:t xml:space="preserve">, efectivamente, </w:t>
      </w:r>
      <w:r w:rsidRPr="00974EC5">
        <w:rPr>
          <w:lang w:val="es-ES"/>
        </w:rPr>
        <w:t>variables altamente relevantes</w:t>
      </w:r>
      <w:r w:rsidR="00A3712D" w:rsidRPr="00974EC5">
        <w:rPr>
          <w:lang w:val="es-ES"/>
        </w:rPr>
        <w:t xml:space="preserve"> para la obtención de esta clasificación</w:t>
      </w:r>
      <w:r w:rsidRPr="00974EC5">
        <w:rPr>
          <w:lang w:val="es-ES"/>
        </w:rPr>
        <w:t>.</w:t>
      </w:r>
      <w:bookmarkEnd w:id="642"/>
      <w:bookmarkEnd w:id="643"/>
    </w:p>
    <w:p w14:paraId="2735B08C" w14:textId="0CF915AA" w:rsidR="00C3325D" w:rsidRPr="00974EC5" w:rsidRDefault="00C3325D" w:rsidP="00C3325D">
      <w:pPr>
        <w:ind w:left="0" w:hanging="2"/>
        <w:rPr>
          <w:lang w:val="es-ES"/>
        </w:rPr>
      </w:pPr>
      <w:bookmarkStart w:id="644" w:name="_Toc186096598"/>
      <w:bookmarkStart w:id="645" w:name="_Toc186200373"/>
      <w:r w:rsidRPr="00974EC5">
        <w:rPr>
          <w:lang w:val="es-ES"/>
        </w:rPr>
        <w:t xml:space="preserve">- Gráficas y </w:t>
      </w:r>
      <w:r w:rsidR="009051DE" w:rsidRPr="00974EC5">
        <w:rPr>
          <w:lang w:val="es-ES"/>
        </w:rPr>
        <w:t>cálculo de valores</w:t>
      </w:r>
      <w:r w:rsidRPr="00974EC5">
        <w:rPr>
          <w:lang w:val="es-ES"/>
        </w:rPr>
        <w:t xml:space="preserve"> SHAP: </w:t>
      </w:r>
      <w:r w:rsidR="00A3712D" w:rsidRPr="00974EC5">
        <w:rPr>
          <w:lang w:val="es-ES"/>
        </w:rPr>
        <w:t>que permitirán una i</w:t>
      </w:r>
      <w:r w:rsidRPr="00974EC5">
        <w:rPr>
          <w:lang w:val="es-ES"/>
        </w:rPr>
        <w:t xml:space="preserve">nterpretación visual y </w:t>
      </w:r>
      <w:r w:rsidR="00A3712D" w:rsidRPr="00974EC5">
        <w:rPr>
          <w:lang w:val="es-ES"/>
        </w:rPr>
        <w:t xml:space="preserve">un </w:t>
      </w:r>
      <w:r w:rsidRPr="00974EC5">
        <w:rPr>
          <w:lang w:val="es-ES"/>
        </w:rPr>
        <w:t>análisis de importancia de variables</w:t>
      </w:r>
      <w:r w:rsidR="00A3712D" w:rsidRPr="00974EC5">
        <w:rPr>
          <w:lang w:val="es-ES"/>
        </w:rPr>
        <w:t xml:space="preserve"> personalizado a cada observación</w:t>
      </w:r>
      <w:r w:rsidRPr="00974EC5">
        <w:rPr>
          <w:lang w:val="es-ES"/>
        </w:rPr>
        <w:t>, lo que permite comprender el peso de cada prueba neuropsicológica en las predicciones</w:t>
      </w:r>
      <w:r w:rsidR="00A3712D" w:rsidRPr="00974EC5">
        <w:rPr>
          <w:lang w:val="es-ES"/>
        </w:rPr>
        <w:t xml:space="preserve"> aumentando la transparencia en el uso de los modelos generados como apoyo a decisiones clínicas</w:t>
      </w:r>
      <w:r w:rsidRPr="00974EC5">
        <w:rPr>
          <w:lang w:val="es-ES"/>
        </w:rPr>
        <w:t>.</w:t>
      </w:r>
      <w:bookmarkEnd w:id="644"/>
      <w:bookmarkEnd w:id="645"/>
    </w:p>
    <w:p w14:paraId="32D97410" w14:textId="77777777" w:rsidR="00C3325D" w:rsidRPr="00974EC5" w:rsidRDefault="00C3325D" w:rsidP="00C3325D">
      <w:pPr>
        <w:ind w:left="0" w:hanging="2"/>
        <w:rPr>
          <w:lang w:val="es-ES"/>
        </w:rPr>
      </w:pPr>
    </w:p>
    <w:p w14:paraId="07DFC1B0" w14:textId="77777777" w:rsidR="0022327F" w:rsidRPr="00974EC5" w:rsidRDefault="0022327F" w:rsidP="00297A1B">
      <w:pPr>
        <w:ind w:leftChars="0" w:left="0" w:firstLineChars="0" w:firstLine="0"/>
        <w:rPr>
          <w:lang w:val="es-ES"/>
        </w:rPr>
      </w:pPr>
    </w:p>
    <w:p w14:paraId="2E1355EB" w14:textId="43035CE8" w:rsidR="0022327F" w:rsidRPr="00974EC5" w:rsidRDefault="0022327F" w:rsidP="00297A1B">
      <w:pPr>
        <w:ind w:leftChars="0" w:left="0" w:firstLineChars="0" w:firstLine="0"/>
        <w:rPr>
          <w:lang w:val="es-ES"/>
        </w:rPr>
      </w:pPr>
    </w:p>
    <w:p w14:paraId="79D22C60" w14:textId="77777777" w:rsidR="0022327F" w:rsidRPr="00974EC5" w:rsidRDefault="0022327F" w:rsidP="00297A1B">
      <w:pPr>
        <w:ind w:leftChars="0" w:left="0" w:firstLineChars="0" w:firstLine="0"/>
        <w:rPr>
          <w:lang w:val="es-ES"/>
        </w:rPr>
      </w:pPr>
    </w:p>
    <w:p w14:paraId="07FF24CE" w14:textId="161C0A71" w:rsidR="00E05532" w:rsidRPr="00974EC5" w:rsidRDefault="0014036A" w:rsidP="001C59D5">
      <w:pPr>
        <w:ind w:leftChars="0" w:left="0" w:firstLineChars="0" w:firstLine="0"/>
        <w:rPr>
          <w:lang w:val="es-ES"/>
        </w:rPr>
      </w:pPr>
      <w:r w:rsidRPr="00974EC5">
        <w:rPr>
          <w:lang w:val="es-ES"/>
        </w:rPr>
        <w:br w:type="page"/>
      </w:r>
    </w:p>
    <w:p w14:paraId="726EDD82" w14:textId="77777777" w:rsidR="00E05532" w:rsidRPr="00974EC5" w:rsidRDefault="00E05532" w:rsidP="00297A1B">
      <w:pPr>
        <w:ind w:leftChars="0" w:left="0" w:firstLineChars="0" w:firstLine="0"/>
        <w:rPr>
          <w:lang w:val="es-ES"/>
        </w:rPr>
      </w:pPr>
    </w:p>
    <w:p w14:paraId="5189DB23" w14:textId="77777777" w:rsidR="004C6E8E" w:rsidRPr="00974EC5" w:rsidRDefault="0014036A">
      <w:pPr>
        <w:pStyle w:val="Ttulo1"/>
        <w:numPr>
          <w:ilvl w:val="0"/>
          <w:numId w:val="5"/>
        </w:numPr>
        <w:ind w:left="2" w:hanging="4"/>
        <w:rPr>
          <w:lang w:val="es-ES"/>
        </w:rPr>
      </w:pPr>
      <w:bookmarkStart w:id="646" w:name="_heading=h.1y810tw" w:colFirst="0" w:colLast="0"/>
      <w:bookmarkStart w:id="647" w:name="_Toc186096602"/>
      <w:bookmarkStart w:id="648" w:name="_Toc186200374"/>
      <w:bookmarkStart w:id="649" w:name="_Toc186200530"/>
      <w:bookmarkStart w:id="650" w:name="_Toc186281843"/>
      <w:bookmarkEnd w:id="646"/>
      <w:r w:rsidRPr="00974EC5">
        <w:rPr>
          <w:lang w:val="es-ES"/>
        </w:rPr>
        <w:t>Resultados</w:t>
      </w:r>
      <w:bookmarkEnd w:id="647"/>
      <w:bookmarkEnd w:id="648"/>
      <w:bookmarkEnd w:id="649"/>
      <w:bookmarkEnd w:id="650"/>
    </w:p>
    <w:p w14:paraId="30A8B3B2" w14:textId="77777777" w:rsidR="004C6E8E" w:rsidRPr="00974EC5" w:rsidRDefault="004C6E8E">
      <w:pPr>
        <w:ind w:left="0" w:hanging="2"/>
        <w:rPr>
          <w:highlight w:val="yellow"/>
          <w:lang w:val="es-ES"/>
        </w:rPr>
      </w:pPr>
    </w:p>
    <w:p w14:paraId="53026F4E" w14:textId="77777777" w:rsidR="004C6E8E" w:rsidRPr="00974EC5" w:rsidRDefault="0014036A">
      <w:pPr>
        <w:ind w:left="0" w:hanging="2"/>
        <w:rPr>
          <w:highlight w:val="yellow"/>
          <w:lang w:val="es-ES"/>
        </w:rPr>
      </w:pPr>
      <w:bookmarkStart w:id="651" w:name="_Toc186096603"/>
      <w:bookmarkStart w:id="652" w:name="_Toc186200375"/>
      <w:r w:rsidRPr="00974EC5">
        <w:rPr>
          <w:highlight w:val="yellow"/>
          <w:lang w:val="es-ES"/>
        </w:rPr>
        <w:t>Detallad en este apartado los resultados obtenidos utilizando la metodología descrita en el apartado anterior.</w:t>
      </w:r>
      <w:bookmarkEnd w:id="651"/>
      <w:bookmarkEnd w:id="652"/>
    </w:p>
    <w:p w14:paraId="36CFF364" w14:textId="77777777" w:rsidR="002C7C60" w:rsidRPr="00974EC5" w:rsidRDefault="002C7C60">
      <w:pPr>
        <w:ind w:left="0" w:hanging="2"/>
        <w:rPr>
          <w:lang w:val="es-ES"/>
        </w:rPr>
      </w:pPr>
    </w:p>
    <w:p w14:paraId="4D8EFCD2" w14:textId="5EF7F151" w:rsidR="00071F53" w:rsidRPr="00974EC5" w:rsidRDefault="00944A5C">
      <w:pPr>
        <w:ind w:left="0" w:hanging="2"/>
        <w:rPr>
          <w:b/>
          <w:bCs/>
          <w:lang w:val="es-ES"/>
        </w:rPr>
      </w:pPr>
      <w:bookmarkStart w:id="653" w:name="OLE_LINK40"/>
      <w:r w:rsidRPr="00974EC5">
        <w:rPr>
          <w:b/>
          <w:bCs/>
          <w:lang w:val="es-ES"/>
        </w:rPr>
        <w:t xml:space="preserve">4.1) </w:t>
      </w:r>
      <w:r w:rsidR="00071F53" w:rsidRPr="00974EC5">
        <w:rPr>
          <w:b/>
          <w:bCs/>
          <w:lang w:val="es-ES"/>
        </w:rPr>
        <w:t>Análisis exploratorio de los datos.</w:t>
      </w:r>
    </w:p>
    <w:bookmarkEnd w:id="653"/>
    <w:p w14:paraId="70746A1D" w14:textId="77777777" w:rsidR="00071F53" w:rsidRPr="00974EC5" w:rsidRDefault="00071F53">
      <w:pPr>
        <w:ind w:left="0" w:hanging="2"/>
        <w:rPr>
          <w:b/>
          <w:bCs/>
          <w:lang w:val="es-ES"/>
        </w:rPr>
      </w:pPr>
    </w:p>
    <w:p w14:paraId="053C8C3E" w14:textId="183AA2E2" w:rsidR="00D61C13" w:rsidRPr="00974EC5" w:rsidRDefault="00AA0660" w:rsidP="0035374E">
      <w:pPr>
        <w:ind w:left="0" w:hanging="2"/>
        <w:rPr>
          <w:i/>
          <w:iCs/>
          <w:lang w:val="es-ES"/>
        </w:rPr>
      </w:pPr>
      <w:bookmarkStart w:id="654" w:name="_Toc186200376"/>
      <w:r w:rsidRPr="00974EC5">
        <w:rPr>
          <w:i/>
          <w:iCs/>
          <w:lang w:val="es-ES"/>
        </w:rPr>
        <w:t>4.</w:t>
      </w:r>
      <w:r w:rsidR="00071F53" w:rsidRPr="00974EC5">
        <w:rPr>
          <w:i/>
          <w:iCs/>
          <w:lang w:val="es-ES"/>
        </w:rPr>
        <w:t>1</w:t>
      </w:r>
      <w:r w:rsidR="00944A5C" w:rsidRPr="00974EC5">
        <w:rPr>
          <w:i/>
          <w:iCs/>
          <w:lang w:val="es-ES"/>
        </w:rPr>
        <w:t>.1</w:t>
      </w:r>
      <w:r w:rsidRPr="00974EC5">
        <w:rPr>
          <w:i/>
          <w:iCs/>
          <w:lang w:val="es-ES"/>
        </w:rPr>
        <w:t xml:space="preserve">) </w:t>
      </w:r>
      <w:r w:rsidR="009727F5" w:rsidRPr="00974EC5">
        <w:rPr>
          <w:i/>
          <w:iCs/>
          <w:lang w:val="es-ES"/>
        </w:rPr>
        <w:t>Manejo de datos faltantes</w:t>
      </w:r>
      <w:r w:rsidR="001A4F99" w:rsidRPr="00974EC5">
        <w:rPr>
          <w:i/>
          <w:iCs/>
          <w:lang w:val="es-ES"/>
        </w:rPr>
        <w:t xml:space="preserve"> (NAs).</w:t>
      </w:r>
      <w:bookmarkEnd w:id="654"/>
    </w:p>
    <w:p w14:paraId="46E015C6" w14:textId="21D63B24" w:rsidR="00C527E5" w:rsidRPr="00974EC5" w:rsidRDefault="001A4F99">
      <w:pPr>
        <w:ind w:left="0" w:hanging="2"/>
        <w:rPr>
          <w:lang w:val="es-ES"/>
        </w:rPr>
      </w:pPr>
      <w:bookmarkStart w:id="655" w:name="_Toc186200377"/>
      <w:r w:rsidRPr="00974EC5">
        <w:rPr>
          <w:lang w:val="es-ES"/>
        </w:rPr>
        <w:t xml:space="preserve">En 18 variables se observaron valores faltantes. El máximo porcentaje de valores faltantes se observó en la variable </w:t>
      </w:r>
      <w:r w:rsidRPr="00974EC5">
        <w:rPr>
          <w:rFonts w:ascii="Menlo" w:hAnsi="Menlo" w:cs="Menlo"/>
          <w:sz w:val="22"/>
          <w:szCs w:val="22"/>
          <w:lang w:val="es-ES"/>
        </w:rPr>
        <w:t>ptg19</w:t>
      </w:r>
      <w:r w:rsidRPr="00974EC5">
        <w:rPr>
          <w:lang w:val="es-ES"/>
        </w:rPr>
        <w:t xml:space="preserve"> con un 2,5% del total</w:t>
      </w:r>
      <w:r w:rsidR="00EC0FA8" w:rsidRPr="00974EC5">
        <w:rPr>
          <w:lang w:val="es-ES"/>
        </w:rPr>
        <w:t xml:space="preserve"> de las observaciones recogidas</w:t>
      </w:r>
      <w:r w:rsidRPr="00974EC5">
        <w:rPr>
          <w:lang w:val="es-ES"/>
        </w:rPr>
        <w:t xml:space="preserve">. En el caso de las variables que cuantificaron aspectos neuropsicológicos, se observaron </w:t>
      </w:r>
      <w:r w:rsidR="002938FC" w:rsidRPr="00974EC5">
        <w:rPr>
          <w:lang w:val="es-ES"/>
        </w:rPr>
        <w:t xml:space="preserve">datos faltantes que correspondieron a </w:t>
      </w:r>
      <w:r w:rsidRPr="00974EC5">
        <w:rPr>
          <w:lang w:val="es-ES"/>
        </w:rPr>
        <w:t xml:space="preserve">entre </w:t>
      </w:r>
      <w:r w:rsidR="002938FC" w:rsidRPr="00974EC5">
        <w:rPr>
          <w:lang w:val="es-ES"/>
        </w:rPr>
        <w:t xml:space="preserve">un </w:t>
      </w:r>
      <w:r w:rsidRPr="00974EC5">
        <w:rPr>
          <w:lang w:val="es-ES"/>
        </w:rPr>
        <w:t xml:space="preserve">1,25% </w:t>
      </w:r>
      <w:r w:rsidR="00EC0FA8" w:rsidRPr="00974EC5">
        <w:rPr>
          <w:lang w:val="es-ES"/>
        </w:rPr>
        <w:t>hasta un máximo del</w:t>
      </w:r>
      <w:r w:rsidRPr="00974EC5">
        <w:rPr>
          <w:lang w:val="es-ES"/>
        </w:rPr>
        <w:t xml:space="preserve"> 1,75% (</w:t>
      </w:r>
      <w:r w:rsidRPr="00974EC5">
        <w:rPr>
          <w:rFonts w:ascii="Menlo" w:hAnsi="Menlo" w:cs="Menlo"/>
          <w:sz w:val="22"/>
          <w:szCs w:val="22"/>
          <w:lang w:val="es-ES"/>
        </w:rPr>
        <w:t>tn22</w:t>
      </w:r>
      <w:r w:rsidRPr="00974EC5">
        <w:rPr>
          <w:lang w:val="es-ES"/>
        </w:rPr>
        <w:t>) de l</w:t>
      </w:r>
      <w:r w:rsidR="00EC0FA8" w:rsidRPr="00974EC5">
        <w:rPr>
          <w:lang w:val="es-ES"/>
        </w:rPr>
        <w:t>as observaciones</w:t>
      </w:r>
      <w:r w:rsidRPr="00974EC5">
        <w:rPr>
          <w:lang w:val="es-ES"/>
        </w:rPr>
        <w:t>. Considerando el bajo porcentaje, se optó por una imputación aplicando el algoritmo de vecinos más cercanos (kNN). Tras la imputación, la base de datos se completó adecuadamente</w:t>
      </w:r>
      <w:r w:rsidR="00112ED0" w:rsidRPr="00974EC5">
        <w:rPr>
          <w:lang w:val="es-ES"/>
        </w:rPr>
        <w:t>, careciendo de datos faltantes</w:t>
      </w:r>
      <w:r w:rsidRPr="00974EC5">
        <w:rPr>
          <w:lang w:val="es-ES"/>
        </w:rPr>
        <w:t xml:space="preserve"> (Figura 1).</w:t>
      </w:r>
      <w:bookmarkEnd w:id="655"/>
    </w:p>
    <w:p w14:paraId="478FD711" w14:textId="42156AC8" w:rsidR="001A4F99" w:rsidRPr="00974EC5" w:rsidRDefault="001A4F99" w:rsidP="001A4F99">
      <w:pPr>
        <w:ind w:leftChars="0" w:left="0" w:firstLineChars="0" w:firstLine="0"/>
        <w:rPr>
          <w:lang w:val="es-ES"/>
        </w:rPr>
      </w:pPr>
    </w:p>
    <w:p w14:paraId="28149AE0" w14:textId="77777777" w:rsidR="001A4F99" w:rsidRPr="00974EC5" w:rsidRDefault="001A4F99" w:rsidP="001A4F99">
      <w:pPr>
        <w:ind w:leftChars="0" w:left="0" w:firstLineChars="0" w:firstLine="0"/>
        <w:rPr>
          <w:lang w:val="es-ES"/>
        </w:rPr>
      </w:pPr>
    </w:p>
    <w:p w14:paraId="71290A5E" w14:textId="131E19E6" w:rsidR="001A4F99" w:rsidRPr="00974EC5" w:rsidRDefault="001A4F99" w:rsidP="001A4F99">
      <w:pPr>
        <w:ind w:leftChars="0" w:left="0" w:firstLineChars="0" w:firstLine="0"/>
        <w:rPr>
          <w:lang w:val="es-ES"/>
        </w:rPr>
      </w:pPr>
      <w:bookmarkStart w:id="656" w:name="_Toc186200378"/>
      <w:r w:rsidRPr="00974EC5">
        <w:rPr>
          <w:lang w:val="es-ES"/>
        </w:rPr>
        <w:t>a)</w:t>
      </w:r>
      <w:bookmarkEnd w:id="656"/>
    </w:p>
    <w:p w14:paraId="6AA93855" w14:textId="77777777" w:rsidR="001A4F99" w:rsidRPr="00974EC5" w:rsidRDefault="001A4F99" w:rsidP="001A4F99">
      <w:pPr>
        <w:ind w:left="0" w:hanging="2"/>
        <w:jc w:val="center"/>
        <w:rPr>
          <w:lang w:val="es-ES"/>
        </w:rPr>
      </w:pPr>
      <w:bookmarkStart w:id="657" w:name="_Toc186200379"/>
      <w:r w:rsidRPr="00974EC5">
        <w:rPr>
          <w:noProof/>
          <w:lang w:val="es-ES" w:eastAsia="ca-ES"/>
        </w:rPr>
        <w:drawing>
          <wp:inline distT="0" distB="0" distL="0" distR="0" wp14:anchorId="3886913F" wp14:editId="5A787DE1">
            <wp:extent cx="3455757" cy="2160000"/>
            <wp:effectExtent l="0" t="0" r="0" b="0"/>
            <wp:docPr id="3895664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66459" name="Imagen 389566459"/>
                    <pic:cNvPicPr/>
                  </pic:nvPicPr>
                  <pic:blipFill>
                    <a:blip r:embed="rId43"/>
                    <a:stretch>
                      <a:fillRect/>
                    </a:stretch>
                  </pic:blipFill>
                  <pic:spPr>
                    <a:xfrm>
                      <a:off x="0" y="0"/>
                      <a:ext cx="3455757" cy="2160000"/>
                    </a:xfrm>
                    <a:prstGeom prst="rect">
                      <a:avLst/>
                    </a:prstGeom>
                  </pic:spPr>
                </pic:pic>
              </a:graphicData>
            </a:graphic>
          </wp:inline>
        </w:drawing>
      </w:r>
      <w:bookmarkEnd w:id="657"/>
    </w:p>
    <w:p w14:paraId="3A354DB5" w14:textId="65AB2169" w:rsidR="001A4F99" w:rsidRPr="00974EC5" w:rsidRDefault="001A4F99" w:rsidP="001A4F99">
      <w:pPr>
        <w:ind w:left="0" w:hanging="2"/>
        <w:jc w:val="left"/>
        <w:rPr>
          <w:lang w:val="es-ES"/>
        </w:rPr>
      </w:pPr>
      <w:bookmarkStart w:id="658" w:name="_Toc186200380"/>
      <w:r w:rsidRPr="00974EC5">
        <w:rPr>
          <w:lang w:val="es-ES"/>
        </w:rPr>
        <w:t>b)</w:t>
      </w:r>
      <w:bookmarkEnd w:id="658"/>
    </w:p>
    <w:p w14:paraId="6E6604BC" w14:textId="78E311F8" w:rsidR="00C527E5" w:rsidRPr="00974EC5" w:rsidRDefault="001A4F99" w:rsidP="001A4F99">
      <w:pPr>
        <w:ind w:left="0" w:hanging="2"/>
        <w:jc w:val="center"/>
        <w:rPr>
          <w:lang w:val="es-ES"/>
        </w:rPr>
      </w:pPr>
      <w:bookmarkStart w:id="659" w:name="_Toc186200381"/>
      <w:r w:rsidRPr="00974EC5">
        <w:rPr>
          <w:noProof/>
          <w:lang w:val="es-ES" w:eastAsia="ca-ES"/>
        </w:rPr>
        <w:drawing>
          <wp:inline distT="0" distB="0" distL="0" distR="0" wp14:anchorId="5B310412" wp14:editId="18516012">
            <wp:extent cx="3455757" cy="2160000"/>
            <wp:effectExtent l="0" t="0" r="0" b="0"/>
            <wp:docPr id="16430790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9023" name="Imagen 1643079023"/>
                    <pic:cNvPicPr/>
                  </pic:nvPicPr>
                  <pic:blipFill>
                    <a:blip r:embed="rId44"/>
                    <a:stretch>
                      <a:fillRect/>
                    </a:stretch>
                  </pic:blipFill>
                  <pic:spPr>
                    <a:xfrm>
                      <a:off x="0" y="0"/>
                      <a:ext cx="3455757" cy="2160000"/>
                    </a:xfrm>
                    <a:prstGeom prst="rect">
                      <a:avLst/>
                    </a:prstGeom>
                  </pic:spPr>
                </pic:pic>
              </a:graphicData>
            </a:graphic>
          </wp:inline>
        </w:drawing>
      </w:r>
      <w:bookmarkEnd w:id="659"/>
    </w:p>
    <w:p w14:paraId="0E76B999" w14:textId="21DDD708" w:rsidR="00C527E5" w:rsidRPr="00974EC5" w:rsidRDefault="00C527E5">
      <w:pPr>
        <w:ind w:left="0" w:hanging="2"/>
        <w:rPr>
          <w:lang w:val="es-ES"/>
        </w:rPr>
      </w:pPr>
    </w:p>
    <w:p w14:paraId="7B763D7A" w14:textId="451EAB32" w:rsidR="001A4F99" w:rsidRPr="00974EC5" w:rsidRDefault="0042480F" w:rsidP="0042480F">
      <w:pPr>
        <w:pStyle w:val="Descripcin"/>
        <w:ind w:left="0" w:hanging="2"/>
        <w:jc w:val="center"/>
        <w:rPr>
          <w:b w:val="0"/>
          <w:bCs w:val="0"/>
          <w:lang w:val="es-ES"/>
        </w:rPr>
      </w:pPr>
      <w:bookmarkStart w:id="660" w:name="_Toc186189391"/>
      <w:bookmarkStart w:id="661" w:name="_Toc186189460"/>
      <w:bookmarkStart w:id="662" w:name="_Toc186189621"/>
      <w:bookmarkStart w:id="663" w:name="_Toc186200382"/>
      <w:bookmarkStart w:id="664" w:name="_Toc186281848"/>
      <w:bookmarkStart w:id="665" w:name="OLE_LINK23"/>
      <w:r w:rsidRPr="00974EC5">
        <w:rPr>
          <w:lang w:val="es-ES"/>
        </w:rPr>
        <w:t xml:space="preserve">Figura </w:t>
      </w:r>
      <w:r w:rsidRPr="00974EC5">
        <w:rPr>
          <w:lang w:val="es-ES"/>
        </w:rPr>
        <w:fldChar w:fldCharType="begin"/>
      </w:r>
      <w:r w:rsidRPr="00974EC5">
        <w:rPr>
          <w:lang w:val="es-ES"/>
        </w:rPr>
        <w:instrText xml:space="preserve"> SEQ Figura \* ARABIC </w:instrText>
      </w:r>
      <w:r w:rsidRPr="00974EC5">
        <w:rPr>
          <w:lang w:val="es-ES"/>
        </w:rPr>
        <w:fldChar w:fldCharType="separate"/>
      </w:r>
      <w:r w:rsidR="00640F69" w:rsidRPr="00974EC5">
        <w:rPr>
          <w:lang w:val="es-ES"/>
        </w:rPr>
        <w:t>1</w:t>
      </w:r>
      <w:r w:rsidRPr="00974EC5">
        <w:rPr>
          <w:lang w:val="es-ES"/>
        </w:rPr>
        <w:fldChar w:fldCharType="end"/>
      </w:r>
      <w:r w:rsidR="001A4F99" w:rsidRPr="00974EC5">
        <w:rPr>
          <w:b w:val="0"/>
          <w:bCs w:val="0"/>
          <w:lang w:val="es-ES"/>
        </w:rPr>
        <w:t>: Imputación de datos faltantes. a) Proporción de datos faltantes por variable antes de la aplicación del algoritmo kNN. b) Proporción de datos faltantes por variable tras la imputación.</w:t>
      </w:r>
      <w:bookmarkEnd w:id="660"/>
      <w:bookmarkEnd w:id="661"/>
      <w:bookmarkEnd w:id="662"/>
      <w:bookmarkEnd w:id="663"/>
      <w:bookmarkEnd w:id="664"/>
    </w:p>
    <w:bookmarkEnd w:id="665"/>
    <w:p w14:paraId="4AFD6040" w14:textId="07D009A0" w:rsidR="00C527E5" w:rsidRPr="00974EC5" w:rsidRDefault="00C527E5">
      <w:pPr>
        <w:ind w:left="0" w:hanging="2"/>
        <w:rPr>
          <w:lang w:val="es-ES"/>
        </w:rPr>
      </w:pPr>
    </w:p>
    <w:p w14:paraId="55B70915" w14:textId="132B3373" w:rsidR="00C527E5" w:rsidRPr="00974EC5" w:rsidRDefault="00112ED0">
      <w:pPr>
        <w:ind w:left="0" w:hanging="2"/>
        <w:rPr>
          <w:i/>
          <w:iCs/>
          <w:lang w:val="es-ES"/>
        </w:rPr>
      </w:pPr>
      <w:bookmarkStart w:id="666" w:name="_Toc186200383"/>
      <w:r w:rsidRPr="00974EC5">
        <w:rPr>
          <w:i/>
          <w:iCs/>
          <w:lang w:val="es-ES"/>
        </w:rPr>
        <w:lastRenderedPageBreak/>
        <w:t>4.</w:t>
      </w:r>
      <w:r w:rsidR="00944A5C" w:rsidRPr="00974EC5">
        <w:rPr>
          <w:i/>
          <w:iCs/>
          <w:lang w:val="es-ES"/>
        </w:rPr>
        <w:t>1.</w:t>
      </w:r>
      <w:r w:rsidR="00071F53" w:rsidRPr="00974EC5">
        <w:rPr>
          <w:i/>
          <w:iCs/>
          <w:lang w:val="es-ES"/>
        </w:rPr>
        <w:t>2</w:t>
      </w:r>
      <w:r w:rsidRPr="00974EC5">
        <w:rPr>
          <w:i/>
          <w:iCs/>
          <w:lang w:val="es-ES"/>
        </w:rPr>
        <w:t>) Análisis univariado.</w:t>
      </w:r>
      <w:bookmarkEnd w:id="666"/>
    </w:p>
    <w:p w14:paraId="094578DA" w14:textId="7968878C" w:rsidR="00112ED0" w:rsidRPr="00974EC5" w:rsidRDefault="00112ED0" w:rsidP="00112ED0">
      <w:pPr>
        <w:ind w:left="0" w:hanging="2"/>
        <w:rPr>
          <w:lang w:val="es-ES"/>
        </w:rPr>
      </w:pPr>
      <w:bookmarkStart w:id="667" w:name="_Toc186200384"/>
      <w:r w:rsidRPr="00974EC5">
        <w:rPr>
          <w:lang w:val="es-ES"/>
        </w:rPr>
        <w:t>Tras la selección de variables</w:t>
      </w:r>
      <w:r w:rsidR="00172C58" w:rsidRPr="00974EC5">
        <w:rPr>
          <w:lang w:val="es-ES"/>
        </w:rPr>
        <w:t xml:space="preserve">, </w:t>
      </w:r>
      <w:r w:rsidR="002938FC" w:rsidRPr="00974EC5">
        <w:rPr>
          <w:lang w:val="es-ES"/>
        </w:rPr>
        <w:t>el</w:t>
      </w:r>
      <w:r w:rsidR="00172C58" w:rsidRPr="00974EC5">
        <w:rPr>
          <w:lang w:val="es-ES"/>
        </w:rPr>
        <w:t xml:space="preserve"> análisis exploratorio de los datos</w:t>
      </w:r>
      <w:r w:rsidR="002938FC" w:rsidRPr="00974EC5">
        <w:rPr>
          <w:lang w:val="es-ES"/>
        </w:rPr>
        <w:t xml:space="preserve"> se inició</w:t>
      </w:r>
      <w:r w:rsidR="00172C58" w:rsidRPr="00974EC5">
        <w:rPr>
          <w:lang w:val="es-ES"/>
        </w:rPr>
        <w:t xml:space="preserve"> con un análisis</w:t>
      </w:r>
      <w:r w:rsidRPr="00974EC5">
        <w:rPr>
          <w:lang w:val="es-ES"/>
        </w:rPr>
        <w:t xml:space="preserve"> univariado de las variables </w:t>
      </w:r>
      <w:r w:rsidR="00172C58" w:rsidRPr="00974EC5">
        <w:rPr>
          <w:lang w:val="es-ES"/>
        </w:rPr>
        <w:t xml:space="preserve">cuantitativas (y binarizadas) </w:t>
      </w:r>
      <w:r w:rsidRPr="00974EC5">
        <w:rPr>
          <w:lang w:val="es-ES"/>
        </w:rPr>
        <w:t xml:space="preserve">de interés incluidas en la base de datos (Figura 2). De forma visual, la variable </w:t>
      </w:r>
      <w:proofErr w:type="spellStart"/>
      <w:r w:rsidRPr="00974EC5">
        <w:rPr>
          <w:rFonts w:ascii="Menlo" w:hAnsi="Menlo" w:cs="Menlo"/>
          <w:sz w:val="22"/>
          <w:szCs w:val="22"/>
          <w:lang w:val="es-ES"/>
        </w:rPr>
        <w:t>ag</w:t>
      </w:r>
      <w:proofErr w:type="spellEnd"/>
      <w:r w:rsidRPr="00974EC5">
        <w:rPr>
          <w:lang w:val="es-ES"/>
        </w:rPr>
        <w:t xml:space="preserve"> (edad) tiene una distribución normal aparente. En el caso del BMI</w:t>
      </w:r>
      <w:r w:rsidR="008C76AD" w:rsidRPr="00974EC5">
        <w:rPr>
          <w:lang w:val="es-ES"/>
        </w:rPr>
        <w:t xml:space="preserve"> (</w:t>
      </w:r>
      <w:r w:rsidR="008C76AD" w:rsidRPr="00974EC5">
        <w:rPr>
          <w:rFonts w:ascii="Menlo" w:hAnsi="Menlo" w:cs="Menlo"/>
          <w:sz w:val="22"/>
          <w:szCs w:val="22"/>
          <w:lang w:val="es-ES"/>
        </w:rPr>
        <w:t>ptg19</w:t>
      </w:r>
      <w:r w:rsidR="008C76AD" w:rsidRPr="00974EC5">
        <w:rPr>
          <w:lang w:val="es-ES"/>
        </w:rPr>
        <w:t>)</w:t>
      </w:r>
      <w:r w:rsidRPr="00974EC5">
        <w:rPr>
          <w:lang w:val="es-ES"/>
        </w:rPr>
        <w:t>, existe un desplazamiento hacia la izquierda concordante en que no existen valores extremos</w:t>
      </w:r>
      <w:r w:rsidR="008C76AD" w:rsidRPr="00974EC5">
        <w:rPr>
          <w:lang w:val="es-ES"/>
        </w:rPr>
        <w:t xml:space="preserve"> para esta variable. Con respecto a las variables neuropsicológicas, se puede observar que algunas pueden presentar distribuciones no normales (tales como </w:t>
      </w:r>
      <w:r w:rsidR="0035374E" w:rsidRPr="00974EC5">
        <w:rPr>
          <w:rFonts w:ascii="Menlo" w:hAnsi="Menlo" w:cs="Menlo"/>
          <w:sz w:val="22"/>
          <w:szCs w:val="22"/>
          <w:lang w:val="es-ES"/>
        </w:rPr>
        <w:t xml:space="preserve">tn6, tn8, </w:t>
      </w:r>
      <w:r w:rsidR="008C76AD" w:rsidRPr="00974EC5">
        <w:rPr>
          <w:rFonts w:ascii="Menlo" w:hAnsi="Menlo" w:cs="Menlo"/>
          <w:sz w:val="22"/>
          <w:szCs w:val="22"/>
          <w:lang w:val="es-ES"/>
        </w:rPr>
        <w:t>tn30, tn44,</w:t>
      </w:r>
      <w:r w:rsidR="0035374E" w:rsidRPr="00974EC5">
        <w:rPr>
          <w:rFonts w:ascii="Menlo" w:hAnsi="Menlo" w:cs="Menlo"/>
          <w:sz w:val="22"/>
          <w:szCs w:val="22"/>
          <w:lang w:val="es-ES"/>
        </w:rPr>
        <w:t xml:space="preserve"> tn46 </w:t>
      </w:r>
      <w:r w:rsidR="0035374E" w:rsidRPr="00974EC5">
        <w:rPr>
          <w:lang w:val="es-ES"/>
        </w:rPr>
        <w:t xml:space="preserve">y </w:t>
      </w:r>
      <w:r w:rsidR="0035374E" w:rsidRPr="00974EC5">
        <w:rPr>
          <w:rFonts w:ascii="Menlo" w:hAnsi="Menlo" w:cs="Menlo"/>
          <w:sz w:val="22"/>
          <w:szCs w:val="22"/>
          <w:lang w:val="es-ES"/>
        </w:rPr>
        <w:t>tn48</w:t>
      </w:r>
      <w:r w:rsidR="0035374E" w:rsidRPr="00974EC5">
        <w:rPr>
          <w:lang w:val="es-ES"/>
        </w:rPr>
        <w:t>).</w:t>
      </w:r>
      <w:bookmarkEnd w:id="667"/>
    </w:p>
    <w:p w14:paraId="05C1258D" w14:textId="77777777" w:rsidR="0035374E" w:rsidRPr="00974EC5" w:rsidRDefault="0035374E" w:rsidP="00112ED0">
      <w:pPr>
        <w:ind w:left="0" w:hanging="2"/>
        <w:rPr>
          <w:lang w:val="es-ES"/>
        </w:rPr>
      </w:pPr>
    </w:p>
    <w:p w14:paraId="326B0683" w14:textId="5B5CB5BC" w:rsidR="0035374E" w:rsidRPr="00974EC5" w:rsidRDefault="0035374E" w:rsidP="00172C58">
      <w:pPr>
        <w:ind w:left="0" w:hanging="2"/>
        <w:jc w:val="center"/>
        <w:rPr>
          <w:lang w:val="es-ES"/>
        </w:rPr>
      </w:pPr>
      <w:bookmarkStart w:id="668" w:name="_Toc186200385"/>
      <w:r w:rsidRPr="00974EC5">
        <w:rPr>
          <w:noProof/>
          <w:lang w:val="es-ES" w:eastAsia="ca-ES"/>
        </w:rPr>
        <w:drawing>
          <wp:inline distT="0" distB="0" distL="0" distR="0" wp14:anchorId="0EB4DCDE" wp14:editId="1E1DF048">
            <wp:extent cx="5400675" cy="3375660"/>
            <wp:effectExtent l="0" t="0" r="0" b="2540"/>
            <wp:docPr id="13783328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32845" name="Imagen 1378332845"/>
                    <pic:cNvPicPr/>
                  </pic:nvPicPr>
                  <pic:blipFill>
                    <a:blip r:embed="rId45"/>
                    <a:stretch>
                      <a:fillRect/>
                    </a:stretch>
                  </pic:blipFill>
                  <pic:spPr>
                    <a:xfrm>
                      <a:off x="0" y="0"/>
                      <a:ext cx="5400675" cy="3375660"/>
                    </a:xfrm>
                    <a:prstGeom prst="rect">
                      <a:avLst/>
                    </a:prstGeom>
                  </pic:spPr>
                </pic:pic>
              </a:graphicData>
            </a:graphic>
          </wp:inline>
        </w:drawing>
      </w:r>
      <w:bookmarkEnd w:id="668"/>
    </w:p>
    <w:p w14:paraId="439955E5" w14:textId="66E57855" w:rsidR="0035374E" w:rsidRPr="00974EC5" w:rsidRDefault="0035374E" w:rsidP="0035374E">
      <w:pPr>
        <w:pStyle w:val="Descripcin"/>
        <w:ind w:left="0" w:hanging="2"/>
        <w:jc w:val="center"/>
        <w:rPr>
          <w:b w:val="0"/>
          <w:bCs w:val="0"/>
          <w:lang w:val="es-ES"/>
        </w:rPr>
      </w:pPr>
      <w:bookmarkStart w:id="669" w:name="_Toc186189392"/>
      <w:bookmarkStart w:id="670" w:name="_Toc186189461"/>
      <w:bookmarkStart w:id="671" w:name="_Toc186189622"/>
      <w:bookmarkStart w:id="672" w:name="_Toc186200386"/>
      <w:bookmarkStart w:id="673" w:name="_Toc186281849"/>
      <w:bookmarkStart w:id="674" w:name="_Hlk186212482"/>
      <w:r w:rsidRPr="00974EC5">
        <w:rPr>
          <w:lang w:val="es-ES"/>
        </w:rPr>
        <w:t xml:space="preserve">Figura </w:t>
      </w:r>
      <w:r w:rsidR="0042480F" w:rsidRPr="00974EC5">
        <w:rPr>
          <w:lang w:val="es-ES"/>
        </w:rPr>
        <w:fldChar w:fldCharType="begin"/>
      </w:r>
      <w:r w:rsidR="0042480F" w:rsidRPr="00974EC5">
        <w:rPr>
          <w:lang w:val="es-ES"/>
        </w:rPr>
        <w:instrText xml:space="preserve"> SEQ Figura \* ARABIC </w:instrText>
      </w:r>
      <w:r w:rsidR="0042480F" w:rsidRPr="00974EC5">
        <w:rPr>
          <w:lang w:val="es-ES"/>
        </w:rPr>
        <w:fldChar w:fldCharType="separate"/>
      </w:r>
      <w:r w:rsidR="00640F69" w:rsidRPr="00974EC5">
        <w:rPr>
          <w:lang w:val="es-ES"/>
        </w:rPr>
        <w:t>2</w:t>
      </w:r>
      <w:r w:rsidR="0042480F" w:rsidRPr="00974EC5">
        <w:rPr>
          <w:lang w:val="es-ES"/>
        </w:rPr>
        <w:fldChar w:fldCharType="end"/>
      </w:r>
      <w:r w:rsidRPr="00974EC5">
        <w:rPr>
          <w:lang w:val="es-ES"/>
        </w:rPr>
        <w:t xml:space="preserve">: </w:t>
      </w:r>
      <w:r w:rsidRPr="00974EC5">
        <w:rPr>
          <w:b w:val="0"/>
          <w:bCs w:val="0"/>
          <w:lang w:val="es-ES"/>
        </w:rPr>
        <w:t xml:space="preserve"> Análisis </w:t>
      </w:r>
      <w:r w:rsidR="00172C58" w:rsidRPr="00974EC5">
        <w:rPr>
          <w:b w:val="0"/>
          <w:bCs w:val="0"/>
          <w:lang w:val="es-ES"/>
        </w:rPr>
        <w:t xml:space="preserve">exploratorio de los datos. </w:t>
      </w:r>
      <w:r w:rsidR="00F575A5" w:rsidRPr="00974EC5">
        <w:rPr>
          <w:b w:val="0"/>
          <w:bCs w:val="0"/>
          <w:lang w:val="es-ES"/>
        </w:rPr>
        <w:t>Distribución univariada de variables cuantitativas (incluyendo variables binarizadas)</w:t>
      </w:r>
      <w:r w:rsidRPr="00974EC5">
        <w:rPr>
          <w:b w:val="0"/>
          <w:bCs w:val="0"/>
          <w:lang w:val="es-ES"/>
        </w:rPr>
        <w:t>. En el eje X se representan los valores cuantitativos en tanto que en el eje Y se representan las frecuencias correspondientes. Se observa una distribución aproximadamente normal en variables de interés para el desarrollo de análisis subsiguientes.</w:t>
      </w:r>
      <w:bookmarkEnd w:id="669"/>
      <w:bookmarkEnd w:id="670"/>
      <w:bookmarkEnd w:id="671"/>
      <w:bookmarkEnd w:id="672"/>
      <w:bookmarkEnd w:id="673"/>
    </w:p>
    <w:bookmarkEnd w:id="674"/>
    <w:p w14:paraId="23A8CC84" w14:textId="77777777" w:rsidR="0035374E" w:rsidRPr="00974EC5" w:rsidRDefault="0035374E">
      <w:pPr>
        <w:ind w:left="0" w:hanging="2"/>
        <w:rPr>
          <w:lang w:val="es-ES"/>
        </w:rPr>
      </w:pPr>
    </w:p>
    <w:p w14:paraId="74F58355" w14:textId="10A0BBE1" w:rsidR="00C527E5" w:rsidRPr="00974EC5" w:rsidRDefault="0035374E" w:rsidP="00172C58">
      <w:pPr>
        <w:ind w:left="0" w:hanging="2"/>
        <w:rPr>
          <w:lang w:val="es-ES"/>
        </w:rPr>
      </w:pPr>
      <w:bookmarkStart w:id="675" w:name="_Toc186200387"/>
      <w:r w:rsidRPr="00974EC5">
        <w:rPr>
          <w:lang w:val="es-ES"/>
        </w:rPr>
        <w:t xml:space="preserve">También </w:t>
      </w:r>
      <w:r w:rsidR="00172C58" w:rsidRPr="00974EC5">
        <w:rPr>
          <w:lang w:val="es-ES"/>
        </w:rPr>
        <w:t xml:space="preserve">como parte del análisis exploratorio de los datos </w:t>
      </w:r>
      <w:r w:rsidRPr="00974EC5">
        <w:rPr>
          <w:lang w:val="es-ES"/>
        </w:rPr>
        <w:t>se realizó un análisis gráfico de variables cualitativas</w:t>
      </w:r>
      <w:r w:rsidR="00172C58" w:rsidRPr="00974EC5">
        <w:rPr>
          <w:lang w:val="es-ES"/>
        </w:rPr>
        <w:t>, considerando las frecuencias de datos. Se observa un desbalance en clases correspondientes al diagnóstico clínico (</w:t>
      </w:r>
      <w:r w:rsidR="00172C58" w:rsidRPr="00974EC5">
        <w:rPr>
          <w:rFonts w:ascii="Menlo" w:hAnsi="Menlo" w:cs="Menlo"/>
          <w:sz w:val="22"/>
          <w:szCs w:val="22"/>
          <w:lang w:val="es-ES"/>
        </w:rPr>
        <w:t>Target</w:t>
      </w:r>
      <w:r w:rsidR="00172C58" w:rsidRPr="00974EC5">
        <w:rPr>
          <w:lang w:val="es-ES"/>
        </w:rPr>
        <w:t>). También existe un desbalance en la categoría de sexo (</w:t>
      </w:r>
      <w:r w:rsidR="00172C58" w:rsidRPr="00974EC5">
        <w:rPr>
          <w:rFonts w:ascii="Menlo" w:hAnsi="Menlo" w:cs="Menlo"/>
          <w:sz w:val="22"/>
          <w:szCs w:val="22"/>
          <w:lang w:val="es-ES"/>
        </w:rPr>
        <w:t>sex</w:t>
      </w:r>
      <w:r w:rsidR="00172C58" w:rsidRPr="00974EC5">
        <w:rPr>
          <w:lang w:val="es-ES"/>
        </w:rPr>
        <w:t>) y en diversos niveles educativos (</w:t>
      </w:r>
      <w:r w:rsidR="00172C58" w:rsidRPr="00974EC5">
        <w:rPr>
          <w:rFonts w:ascii="Menlo" w:hAnsi="Menlo" w:cs="Menlo"/>
          <w:sz w:val="22"/>
          <w:szCs w:val="22"/>
          <w:lang w:val="es-ES"/>
        </w:rPr>
        <w:t>el</w:t>
      </w:r>
      <w:r w:rsidR="00172C58" w:rsidRPr="00974EC5">
        <w:rPr>
          <w:lang w:val="es-ES"/>
        </w:rPr>
        <w:t>) (Figura 3).</w:t>
      </w:r>
      <w:bookmarkEnd w:id="675"/>
    </w:p>
    <w:p w14:paraId="2AA3B72C" w14:textId="77777777" w:rsidR="00172C58" w:rsidRPr="00974EC5" w:rsidRDefault="00172C58">
      <w:pPr>
        <w:ind w:left="0" w:hanging="2"/>
        <w:rPr>
          <w:lang w:val="es-ES"/>
        </w:rPr>
      </w:pPr>
    </w:p>
    <w:p w14:paraId="323E53A4" w14:textId="670E7614" w:rsidR="00172C58" w:rsidRPr="00974EC5" w:rsidRDefault="00172C58" w:rsidP="00172C58">
      <w:pPr>
        <w:ind w:left="0" w:hanging="2"/>
        <w:jc w:val="center"/>
        <w:rPr>
          <w:lang w:val="es-ES"/>
        </w:rPr>
      </w:pPr>
      <w:bookmarkStart w:id="676" w:name="_Toc186200388"/>
      <w:r w:rsidRPr="00974EC5">
        <w:rPr>
          <w:noProof/>
          <w:lang w:val="es-ES" w:eastAsia="ca-ES"/>
        </w:rPr>
        <w:lastRenderedPageBreak/>
        <w:drawing>
          <wp:inline distT="0" distB="0" distL="0" distR="0" wp14:anchorId="30D4CBC9" wp14:editId="31F4BA75">
            <wp:extent cx="5400675" cy="3375660"/>
            <wp:effectExtent l="0" t="0" r="0" b="2540"/>
            <wp:docPr id="10224936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93606" name="Imagen 1022493606"/>
                    <pic:cNvPicPr/>
                  </pic:nvPicPr>
                  <pic:blipFill>
                    <a:blip r:embed="rId46"/>
                    <a:stretch>
                      <a:fillRect/>
                    </a:stretch>
                  </pic:blipFill>
                  <pic:spPr>
                    <a:xfrm>
                      <a:off x="0" y="0"/>
                      <a:ext cx="5400675" cy="3375660"/>
                    </a:xfrm>
                    <a:prstGeom prst="rect">
                      <a:avLst/>
                    </a:prstGeom>
                  </pic:spPr>
                </pic:pic>
              </a:graphicData>
            </a:graphic>
          </wp:inline>
        </w:drawing>
      </w:r>
      <w:bookmarkEnd w:id="676"/>
    </w:p>
    <w:p w14:paraId="17434EC7" w14:textId="1E8A4AD0" w:rsidR="00C527E5" w:rsidRPr="00974EC5" w:rsidRDefault="00172C58" w:rsidP="00172C58">
      <w:pPr>
        <w:pStyle w:val="Descripcin"/>
        <w:ind w:left="0" w:hanging="2"/>
        <w:jc w:val="center"/>
        <w:rPr>
          <w:b w:val="0"/>
          <w:bCs w:val="0"/>
          <w:lang w:val="es-ES"/>
        </w:rPr>
      </w:pPr>
      <w:bookmarkStart w:id="677" w:name="_Toc186189393"/>
      <w:bookmarkStart w:id="678" w:name="_Toc186189462"/>
      <w:bookmarkStart w:id="679" w:name="_Toc186189623"/>
      <w:bookmarkStart w:id="680" w:name="_Toc186200389"/>
      <w:bookmarkStart w:id="681" w:name="_Toc186281850"/>
      <w:bookmarkStart w:id="682" w:name="OLE_LINK42"/>
      <w:r w:rsidRPr="00974EC5">
        <w:rPr>
          <w:lang w:val="es-ES"/>
        </w:rPr>
        <w:t xml:space="preserve">Figura </w:t>
      </w:r>
      <w:r w:rsidR="0042480F" w:rsidRPr="00974EC5">
        <w:rPr>
          <w:lang w:val="es-ES"/>
        </w:rPr>
        <w:fldChar w:fldCharType="begin"/>
      </w:r>
      <w:r w:rsidR="0042480F" w:rsidRPr="00974EC5">
        <w:rPr>
          <w:lang w:val="es-ES"/>
        </w:rPr>
        <w:instrText xml:space="preserve"> SEQ Figura \* ARABIC </w:instrText>
      </w:r>
      <w:r w:rsidR="0042480F" w:rsidRPr="00974EC5">
        <w:rPr>
          <w:lang w:val="es-ES"/>
        </w:rPr>
        <w:fldChar w:fldCharType="separate"/>
      </w:r>
      <w:r w:rsidR="00640F69" w:rsidRPr="00974EC5">
        <w:rPr>
          <w:lang w:val="es-ES"/>
        </w:rPr>
        <w:t>3</w:t>
      </w:r>
      <w:r w:rsidR="0042480F" w:rsidRPr="00974EC5">
        <w:rPr>
          <w:lang w:val="es-ES"/>
        </w:rPr>
        <w:fldChar w:fldCharType="end"/>
      </w:r>
      <w:r w:rsidRPr="00974EC5">
        <w:rPr>
          <w:lang w:val="es-ES"/>
        </w:rPr>
        <w:t xml:space="preserve">: </w:t>
      </w:r>
      <w:r w:rsidRPr="00974EC5">
        <w:rPr>
          <w:b w:val="0"/>
          <w:bCs w:val="0"/>
          <w:lang w:val="es-ES"/>
        </w:rPr>
        <w:t>Análisis exploratorio de los datos</w:t>
      </w:r>
      <w:r w:rsidR="00E553D4" w:rsidRPr="00974EC5">
        <w:rPr>
          <w:b w:val="0"/>
          <w:bCs w:val="0"/>
          <w:lang w:val="es-ES"/>
        </w:rPr>
        <w:t>.</w:t>
      </w:r>
      <w:r w:rsidR="00E553D4" w:rsidRPr="00974EC5">
        <w:rPr>
          <w:rFonts w:ascii="-webkit-standard" w:hAnsi="-webkit-standard"/>
          <w:b w:val="0"/>
          <w:bCs w:val="0"/>
          <w:color w:val="000000"/>
          <w:sz w:val="27"/>
          <w:szCs w:val="27"/>
          <w:lang w:val="es-ES"/>
        </w:rPr>
        <w:t xml:space="preserve"> </w:t>
      </w:r>
      <w:r w:rsidR="00E553D4" w:rsidRPr="00974EC5">
        <w:rPr>
          <w:b w:val="0"/>
          <w:bCs w:val="0"/>
          <w:lang w:val="es-ES"/>
        </w:rPr>
        <w:t>Distribución univariada de variables cualitativas</w:t>
      </w:r>
      <w:r w:rsidRPr="00974EC5">
        <w:rPr>
          <w:b w:val="0"/>
          <w:bCs w:val="0"/>
          <w:lang w:val="es-ES"/>
        </w:rPr>
        <w:t xml:space="preserve">. En el eje X se indica la ausencia (cero) o presencia (uno) de la </w:t>
      </w:r>
      <w:r w:rsidR="00EC3F4F" w:rsidRPr="00974EC5">
        <w:rPr>
          <w:b w:val="0"/>
          <w:bCs w:val="0"/>
          <w:lang w:val="es-ES"/>
        </w:rPr>
        <w:t>categoría</w:t>
      </w:r>
      <w:r w:rsidRPr="00974EC5">
        <w:rPr>
          <w:b w:val="0"/>
          <w:bCs w:val="0"/>
          <w:lang w:val="es-ES"/>
        </w:rPr>
        <w:t xml:space="preserve"> y en el eje Y se indica la frecuencia de observaciones</w:t>
      </w:r>
      <w:r w:rsidR="00EC3F4F" w:rsidRPr="00974EC5">
        <w:rPr>
          <w:b w:val="0"/>
          <w:bCs w:val="0"/>
          <w:lang w:val="es-ES"/>
        </w:rPr>
        <w:t>.</w:t>
      </w:r>
      <w:bookmarkEnd w:id="677"/>
      <w:bookmarkEnd w:id="678"/>
      <w:bookmarkEnd w:id="679"/>
      <w:bookmarkEnd w:id="680"/>
      <w:bookmarkEnd w:id="681"/>
    </w:p>
    <w:bookmarkEnd w:id="682"/>
    <w:p w14:paraId="7169B37C" w14:textId="57B1BDEB" w:rsidR="00C527E5" w:rsidRPr="00974EC5" w:rsidRDefault="00C527E5">
      <w:pPr>
        <w:ind w:left="0" w:hanging="2"/>
        <w:rPr>
          <w:lang w:val="es-ES"/>
        </w:rPr>
      </w:pPr>
    </w:p>
    <w:p w14:paraId="4470DBD9" w14:textId="643096B9" w:rsidR="00C527E5" w:rsidRPr="00974EC5" w:rsidRDefault="004E18C3">
      <w:pPr>
        <w:ind w:left="0" w:hanging="2"/>
        <w:rPr>
          <w:i/>
          <w:iCs/>
          <w:lang w:val="es-ES"/>
        </w:rPr>
      </w:pPr>
      <w:bookmarkStart w:id="683" w:name="_Toc186200390"/>
      <w:r w:rsidRPr="00974EC5">
        <w:rPr>
          <w:i/>
          <w:iCs/>
          <w:lang w:val="es-ES"/>
        </w:rPr>
        <w:t>4.</w:t>
      </w:r>
      <w:r w:rsidR="00944A5C" w:rsidRPr="00974EC5">
        <w:rPr>
          <w:i/>
          <w:iCs/>
          <w:lang w:val="es-ES"/>
        </w:rPr>
        <w:t>1.</w:t>
      </w:r>
      <w:r w:rsidR="00071F53" w:rsidRPr="00974EC5">
        <w:rPr>
          <w:i/>
          <w:iCs/>
          <w:lang w:val="es-ES"/>
        </w:rPr>
        <w:t>3</w:t>
      </w:r>
      <w:r w:rsidRPr="00974EC5">
        <w:rPr>
          <w:i/>
          <w:iCs/>
          <w:lang w:val="es-ES"/>
        </w:rPr>
        <w:t>) Análisis de correlaciones.</w:t>
      </w:r>
      <w:bookmarkEnd w:id="683"/>
    </w:p>
    <w:p w14:paraId="5822AE63" w14:textId="273BAE6D" w:rsidR="004E18C3" w:rsidRPr="00974EC5" w:rsidRDefault="004E18C3">
      <w:pPr>
        <w:ind w:left="0" w:hanging="2"/>
        <w:rPr>
          <w:lang w:val="es-ES"/>
        </w:rPr>
      </w:pPr>
      <w:bookmarkStart w:id="684" w:name="_Toc186200391"/>
      <w:bookmarkStart w:id="685" w:name="OLE_LINK10"/>
      <w:r w:rsidRPr="00974EC5">
        <w:rPr>
          <w:lang w:val="es-ES"/>
        </w:rPr>
        <w:t>Como continuación del análisis exploratorio de los datos, se realizó un análisis de correlación de Pearson para las principales variables cuantitativas.</w:t>
      </w:r>
      <w:r w:rsidR="007674FB" w:rsidRPr="00974EC5">
        <w:rPr>
          <w:lang w:val="es-ES"/>
        </w:rPr>
        <w:t xml:space="preserve"> </w:t>
      </w:r>
      <w:r w:rsidR="00EC3F4F" w:rsidRPr="00974EC5">
        <w:rPr>
          <w:lang w:val="es-ES"/>
        </w:rPr>
        <w:t>Tal como se esperaba, l</w:t>
      </w:r>
      <w:r w:rsidR="007674FB" w:rsidRPr="00974EC5">
        <w:rPr>
          <w:lang w:val="es-ES"/>
        </w:rPr>
        <w:t xml:space="preserve">as variables que evaluaron dominios/subdominios </w:t>
      </w:r>
      <w:r w:rsidR="00102CAF" w:rsidRPr="00974EC5">
        <w:rPr>
          <w:lang w:val="es-ES"/>
        </w:rPr>
        <w:t>específicos</w:t>
      </w:r>
      <w:r w:rsidR="007674FB" w:rsidRPr="00974EC5">
        <w:rPr>
          <w:lang w:val="es-ES"/>
        </w:rPr>
        <w:t xml:space="preserve"> </w:t>
      </w:r>
      <w:r w:rsidR="00102CAF" w:rsidRPr="00974EC5">
        <w:rPr>
          <w:lang w:val="es-ES"/>
        </w:rPr>
        <w:t>mostraron</w:t>
      </w:r>
      <w:r w:rsidR="007674FB" w:rsidRPr="00974EC5">
        <w:rPr>
          <w:lang w:val="es-ES"/>
        </w:rPr>
        <w:t xml:space="preserve"> altos niveles de correlación (tales como </w:t>
      </w:r>
      <w:r w:rsidR="007674FB" w:rsidRPr="00974EC5">
        <w:rPr>
          <w:rFonts w:ascii="Menlo" w:hAnsi="Menlo" w:cs="Menlo"/>
          <w:sz w:val="22"/>
          <w:szCs w:val="22"/>
          <w:lang w:val="es-ES"/>
        </w:rPr>
        <w:t>tn36</w:t>
      </w:r>
      <w:r w:rsidR="007674FB" w:rsidRPr="00974EC5">
        <w:rPr>
          <w:lang w:val="es-ES"/>
        </w:rPr>
        <w:t xml:space="preserve">, </w:t>
      </w:r>
      <w:r w:rsidR="007674FB" w:rsidRPr="00974EC5">
        <w:rPr>
          <w:rFonts w:ascii="Menlo" w:hAnsi="Menlo" w:cs="Menlo"/>
          <w:sz w:val="22"/>
          <w:szCs w:val="22"/>
          <w:lang w:val="es-ES"/>
        </w:rPr>
        <w:t>tn38</w:t>
      </w:r>
      <w:r w:rsidR="007674FB" w:rsidRPr="00974EC5">
        <w:rPr>
          <w:lang w:val="es-ES"/>
        </w:rPr>
        <w:t xml:space="preserve"> y </w:t>
      </w:r>
      <w:r w:rsidR="007674FB" w:rsidRPr="00974EC5">
        <w:rPr>
          <w:rFonts w:ascii="Menlo" w:hAnsi="Menlo" w:cs="Menlo"/>
          <w:sz w:val="22"/>
          <w:szCs w:val="22"/>
          <w:lang w:val="es-ES"/>
        </w:rPr>
        <w:t>tn40</w:t>
      </w:r>
      <w:r w:rsidR="007674FB" w:rsidRPr="00974EC5">
        <w:rPr>
          <w:lang w:val="es-ES"/>
        </w:rPr>
        <w:t>)</w:t>
      </w:r>
      <w:r w:rsidR="008F5AE8" w:rsidRPr="00974EC5">
        <w:rPr>
          <w:lang w:val="es-ES"/>
        </w:rPr>
        <w:t xml:space="preserve">. </w:t>
      </w:r>
      <w:r w:rsidR="00102CAF" w:rsidRPr="00974EC5">
        <w:rPr>
          <w:lang w:val="es-ES"/>
        </w:rPr>
        <w:t>Adicionalmente, algunas variables binarizadas presentaron patrones de correlación esperados, aunque cabe señalar que estos resultados deben interpretarse con cautela debido a las limitaciones matemáticas de aplicar esta medida a variables categóricas o binarias. Por ejemplo, se observó una alta correlación negativa entre personas con sintomatología media o moderada y hospitalización, así como entre distintos niveles educativos</w:t>
      </w:r>
      <w:r w:rsidR="00804EA9" w:rsidRPr="00974EC5">
        <w:rPr>
          <w:lang w:val="es-ES"/>
        </w:rPr>
        <w:t xml:space="preserve">. </w:t>
      </w:r>
      <w:r w:rsidR="00102CAF" w:rsidRPr="00974EC5">
        <w:rPr>
          <w:lang w:val="es-ES"/>
        </w:rPr>
        <w:t>Por último, se identificó que el diagnóstico (</w:t>
      </w:r>
      <w:r w:rsidR="00102CAF" w:rsidRPr="00974EC5">
        <w:rPr>
          <w:rFonts w:ascii="Menlo" w:hAnsi="Menlo" w:cs="Menlo"/>
          <w:sz w:val="22"/>
          <w:szCs w:val="22"/>
          <w:lang w:val="es-ES"/>
        </w:rPr>
        <w:t>Target</w:t>
      </w:r>
      <w:r w:rsidR="00102CAF" w:rsidRPr="00974EC5">
        <w:rPr>
          <w:lang w:val="es-ES"/>
        </w:rPr>
        <w:t xml:space="preserve">) mostró correlaciones negativas significativas con ciertas variables neuropsicológicas cuantitativas, tales como </w:t>
      </w:r>
      <w:r w:rsidR="00102CAF" w:rsidRPr="00974EC5">
        <w:rPr>
          <w:rFonts w:ascii="Menlo" w:hAnsi="Menlo" w:cs="Menlo"/>
          <w:sz w:val="22"/>
          <w:szCs w:val="22"/>
          <w:lang w:val="es-ES"/>
        </w:rPr>
        <w:t>tn12</w:t>
      </w:r>
      <w:r w:rsidR="00102CAF" w:rsidRPr="00974EC5">
        <w:rPr>
          <w:lang w:val="es-ES"/>
        </w:rPr>
        <w:t xml:space="preserve">, </w:t>
      </w:r>
      <w:r w:rsidR="00102CAF" w:rsidRPr="00974EC5">
        <w:rPr>
          <w:rFonts w:ascii="Menlo" w:hAnsi="Menlo" w:cs="Menlo"/>
          <w:sz w:val="22"/>
          <w:szCs w:val="22"/>
          <w:lang w:val="es-ES"/>
        </w:rPr>
        <w:t>tn14</w:t>
      </w:r>
      <w:r w:rsidR="00102CAF" w:rsidRPr="00974EC5">
        <w:rPr>
          <w:lang w:val="es-ES"/>
        </w:rPr>
        <w:t xml:space="preserve"> y </w:t>
      </w:r>
      <w:r w:rsidR="00102CAF" w:rsidRPr="00974EC5">
        <w:rPr>
          <w:rFonts w:ascii="Menlo" w:hAnsi="Menlo" w:cs="Menlo"/>
          <w:sz w:val="22"/>
          <w:szCs w:val="22"/>
          <w:lang w:val="es-ES"/>
        </w:rPr>
        <w:t>tn42</w:t>
      </w:r>
      <w:r w:rsidR="00102CAF" w:rsidRPr="00974EC5">
        <w:rPr>
          <w:lang w:val="es-ES"/>
        </w:rPr>
        <w:t>, lo que refuerza su posible relación con estos dominios.</w:t>
      </w:r>
      <w:bookmarkEnd w:id="684"/>
    </w:p>
    <w:p w14:paraId="30799BB5" w14:textId="5F97CE48" w:rsidR="004E18C3" w:rsidRPr="00974EC5" w:rsidRDefault="004E18C3">
      <w:pPr>
        <w:ind w:left="0" w:hanging="2"/>
        <w:rPr>
          <w:lang w:val="es-ES"/>
        </w:rPr>
      </w:pPr>
      <w:bookmarkStart w:id="686" w:name="_Toc186200392"/>
      <w:bookmarkEnd w:id="685"/>
      <w:r w:rsidRPr="00974EC5">
        <w:rPr>
          <w:noProof/>
          <w:lang w:val="es-ES" w:eastAsia="ca-ES"/>
        </w:rPr>
        <w:lastRenderedPageBreak/>
        <w:drawing>
          <wp:inline distT="0" distB="0" distL="0" distR="0" wp14:anchorId="5DD19498" wp14:editId="62E583E7">
            <wp:extent cx="5822705" cy="3639447"/>
            <wp:effectExtent l="0" t="0" r="0" b="5715"/>
            <wp:docPr id="12850549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54968" name="Imagen 1285054968"/>
                    <pic:cNvPicPr/>
                  </pic:nvPicPr>
                  <pic:blipFill>
                    <a:blip r:embed="rId47"/>
                    <a:stretch>
                      <a:fillRect/>
                    </a:stretch>
                  </pic:blipFill>
                  <pic:spPr>
                    <a:xfrm>
                      <a:off x="0" y="0"/>
                      <a:ext cx="5832806" cy="3645760"/>
                    </a:xfrm>
                    <a:prstGeom prst="rect">
                      <a:avLst/>
                    </a:prstGeom>
                  </pic:spPr>
                </pic:pic>
              </a:graphicData>
            </a:graphic>
          </wp:inline>
        </w:drawing>
      </w:r>
      <w:bookmarkEnd w:id="686"/>
    </w:p>
    <w:p w14:paraId="201154B8" w14:textId="21E10446" w:rsidR="00172C58" w:rsidRPr="00974EC5" w:rsidRDefault="00EC3F4F" w:rsidP="00EC3F4F">
      <w:pPr>
        <w:pStyle w:val="Descripcin"/>
        <w:ind w:left="0" w:hanging="2"/>
        <w:jc w:val="center"/>
        <w:rPr>
          <w:lang w:val="es-ES"/>
        </w:rPr>
      </w:pPr>
      <w:bookmarkStart w:id="687" w:name="_Toc186189394"/>
      <w:bookmarkStart w:id="688" w:name="_Toc186189463"/>
      <w:bookmarkStart w:id="689" w:name="_Toc186189624"/>
      <w:bookmarkStart w:id="690" w:name="_Toc186200393"/>
      <w:bookmarkStart w:id="691" w:name="_Toc186281851"/>
      <w:r w:rsidRPr="00974EC5">
        <w:rPr>
          <w:lang w:val="es-ES"/>
        </w:rPr>
        <w:t xml:space="preserve">Figura </w:t>
      </w:r>
      <w:r w:rsidR="0042480F" w:rsidRPr="00974EC5">
        <w:rPr>
          <w:lang w:val="es-ES"/>
        </w:rPr>
        <w:fldChar w:fldCharType="begin"/>
      </w:r>
      <w:r w:rsidR="0042480F" w:rsidRPr="00974EC5">
        <w:rPr>
          <w:lang w:val="es-ES"/>
        </w:rPr>
        <w:instrText xml:space="preserve"> SEQ Figura \* ARABIC </w:instrText>
      </w:r>
      <w:r w:rsidR="0042480F" w:rsidRPr="00974EC5">
        <w:rPr>
          <w:lang w:val="es-ES"/>
        </w:rPr>
        <w:fldChar w:fldCharType="separate"/>
      </w:r>
      <w:r w:rsidR="00640F69" w:rsidRPr="00974EC5">
        <w:rPr>
          <w:lang w:val="es-ES"/>
        </w:rPr>
        <w:t>4</w:t>
      </w:r>
      <w:r w:rsidR="0042480F" w:rsidRPr="00974EC5">
        <w:rPr>
          <w:lang w:val="es-ES"/>
        </w:rPr>
        <w:fldChar w:fldCharType="end"/>
      </w:r>
      <w:r w:rsidRPr="00974EC5">
        <w:rPr>
          <w:lang w:val="es-ES"/>
        </w:rPr>
        <w:t xml:space="preserve">: </w:t>
      </w:r>
      <w:bookmarkStart w:id="692" w:name="_Hlk186213795"/>
      <w:r w:rsidRPr="00974EC5">
        <w:rPr>
          <w:b w:val="0"/>
          <w:bCs w:val="0"/>
          <w:lang w:val="es-ES"/>
        </w:rPr>
        <w:t>Análisis exploratorio de los datos. Mapa de calor de correlación. La matriz muestra los coeficientes de correlación de Pearson entre variables seleccionades. Los colores que tienden al azul corresponden a coeficientes de correlación positiva en tanto que los colores que tienden al rojo corresponden a coeficientes de correlación negativa.</w:t>
      </w:r>
      <w:bookmarkEnd w:id="687"/>
      <w:bookmarkEnd w:id="688"/>
      <w:bookmarkEnd w:id="689"/>
      <w:bookmarkEnd w:id="690"/>
      <w:bookmarkEnd w:id="691"/>
      <w:bookmarkEnd w:id="692"/>
    </w:p>
    <w:p w14:paraId="37C8E4F1" w14:textId="77777777" w:rsidR="00EC3F4F" w:rsidRPr="00974EC5" w:rsidRDefault="00EC3F4F" w:rsidP="00EC3F4F">
      <w:pPr>
        <w:ind w:left="0" w:hanging="2"/>
        <w:rPr>
          <w:lang w:val="es-ES"/>
        </w:rPr>
      </w:pPr>
    </w:p>
    <w:p w14:paraId="002CA833" w14:textId="764A53EF" w:rsidR="00C60842" w:rsidRPr="00974EC5" w:rsidRDefault="00C60842" w:rsidP="00EC3F4F">
      <w:pPr>
        <w:ind w:left="0" w:hanging="2"/>
        <w:rPr>
          <w:i/>
          <w:iCs/>
          <w:lang w:val="es-ES"/>
        </w:rPr>
      </w:pPr>
      <w:bookmarkStart w:id="693" w:name="_Toc186200394"/>
      <w:r w:rsidRPr="00974EC5">
        <w:rPr>
          <w:i/>
          <w:iCs/>
          <w:lang w:val="es-ES"/>
        </w:rPr>
        <w:t>4.</w:t>
      </w:r>
      <w:r w:rsidR="00944A5C" w:rsidRPr="00974EC5">
        <w:rPr>
          <w:i/>
          <w:iCs/>
          <w:lang w:val="es-ES"/>
        </w:rPr>
        <w:t>1.</w:t>
      </w:r>
      <w:r w:rsidR="00071F53" w:rsidRPr="00974EC5">
        <w:rPr>
          <w:i/>
          <w:iCs/>
          <w:lang w:val="es-ES"/>
        </w:rPr>
        <w:t>4</w:t>
      </w:r>
      <w:r w:rsidRPr="00974EC5">
        <w:rPr>
          <w:i/>
          <w:iCs/>
          <w:lang w:val="es-ES"/>
        </w:rPr>
        <w:t>) Análisis bivariado.</w:t>
      </w:r>
      <w:bookmarkEnd w:id="693"/>
    </w:p>
    <w:p w14:paraId="49CB72DB" w14:textId="71C283DC" w:rsidR="00C60842" w:rsidRPr="00974EC5" w:rsidRDefault="00C60842" w:rsidP="00EC3F4F">
      <w:pPr>
        <w:ind w:left="0" w:hanging="2"/>
        <w:rPr>
          <w:lang w:val="es-ES"/>
        </w:rPr>
      </w:pPr>
      <w:bookmarkStart w:id="694" w:name="_Toc186200395"/>
      <w:r w:rsidRPr="00974EC5">
        <w:rPr>
          <w:lang w:val="es-ES"/>
        </w:rPr>
        <w:t>Como continuación del análisis exploratorio de los datos, se llevó a cabo un análisis bivariado de las principales variables incluidas en el estudio, utilizando el diagnóstico como variable de agrupación. Mediante el uso de diagramas de cajas y bigotes, el análisis bivariado permitió observar la presencia de ciertos valores que podrían considerarse extremos en las variables</w:t>
      </w:r>
      <w:bookmarkEnd w:id="694"/>
      <w:r w:rsidR="0084606B" w:rsidRPr="00974EC5">
        <w:rPr>
          <w:lang w:val="es-ES"/>
        </w:rPr>
        <w:t>.</w:t>
      </w:r>
    </w:p>
    <w:p w14:paraId="5DFA8620" w14:textId="77777777" w:rsidR="00C60842" w:rsidRPr="00974EC5" w:rsidRDefault="00C60842" w:rsidP="00EC3F4F">
      <w:pPr>
        <w:ind w:left="0" w:hanging="2"/>
        <w:rPr>
          <w:lang w:val="es-ES"/>
        </w:rPr>
      </w:pPr>
    </w:p>
    <w:p w14:paraId="4805A9A2" w14:textId="4E2A0B7C" w:rsidR="00C60842" w:rsidRPr="00974EC5" w:rsidRDefault="00C60842" w:rsidP="00EC3F4F">
      <w:pPr>
        <w:ind w:left="0" w:hanging="2"/>
        <w:rPr>
          <w:lang w:val="es-ES"/>
        </w:rPr>
      </w:pPr>
      <w:bookmarkStart w:id="695" w:name="_Toc186200396"/>
      <w:r w:rsidRPr="00974EC5">
        <w:rPr>
          <w:noProof/>
          <w:lang w:val="es-ES" w:eastAsia="ca-ES"/>
        </w:rPr>
        <w:lastRenderedPageBreak/>
        <w:drawing>
          <wp:inline distT="0" distB="0" distL="0" distR="0" wp14:anchorId="3E0780EB" wp14:editId="4B1109BF">
            <wp:extent cx="5400675" cy="3375660"/>
            <wp:effectExtent l="0" t="0" r="0" b="2540"/>
            <wp:docPr id="16984558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55893" name="Imagen 1698455893"/>
                    <pic:cNvPicPr/>
                  </pic:nvPicPr>
                  <pic:blipFill>
                    <a:blip r:embed="rId48"/>
                    <a:stretch>
                      <a:fillRect/>
                    </a:stretch>
                  </pic:blipFill>
                  <pic:spPr>
                    <a:xfrm>
                      <a:off x="0" y="0"/>
                      <a:ext cx="5400675" cy="3375660"/>
                    </a:xfrm>
                    <a:prstGeom prst="rect">
                      <a:avLst/>
                    </a:prstGeom>
                  </pic:spPr>
                </pic:pic>
              </a:graphicData>
            </a:graphic>
          </wp:inline>
        </w:drawing>
      </w:r>
      <w:bookmarkEnd w:id="695"/>
    </w:p>
    <w:p w14:paraId="43B83101" w14:textId="5FAE7AB3" w:rsidR="00C60842" w:rsidRPr="00974EC5" w:rsidRDefault="00C60842" w:rsidP="001339C2">
      <w:pPr>
        <w:pStyle w:val="Descripcin"/>
        <w:ind w:left="0" w:hanging="2"/>
        <w:jc w:val="center"/>
        <w:rPr>
          <w:b w:val="0"/>
          <w:bCs w:val="0"/>
          <w:lang w:val="es-ES"/>
        </w:rPr>
      </w:pPr>
      <w:bookmarkStart w:id="696" w:name="_Toc186189395"/>
      <w:bookmarkStart w:id="697" w:name="_Toc186189464"/>
      <w:bookmarkStart w:id="698" w:name="_Toc186189625"/>
      <w:bookmarkStart w:id="699" w:name="_Toc186200397"/>
      <w:bookmarkStart w:id="700" w:name="_Toc186281852"/>
      <w:r w:rsidRPr="00974EC5">
        <w:rPr>
          <w:lang w:val="es-ES"/>
        </w:rPr>
        <w:t xml:space="preserve">Figura </w:t>
      </w:r>
      <w:r w:rsidR="0042480F" w:rsidRPr="00974EC5">
        <w:rPr>
          <w:lang w:val="es-ES"/>
        </w:rPr>
        <w:fldChar w:fldCharType="begin"/>
      </w:r>
      <w:r w:rsidR="0042480F" w:rsidRPr="00974EC5">
        <w:rPr>
          <w:lang w:val="es-ES"/>
        </w:rPr>
        <w:instrText xml:space="preserve"> SEQ Figura \* ARABIC </w:instrText>
      </w:r>
      <w:r w:rsidR="0042480F" w:rsidRPr="00974EC5">
        <w:rPr>
          <w:lang w:val="es-ES"/>
        </w:rPr>
        <w:fldChar w:fldCharType="separate"/>
      </w:r>
      <w:r w:rsidR="00640F69" w:rsidRPr="00974EC5">
        <w:rPr>
          <w:lang w:val="es-ES"/>
        </w:rPr>
        <w:t>5</w:t>
      </w:r>
      <w:r w:rsidR="0042480F" w:rsidRPr="00974EC5">
        <w:rPr>
          <w:lang w:val="es-ES"/>
        </w:rPr>
        <w:fldChar w:fldCharType="end"/>
      </w:r>
      <w:r w:rsidRPr="00974EC5">
        <w:rPr>
          <w:lang w:val="es-ES"/>
        </w:rPr>
        <w:t xml:space="preserve">:  </w:t>
      </w:r>
      <w:bookmarkStart w:id="701" w:name="OLE_LINK43"/>
      <w:r w:rsidRPr="00974EC5">
        <w:rPr>
          <w:b w:val="0"/>
          <w:bCs w:val="0"/>
          <w:lang w:val="es-ES"/>
        </w:rPr>
        <w:t xml:space="preserve">Análisis exploratorio de los datos. Análisis bivariado, agrupado por diagnóstico. </w:t>
      </w:r>
      <w:bookmarkEnd w:id="696"/>
      <w:bookmarkEnd w:id="697"/>
      <w:bookmarkEnd w:id="698"/>
      <w:bookmarkEnd w:id="699"/>
      <w:bookmarkEnd w:id="701"/>
      <w:r w:rsidR="001339C2" w:rsidRPr="00974EC5">
        <w:rPr>
          <w:b w:val="0"/>
          <w:bCs w:val="0"/>
          <w:lang w:val="es-ES"/>
        </w:rPr>
        <w:t>Las cajas representan el rango intercuartílico (entre el primer y tercer cuartil), con la mediana indicada por una línea dentro de cada caja. Los bigotes se extienden hasta 1.5 veces el rango intercuartílico, y los puntos negros fuera de los bigotes indican posibles valores extremos.</w:t>
      </w:r>
      <w:bookmarkEnd w:id="700"/>
    </w:p>
    <w:p w14:paraId="35532D25" w14:textId="77777777" w:rsidR="001339C2" w:rsidRPr="00974EC5" w:rsidRDefault="001339C2" w:rsidP="001339C2">
      <w:pPr>
        <w:ind w:left="0" w:hanging="2"/>
        <w:rPr>
          <w:lang w:val="es-ES"/>
        </w:rPr>
      </w:pPr>
    </w:p>
    <w:p w14:paraId="7617F59B" w14:textId="3D20675E" w:rsidR="00EC3F4F" w:rsidRPr="00974EC5" w:rsidRDefault="00EC3F4F" w:rsidP="00EC3F4F">
      <w:pPr>
        <w:ind w:left="0" w:hanging="2"/>
        <w:rPr>
          <w:i/>
          <w:iCs/>
          <w:lang w:val="es-ES"/>
        </w:rPr>
      </w:pPr>
      <w:bookmarkStart w:id="702" w:name="_Toc186200398"/>
      <w:r w:rsidRPr="00974EC5">
        <w:rPr>
          <w:i/>
          <w:iCs/>
          <w:lang w:val="es-ES"/>
        </w:rPr>
        <w:t>4.</w:t>
      </w:r>
      <w:r w:rsidR="001339C2" w:rsidRPr="00974EC5">
        <w:rPr>
          <w:i/>
          <w:iCs/>
          <w:lang w:val="es-ES"/>
        </w:rPr>
        <w:t>1.</w:t>
      </w:r>
      <w:r w:rsidR="00071F53" w:rsidRPr="00974EC5">
        <w:rPr>
          <w:i/>
          <w:iCs/>
          <w:lang w:val="es-ES"/>
        </w:rPr>
        <w:t>5</w:t>
      </w:r>
      <w:r w:rsidRPr="00974EC5">
        <w:rPr>
          <w:i/>
          <w:iCs/>
          <w:lang w:val="es-ES"/>
        </w:rPr>
        <w:t>) Reducción de la dimensionalidad.</w:t>
      </w:r>
      <w:bookmarkEnd w:id="702"/>
    </w:p>
    <w:p w14:paraId="1EEBE419" w14:textId="267D2A37" w:rsidR="00EC3F4F" w:rsidRPr="00974EC5" w:rsidRDefault="00EC3F4F" w:rsidP="00EC3F4F">
      <w:pPr>
        <w:ind w:leftChars="0" w:left="0" w:firstLineChars="0" w:firstLine="0"/>
        <w:rPr>
          <w:lang w:val="es-ES"/>
        </w:rPr>
      </w:pPr>
      <w:bookmarkStart w:id="703" w:name="_Toc186200399"/>
      <w:r w:rsidRPr="00974EC5">
        <w:rPr>
          <w:lang w:val="es-ES"/>
        </w:rPr>
        <w:t>Con el objeto de facilitar análisis posteriores,</w:t>
      </w:r>
      <w:r w:rsidR="00B87439" w:rsidRPr="00974EC5">
        <w:rPr>
          <w:lang w:val="es-ES"/>
        </w:rPr>
        <w:t xml:space="preserve"> y siguiendo con el análisis exploratorio,</w:t>
      </w:r>
      <w:r w:rsidRPr="00974EC5">
        <w:rPr>
          <w:lang w:val="es-ES"/>
        </w:rPr>
        <w:t xml:space="preserve"> se optó por realizar una reducción de la dimensionalidad aplicando un análisis de componentes principales (PCA)</w:t>
      </w:r>
      <w:r w:rsidR="00B87439" w:rsidRPr="00974EC5">
        <w:rPr>
          <w:lang w:val="es-ES"/>
        </w:rPr>
        <w:t>. La proporción de varianza explicada por los dos componentes principales solo alcanzó el 30,6% sin observarse una clara definición cuando se agruparon las observaciones considerando el diagnóstico</w:t>
      </w:r>
      <w:r w:rsidR="00C60842" w:rsidRPr="00974EC5">
        <w:rPr>
          <w:lang w:val="es-ES"/>
        </w:rPr>
        <w:t xml:space="preserve"> (Figura 6)</w:t>
      </w:r>
      <w:r w:rsidR="00B01E99" w:rsidRPr="00974EC5">
        <w:rPr>
          <w:lang w:val="es-ES"/>
        </w:rPr>
        <w:t>.</w:t>
      </w:r>
      <w:bookmarkEnd w:id="703"/>
    </w:p>
    <w:p w14:paraId="548D13AD" w14:textId="77777777" w:rsidR="00C60842" w:rsidRPr="00974EC5" w:rsidRDefault="00C60842" w:rsidP="00EC3F4F">
      <w:pPr>
        <w:ind w:leftChars="0" w:left="0" w:firstLineChars="0" w:firstLine="0"/>
        <w:rPr>
          <w:lang w:val="es-ES"/>
        </w:rPr>
      </w:pPr>
    </w:p>
    <w:p w14:paraId="36B5104C" w14:textId="77777777" w:rsidR="001339C2" w:rsidRPr="00974EC5" w:rsidRDefault="001339C2" w:rsidP="00EC3F4F">
      <w:pPr>
        <w:ind w:leftChars="0" w:left="0" w:firstLineChars="0" w:firstLine="0"/>
        <w:rPr>
          <w:lang w:val="es-ES"/>
        </w:rPr>
      </w:pPr>
    </w:p>
    <w:p w14:paraId="6EE7FC11" w14:textId="18CBD4AB" w:rsidR="00C60842" w:rsidRPr="00974EC5" w:rsidRDefault="00C60842" w:rsidP="0042480F">
      <w:pPr>
        <w:ind w:leftChars="0" w:left="0" w:firstLineChars="0" w:firstLine="0"/>
        <w:jc w:val="center"/>
        <w:rPr>
          <w:lang w:val="es-ES"/>
        </w:rPr>
      </w:pPr>
      <w:bookmarkStart w:id="704" w:name="_Toc186200400"/>
      <w:r w:rsidRPr="00974EC5">
        <w:rPr>
          <w:noProof/>
          <w:lang w:val="es-ES" w:eastAsia="ca-ES"/>
        </w:rPr>
        <w:lastRenderedPageBreak/>
        <w:drawing>
          <wp:inline distT="0" distB="0" distL="0" distR="0" wp14:anchorId="5EAA5892" wp14:editId="58DC1B4B">
            <wp:extent cx="5183634" cy="3240000"/>
            <wp:effectExtent l="0" t="0" r="0" b="0"/>
            <wp:docPr id="3741390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3908" name="Imagen 37413908"/>
                    <pic:cNvPicPr/>
                  </pic:nvPicPr>
                  <pic:blipFill>
                    <a:blip r:embed="rId49"/>
                    <a:stretch>
                      <a:fillRect/>
                    </a:stretch>
                  </pic:blipFill>
                  <pic:spPr>
                    <a:xfrm>
                      <a:off x="0" y="0"/>
                      <a:ext cx="5183634" cy="3240000"/>
                    </a:xfrm>
                    <a:prstGeom prst="rect">
                      <a:avLst/>
                    </a:prstGeom>
                  </pic:spPr>
                </pic:pic>
              </a:graphicData>
            </a:graphic>
          </wp:inline>
        </w:drawing>
      </w:r>
      <w:bookmarkEnd w:id="704"/>
    </w:p>
    <w:p w14:paraId="3289D129" w14:textId="782AAB53" w:rsidR="00C60842" w:rsidRPr="00974EC5" w:rsidRDefault="00C60842" w:rsidP="00922510">
      <w:pPr>
        <w:pStyle w:val="Descripcin"/>
        <w:ind w:left="0" w:hanging="2"/>
        <w:jc w:val="center"/>
        <w:rPr>
          <w:b w:val="0"/>
          <w:bCs w:val="0"/>
          <w:lang w:val="es-ES"/>
        </w:rPr>
      </w:pPr>
      <w:bookmarkStart w:id="705" w:name="_Toc186189396"/>
      <w:bookmarkStart w:id="706" w:name="_Toc186189465"/>
      <w:bookmarkStart w:id="707" w:name="_Toc186189626"/>
      <w:bookmarkStart w:id="708" w:name="_Toc186200401"/>
      <w:bookmarkStart w:id="709" w:name="_Toc186281853"/>
      <w:r w:rsidRPr="00974EC5">
        <w:rPr>
          <w:lang w:val="es-ES"/>
        </w:rPr>
        <w:t xml:space="preserve">Figura </w:t>
      </w:r>
      <w:r w:rsidR="0042480F" w:rsidRPr="00974EC5">
        <w:rPr>
          <w:lang w:val="es-ES"/>
        </w:rPr>
        <w:fldChar w:fldCharType="begin"/>
      </w:r>
      <w:r w:rsidR="0042480F" w:rsidRPr="00974EC5">
        <w:rPr>
          <w:lang w:val="es-ES"/>
        </w:rPr>
        <w:instrText xml:space="preserve"> SEQ Figura \* ARABIC </w:instrText>
      </w:r>
      <w:r w:rsidR="0042480F" w:rsidRPr="00974EC5">
        <w:rPr>
          <w:lang w:val="es-ES"/>
        </w:rPr>
        <w:fldChar w:fldCharType="separate"/>
      </w:r>
      <w:r w:rsidR="00640F69" w:rsidRPr="00974EC5">
        <w:rPr>
          <w:lang w:val="es-ES"/>
        </w:rPr>
        <w:t>6</w:t>
      </w:r>
      <w:r w:rsidR="0042480F" w:rsidRPr="00974EC5">
        <w:rPr>
          <w:lang w:val="es-ES"/>
        </w:rPr>
        <w:fldChar w:fldCharType="end"/>
      </w:r>
      <w:r w:rsidRPr="00974EC5">
        <w:rPr>
          <w:lang w:val="es-ES"/>
        </w:rPr>
        <w:t xml:space="preserve">: </w:t>
      </w:r>
      <w:bookmarkStart w:id="710" w:name="_Hlk186213949"/>
      <w:r w:rsidRPr="00974EC5">
        <w:rPr>
          <w:b w:val="0"/>
          <w:bCs w:val="0"/>
          <w:lang w:val="es-ES"/>
        </w:rPr>
        <w:t xml:space="preserve">Análisis exploratorio de los datos. Análisis de Componentes </w:t>
      </w:r>
      <w:r w:rsidR="001339C2" w:rsidRPr="00974EC5">
        <w:rPr>
          <w:b w:val="0"/>
          <w:bCs w:val="0"/>
          <w:lang w:val="es-ES"/>
        </w:rPr>
        <w:t>P</w:t>
      </w:r>
      <w:r w:rsidRPr="00974EC5">
        <w:rPr>
          <w:b w:val="0"/>
          <w:bCs w:val="0"/>
          <w:lang w:val="es-ES"/>
        </w:rPr>
        <w:t xml:space="preserve">rincipales, agrupado por </w:t>
      </w:r>
      <w:r w:rsidR="00922510" w:rsidRPr="00974EC5">
        <w:rPr>
          <w:b w:val="0"/>
          <w:bCs w:val="0"/>
          <w:lang w:val="es-ES"/>
        </w:rPr>
        <w:t>diagnóstico</w:t>
      </w:r>
      <w:r w:rsidRPr="00974EC5">
        <w:rPr>
          <w:b w:val="0"/>
          <w:bCs w:val="0"/>
          <w:lang w:val="es-ES"/>
        </w:rPr>
        <w:t xml:space="preserve">. </w:t>
      </w:r>
      <w:bookmarkEnd w:id="705"/>
      <w:bookmarkEnd w:id="706"/>
      <w:bookmarkEnd w:id="707"/>
      <w:bookmarkEnd w:id="708"/>
      <w:bookmarkEnd w:id="710"/>
      <w:r w:rsidR="001339C2" w:rsidRPr="00974EC5">
        <w:rPr>
          <w:b w:val="0"/>
          <w:bCs w:val="0"/>
          <w:lang w:val="es-ES"/>
        </w:rPr>
        <w:t>Representación de las proyecciones de las observaciones sobre los dos primeros componentes principales, agrupadas por diagnóstico. Los ejes muestran el porcentaje de varianza explicada por cada componente. Las observaciones están coloreadas y simbolizadas según su grupo de diagnóstico (0</w:t>
      </w:r>
      <w:r w:rsidR="0084606B" w:rsidRPr="00974EC5">
        <w:rPr>
          <w:b w:val="0"/>
          <w:bCs w:val="0"/>
          <w:lang w:val="es-ES"/>
        </w:rPr>
        <w:t>/</w:t>
      </w:r>
      <w:r w:rsidR="001F3F79" w:rsidRPr="00974EC5">
        <w:rPr>
          <w:b w:val="0"/>
          <w:bCs w:val="0"/>
          <w:lang w:val="es-ES"/>
        </w:rPr>
        <w:t>Círculo</w:t>
      </w:r>
      <w:r w:rsidR="001339C2" w:rsidRPr="00974EC5">
        <w:rPr>
          <w:b w:val="0"/>
          <w:bCs w:val="0"/>
          <w:lang w:val="es-ES"/>
        </w:rPr>
        <w:t xml:space="preserve"> = Sin infección por COVID/PCC No </w:t>
      </w:r>
      <w:proofErr w:type="spellStart"/>
      <w:r w:rsidR="001339C2" w:rsidRPr="00974EC5">
        <w:rPr>
          <w:b w:val="0"/>
          <w:bCs w:val="0"/>
          <w:lang w:val="es-ES"/>
        </w:rPr>
        <w:t>Cog</w:t>
      </w:r>
      <w:proofErr w:type="spellEnd"/>
      <w:r w:rsidR="001339C2" w:rsidRPr="00974EC5">
        <w:rPr>
          <w:b w:val="0"/>
          <w:bCs w:val="0"/>
          <w:lang w:val="es-ES"/>
        </w:rPr>
        <w:t>; 1</w:t>
      </w:r>
      <w:r w:rsidR="0084606B" w:rsidRPr="00974EC5">
        <w:rPr>
          <w:b w:val="0"/>
          <w:bCs w:val="0"/>
          <w:lang w:val="es-ES"/>
        </w:rPr>
        <w:t>/</w:t>
      </w:r>
      <w:r w:rsidR="001F3F79" w:rsidRPr="00974EC5">
        <w:rPr>
          <w:b w:val="0"/>
          <w:bCs w:val="0"/>
          <w:lang w:val="es-ES"/>
        </w:rPr>
        <w:t>Triángulo</w:t>
      </w:r>
      <w:r w:rsidR="001339C2" w:rsidRPr="00974EC5">
        <w:rPr>
          <w:b w:val="0"/>
          <w:bCs w:val="0"/>
          <w:lang w:val="es-ES"/>
        </w:rPr>
        <w:t xml:space="preserve"> = PCC </w:t>
      </w:r>
      <w:proofErr w:type="spellStart"/>
      <w:r w:rsidR="001339C2" w:rsidRPr="00974EC5">
        <w:rPr>
          <w:b w:val="0"/>
          <w:bCs w:val="0"/>
          <w:lang w:val="es-ES"/>
        </w:rPr>
        <w:t>Cog</w:t>
      </w:r>
      <w:proofErr w:type="spellEnd"/>
      <w:r w:rsidR="001339C2" w:rsidRPr="00974EC5">
        <w:rPr>
          <w:b w:val="0"/>
          <w:bCs w:val="0"/>
          <w:lang w:val="es-ES"/>
        </w:rPr>
        <w:t>).</w:t>
      </w:r>
      <w:bookmarkEnd w:id="709"/>
    </w:p>
    <w:p w14:paraId="2FC421FC" w14:textId="77777777" w:rsidR="00922510" w:rsidRPr="00974EC5" w:rsidRDefault="00922510" w:rsidP="00922510">
      <w:pPr>
        <w:ind w:left="0" w:hanging="2"/>
        <w:rPr>
          <w:lang w:val="es-ES"/>
        </w:rPr>
      </w:pPr>
    </w:p>
    <w:p w14:paraId="1704E6CD" w14:textId="24CC34DE" w:rsidR="00922510" w:rsidRPr="00974EC5" w:rsidRDefault="00922510" w:rsidP="00922510">
      <w:pPr>
        <w:ind w:left="0" w:hanging="2"/>
        <w:rPr>
          <w:lang w:val="es-ES"/>
        </w:rPr>
      </w:pPr>
      <w:bookmarkStart w:id="711" w:name="_Toc186200402"/>
      <w:r w:rsidRPr="00974EC5">
        <w:rPr>
          <w:lang w:val="es-ES"/>
        </w:rPr>
        <w:t xml:space="preserve">Tras el PCA, se observó que se requieren al menos 13 componentes para alcanzar un 80% de varianza explicada, por lo que la reducción de dimensionalidad por PCA no generó resultados optimizados para el problema planteado en este trabajo (Figura </w:t>
      </w:r>
      <w:r w:rsidR="001F3F79" w:rsidRPr="00974EC5">
        <w:rPr>
          <w:lang w:val="es-ES"/>
        </w:rPr>
        <w:t>7</w:t>
      </w:r>
      <w:r w:rsidRPr="00974EC5">
        <w:rPr>
          <w:lang w:val="es-ES"/>
        </w:rPr>
        <w:t>).</w:t>
      </w:r>
      <w:bookmarkEnd w:id="711"/>
    </w:p>
    <w:p w14:paraId="1BACB482" w14:textId="77777777" w:rsidR="00922510" w:rsidRPr="00974EC5" w:rsidRDefault="00922510" w:rsidP="00922510">
      <w:pPr>
        <w:ind w:left="0" w:hanging="2"/>
        <w:rPr>
          <w:lang w:val="es-ES"/>
        </w:rPr>
      </w:pPr>
    </w:p>
    <w:p w14:paraId="45B0C379" w14:textId="459C54B1" w:rsidR="00922510" w:rsidRPr="00974EC5" w:rsidRDefault="00922510" w:rsidP="00922510">
      <w:pPr>
        <w:ind w:left="0" w:hanging="2"/>
        <w:rPr>
          <w:lang w:val="es-ES"/>
        </w:rPr>
      </w:pPr>
      <w:bookmarkStart w:id="712" w:name="_Toc186200403"/>
      <w:r w:rsidRPr="00974EC5">
        <w:rPr>
          <w:noProof/>
          <w:lang w:val="es-ES" w:eastAsia="ca-ES"/>
        </w:rPr>
        <w:drawing>
          <wp:inline distT="0" distB="0" distL="0" distR="0" wp14:anchorId="1969E9D6" wp14:editId="1C3D89A8">
            <wp:extent cx="5183634" cy="3240000"/>
            <wp:effectExtent l="0" t="0" r="0" b="0"/>
            <wp:docPr id="66942925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29257" name="Imagen 669429257"/>
                    <pic:cNvPicPr/>
                  </pic:nvPicPr>
                  <pic:blipFill>
                    <a:blip r:embed="rId50"/>
                    <a:stretch>
                      <a:fillRect/>
                    </a:stretch>
                  </pic:blipFill>
                  <pic:spPr>
                    <a:xfrm>
                      <a:off x="0" y="0"/>
                      <a:ext cx="5183634" cy="3240000"/>
                    </a:xfrm>
                    <a:prstGeom prst="rect">
                      <a:avLst/>
                    </a:prstGeom>
                  </pic:spPr>
                </pic:pic>
              </a:graphicData>
            </a:graphic>
          </wp:inline>
        </w:drawing>
      </w:r>
      <w:bookmarkEnd w:id="712"/>
    </w:p>
    <w:p w14:paraId="7E3DB838" w14:textId="0D587E0C" w:rsidR="00A13751" w:rsidRPr="00974EC5" w:rsidRDefault="00922510" w:rsidP="001339C2">
      <w:pPr>
        <w:pStyle w:val="Descripcin"/>
        <w:ind w:left="0" w:hanging="2"/>
        <w:jc w:val="center"/>
        <w:rPr>
          <w:lang w:val="es-ES"/>
        </w:rPr>
      </w:pPr>
      <w:bookmarkStart w:id="713" w:name="_Toc186189397"/>
      <w:bookmarkStart w:id="714" w:name="_Toc186189466"/>
      <w:bookmarkStart w:id="715" w:name="_Toc186189627"/>
      <w:bookmarkStart w:id="716" w:name="_Toc186200404"/>
      <w:bookmarkStart w:id="717" w:name="_Toc186281854"/>
      <w:r w:rsidRPr="00974EC5">
        <w:rPr>
          <w:lang w:val="es-ES"/>
        </w:rPr>
        <w:t xml:space="preserve">Figura </w:t>
      </w:r>
      <w:r w:rsidR="0042480F" w:rsidRPr="00974EC5">
        <w:rPr>
          <w:lang w:val="es-ES"/>
        </w:rPr>
        <w:fldChar w:fldCharType="begin"/>
      </w:r>
      <w:r w:rsidR="0042480F" w:rsidRPr="00974EC5">
        <w:rPr>
          <w:lang w:val="es-ES"/>
        </w:rPr>
        <w:instrText xml:space="preserve"> SEQ Figura \* ARABIC </w:instrText>
      </w:r>
      <w:r w:rsidR="0042480F" w:rsidRPr="00974EC5">
        <w:rPr>
          <w:lang w:val="es-ES"/>
        </w:rPr>
        <w:fldChar w:fldCharType="separate"/>
      </w:r>
      <w:r w:rsidR="00640F69" w:rsidRPr="00974EC5">
        <w:rPr>
          <w:lang w:val="es-ES"/>
        </w:rPr>
        <w:t>7</w:t>
      </w:r>
      <w:r w:rsidR="0042480F" w:rsidRPr="00974EC5">
        <w:rPr>
          <w:lang w:val="es-ES"/>
        </w:rPr>
        <w:fldChar w:fldCharType="end"/>
      </w:r>
      <w:r w:rsidRPr="00974EC5">
        <w:rPr>
          <w:lang w:val="es-ES"/>
        </w:rPr>
        <w:t xml:space="preserve">: </w:t>
      </w:r>
      <w:bookmarkStart w:id="718" w:name="OLE_LINK44"/>
      <w:r w:rsidRPr="00974EC5">
        <w:rPr>
          <w:b w:val="0"/>
          <w:bCs w:val="0"/>
          <w:lang w:val="es-ES"/>
        </w:rPr>
        <w:t xml:space="preserve">Análisis exploratorio de los datos. </w:t>
      </w:r>
      <w:proofErr w:type="spellStart"/>
      <w:r w:rsidRPr="00974EC5">
        <w:rPr>
          <w:b w:val="0"/>
          <w:bCs w:val="0"/>
          <w:i/>
          <w:iCs/>
          <w:lang w:val="es-ES"/>
        </w:rPr>
        <w:t>Scree</w:t>
      </w:r>
      <w:proofErr w:type="spellEnd"/>
      <w:r w:rsidRPr="00974EC5">
        <w:rPr>
          <w:b w:val="0"/>
          <w:bCs w:val="0"/>
          <w:i/>
          <w:iCs/>
          <w:lang w:val="es-ES"/>
        </w:rPr>
        <w:t xml:space="preserve"> </w:t>
      </w:r>
      <w:proofErr w:type="spellStart"/>
      <w:r w:rsidRPr="00974EC5">
        <w:rPr>
          <w:b w:val="0"/>
          <w:bCs w:val="0"/>
          <w:i/>
          <w:iCs/>
          <w:lang w:val="es-ES"/>
        </w:rPr>
        <w:t>Plot</w:t>
      </w:r>
      <w:proofErr w:type="spellEnd"/>
      <w:r w:rsidRPr="00974EC5">
        <w:rPr>
          <w:b w:val="0"/>
          <w:bCs w:val="0"/>
          <w:lang w:val="es-ES"/>
        </w:rPr>
        <w:t xml:space="preserve">. </w:t>
      </w:r>
      <w:bookmarkEnd w:id="713"/>
      <w:bookmarkEnd w:id="714"/>
      <w:bookmarkEnd w:id="715"/>
      <w:bookmarkEnd w:id="716"/>
      <w:bookmarkEnd w:id="718"/>
      <w:r w:rsidR="001339C2" w:rsidRPr="00974EC5">
        <w:rPr>
          <w:b w:val="0"/>
          <w:bCs w:val="0"/>
          <w:lang w:val="es-ES"/>
        </w:rPr>
        <w:t xml:space="preserve">El eje Y muestra la proporción de varianza explicada por cada componente principal, mientras que el eje X indica el número de </w:t>
      </w:r>
      <w:r w:rsidR="001339C2" w:rsidRPr="00974EC5">
        <w:rPr>
          <w:b w:val="0"/>
          <w:bCs w:val="0"/>
          <w:lang w:val="es-ES"/>
        </w:rPr>
        <w:lastRenderedPageBreak/>
        <w:t xml:space="preserve">componentes. La selección del número óptimo de componentes puede basarse en el "codo" del gráfico, donde la varianza explicada acumulada deja de aumentar significativamente. En este caso, </w:t>
      </w:r>
      <w:r w:rsidR="001F3F79" w:rsidRPr="00974EC5">
        <w:rPr>
          <w:b w:val="0"/>
          <w:bCs w:val="0"/>
          <w:lang w:val="es-ES"/>
        </w:rPr>
        <w:t>el</w:t>
      </w:r>
      <w:r w:rsidR="001339C2" w:rsidRPr="00974EC5">
        <w:rPr>
          <w:b w:val="0"/>
          <w:bCs w:val="0"/>
          <w:lang w:val="es-ES"/>
        </w:rPr>
        <w:t xml:space="preserve"> "codo" </w:t>
      </w:r>
      <w:r w:rsidR="001F3F79" w:rsidRPr="00974EC5">
        <w:rPr>
          <w:b w:val="0"/>
          <w:bCs w:val="0"/>
          <w:lang w:val="es-ES"/>
        </w:rPr>
        <w:t>podría hallarse entre el tercer y cuarto componente</w:t>
      </w:r>
      <w:r w:rsidR="001339C2" w:rsidRPr="00974EC5">
        <w:rPr>
          <w:b w:val="0"/>
          <w:bCs w:val="0"/>
          <w:lang w:val="es-ES"/>
        </w:rPr>
        <w:t xml:space="preserve">, </w:t>
      </w:r>
      <w:r w:rsidR="001F3F79" w:rsidRPr="00974EC5">
        <w:rPr>
          <w:b w:val="0"/>
          <w:bCs w:val="0"/>
          <w:lang w:val="es-ES"/>
        </w:rPr>
        <w:t>pero la varianza acumulada es muy baja ya</w:t>
      </w:r>
      <w:r w:rsidR="001339C2" w:rsidRPr="00974EC5">
        <w:rPr>
          <w:b w:val="0"/>
          <w:bCs w:val="0"/>
          <w:lang w:val="es-ES"/>
        </w:rPr>
        <w:t xml:space="preserve"> que </w:t>
      </w:r>
      <w:r w:rsidR="001F3F79" w:rsidRPr="00974EC5">
        <w:rPr>
          <w:b w:val="0"/>
          <w:bCs w:val="0"/>
          <w:lang w:val="es-ES"/>
        </w:rPr>
        <w:t>subsiguientes</w:t>
      </w:r>
      <w:r w:rsidR="001339C2" w:rsidRPr="00974EC5">
        <w:rPr>
          <w:b w:val="0"/>
          <w:bCs w:val="0"/>
          <w:lang w:val="es-ES"/>
        </w:rPr>
        <w:t xml:space="preserve"> componentes explican una proporción baja de la varianza.</w:t>
      </w:r>
      <w:bookmarkEnd w:id="717"/>
    </w:p>
    <w:p w14:paraId="4C192C6C" w14:textId="77777777" w:rsidR="001339C2" w:rsidRPr="00974EC5" w:rsidRDefault="001339C2" w:rsidP="00922510">
      <w:pPr>
        <w:ind w:left="0" w:hanging="2"/>
        <w:rPr>
          <w:lang w:val="es-ES"/>
        </w:rPr>
      </w:pPr>
      <w:bookmarkStart w:id="719" w:name="_Toc186200405"/>
    </w:p>
    <w:p w14:paraId="2134287D" w14:textId="7C044D5F" w:rsidR="00922510" w:rsidRPr="00974EC5" w:rsidRDefault="00A13751" w:rsidP="00922510">
      <w:pPr>
        <w:ind w:left="0" w:hanging="2"/>
        <w:rPr>
          <w:lang w:val="es-ES"/>
        </w:rPr>
      </w:pPr>
      <w:r w:rsidRPr="00974EC5">
        <w:rPr>
          <w:lang w:val="es-ES"/>
        </w:rPr>
        <w:t>Finalmente, el uso de otros modelos no supervisados, como el agrupamiento jerárquico, tampoco permitió la separación de grupos claramente definidos (datos no mostrados).</w:t>
      </w:r>
      <w:bookmarkEnd w:id="719"/>
    </w:p>
    <w:p w14:paraId="304979C2" w14:textId="77777777" w:rsidR="00A13751" w:rsidRPr="00974EC5" w:rsidRDefault="00A13751" w:rsidP="00922510">
      <w:pPr>
        <w:ind w:left="0" w:hanging="2"/>
        <w:rPr>
          <w:lang w:val="es-ES"/>
        </w:rPr>
      </w:pPr>
    </w:p>
    <w:p w14:paraId="1B2E3C7F" w14:textId="4A3E34AF" w:rsidR="00A13751" w:rsidRPr="00974EC5" w:rsidRDefault="001339C2" w:rsidP="00922510">
      <w:pPr>
        <w:ind w:left="0" w:hanging="2"/>
        <w:rPr>
          <w:b/>
          <w:bCs/>
          <w:lang w:val="es-ES"/>
        </w:rPr>
      </w:pPr>
      <w:bookmarkStart w:id="720" w:name="_Toc186200406"/>
      <w:bookmarkStart w:id="721" w:name="_Hlk186201421"/>
      <w:r w:rsidRPr="00974EC5">
        <w:rPr>
          <w:b/>
          <w:bCs/>
          <w:lang w:val="es-ES"/>
        </w:rPr>
        <w:t xml:space="preserve">4.2) </w:t>
      </w:r>
      <w:r w:rsidR="00A13751" w:rsidRPr="00974EC5">
        <w:rPr>
          <w:b/>
          <w:bCs/>
          <w:lang w:val="es-ES"/>
        </w:rPr>
        <w:t>Análisis estadísticos inferenciales.</w:t>
      </w:r>
      <w:bookmarkEnd w:id="720"/>
    </w:p>
    <w:p w14:paraId="4A71F2E1" w14:textId="77777777" w:rsidR="00071F53" w:rsidRPr="00974EC5" w:rsidRDefault="00071F53" w:rsidP="00922510">
      <w:pPr>
        <w:ind w:left="0" w:hanging="2"/>
        <w:rPr>
          <w:i/>
          <w:iCs/>
          <w:lang w:val="es-ES"/>
        </w:rPr>
      </w:pPr>
      <w:bookmarkStart w:id="722" w:name="_Toc186200407"/>
      <w:bookmarkStart w:id="723" w:name="OLE_LINK24"/>
      <w:bookmarkEnd w:id="721"/>
    </w:p>
    <w:p w14:paraId="007EFEBA" w14:textId="4AE511F4" w:rsidR="00A13751" w:rsidRPr="00974EC5" w:rsidRDefault="00A13751" w:rsidP="00922510">
      <w:pPr>
        <w:ind w:left="0" w:hanging="2"/>
        <w:rPr>
          <w:i/>
          <w:iCs/>
          <w:lang w:val="es-ES"/>
        </w:rPr>
      </w:pPr>
      <w:r w:rsidRPr="00974EC5">
        <w:rPr>
          <w:i/>
          <w:iCs/>
          <w:lang w:val="es-ES"/>
        </w:rPr>
        <w:t>4.</w:t>
      </w:r>
      <w:r w:rsidR="001339C2" w:rsidRPr="00974EC5">
        <w:rPr>
          <w:i/>
          <w:iCs/>
          <w:lang w:val="es-ES"/>
        </w:rPr>
        <w:t>2</w:t>
      </w:r>
      <w:r w:rsidR="00071F53" w:rsidRPr="00974EC5">
        <w:rPr>
          <w:i/>
          <w:iCs/>
          <w:lang w:val="es-ES"/>
        </w:rPr>
        <w:t>.1</w:t>
      </w:r>
      <w:r w:rsidRPr="00974EC5">
        <w:rPr>
          <w:i/>
          <w:iCs/>
          <w:lang w:val="es-ES"/>
        </w:rPr>
        <w:t>) Variables cualitativas.</w:t>
      </w:r>
      <w:bookmarkEnd w:id="722"/>
    </w:p>
    <w:p w14:paraId="6BCE4106" w14:textId="6C377B6F" w:rsidR="00A13751" w:rsidRPr="00974EC5" w:rsidRDefault="00A13751" w:rsidP="00922510">
      <w:pPr>
        <w:ind w:left="0" w:hanging="2"/>
        <w:rPr>
          <w:lang w:val="es-ES"/>
        </w:rPr>
      </w:pPr>
      <w:bookmarkStart w:id="724" w:name="_Toc186200408"/>
      <w:bookmarkStart w:id="725" w:name="_Hlk186181170"/>
      <w:bookmarkEnd w:id="723"/>
      <w:r w:rsidRPr="00974EC5">
        <w:rPr>
          <w:lang w:val="es-ES"/>
        </w:rPr>
        <w:t xml:space="preserve">Para contrastar la hipótesis de asociación entre variables cualitativas, se aplicó la prueba de Chi cuadrado </w:t>
      </w:r>
      <w:r w:rsidR="00BE5F51" w:rsidRPr="00974EC5">
        <w:rPr>
          <w:lang w:val="es-ES"/>
        </w:rPr>
        <w:t>para cada par de variables</w:t>
      </w:r>
      <w:r w:rsidRPr="00974EC5">
        <w:rPr>
          <w:lang w:val="es-ES"/>
        </w:rPr>
        <w:t>. Se observ</w:t>
      </w:r>
      <w:r w:rsidR="00DC6467" w:rsidRPr="00974EC5">
        <w:rPr>
          <w:lang w:val="es-ES"/>
        </w:rPr>
        <w:t>aron asociaciones estadísticamente significativas</w:t>
      </w:r>
      <w:r w:rsidR="00CD77BA" w:rsidRPr="00974EC5">
        <w:rPr>
          <w:lang w:val="es-ES"/>
        </w:rPr>
        <w:t xml:space="preserve"> (p &lt; 0.05)</w:t>
      </w:r>
      <w:r w:rsidR="00DC6467" w:rsidRPr="00974EC5">
        <w:rPr>
          <w:lang w:val="es-ES"/>
        </w:rPr>
        <w:t xml:space="preserve"> entre las variables </w:t>
      </w:r>
      <w:r w:rsidR="00DC6467" w:rsidRPr="00974EC5">
        <w:rPr>
          <w:rFonts w:ascii="Menlo" w:hAnsi="Menlo" w:cs="Menlo"/>
          <w:sz w:val="22"/>
          <w:szCs w:val="22"/>
          <w:lang w:val="es-ES"/>
        </w:rPr>
        <w:t>spec1</w:t>
      </w:r>
      <w:r w:rsidR="00DC6467" w:rsidRPr="00974EC5">
        <w:rPr>
          <w:lang w:val="es-ES"/>
        </w:rPr>
        <w:t xml:space="preserve"> (espectro clínico de la primera infección) y </w:t>
      </w:r>
      <w:r w:rsidR="00DC6467" w:rsidRPr="00974EC5">
        <w:rPr>
          <w:rFonts w:ascii="Menlo" w:hAnsi="Menlo" w:cs="Menlo"/>
          <w:sz w:val="22"/>
          <w:szCs w:val="22"/>
          <w:lang w:val="es-ES"/>
        </w:rPr>
        <w:t>el</w:t>
      </w:r>
      <w:r w:rsidR="00DC6467" w:rsidRPr="00974EC5">
        <w:rPr>
          <w:lang w:val="es-ES"/>
        </w:rPr>
        <w:t xml:space="preserve"> (nivel educativo)</w:t>
      </w:r>
      <w:r w:rsidR="00BE5F51" w:rsidRPr="00974EC5">
        <w:rPr>
          <w:lang w:val="es-ES"/>
        </w:rPr>
        <w:t xml:space="preserve"> con el diagnóstico emitido (</w:t>
      </w:r>
      <w:r w:rsidR="00BE5F51" w:rsidRPr="00974EC5">
        <w:rPr>
          <w:rFonts w:ascii="Menlo" w:hAnsi="Menlo" w:cs="Menlo"/>
          <w:sz w:val="22"/>
          <w:szCs w:val="22"/>
          <w:lang w:val="es-ES"/>
        </w:rPr>
        <w:t>Target</w:t>
      </w:r>
      <w:r w:rsidR="00BE5F51" w:rsidRPr="00974EC5">
        <w:rPr>
          <w:lang w:val="es-ES"/>
        </w:rPr>
        <w:t>).</w:t>
      </w:r>
      <w:r w:rsidR="00CD77BA" w:rsidRPr="00974EC5">
        <w:rPr>
          <w:lang w:val="es-ES"/>
        </w:rPr>
        <w:t xml:space="preserve"> Sin embargo, estos resultados deben interpretarse con cautela debido al desbalance de clases observado en el análisis exploratorio de los datos, ya que este podría haber influido en los valores p obtenidos.</w:t>
      </w:r>
      <w:bookmarkEnd w:id="724"/>
    </w:p>
    <w:bookmarkEnd w:id="725"/>
    <w:p w14:paraId="11266792" w14:textId="77777777" w:rsidR="00A13751" w:rsidRPr="00974EC5" w:rsidRDefault="00A13751" w:rsidP="00922510">
      <w:pPr>
        <w:ind w:left="0" w:hanging="2"/>
        <w:rPr>
          <w:lang w:val="es-ES"/>
        </w:rPr>
      </w:pPr>
    </w:p>
    <w:p w14:paraId="31564FC9" w14:textId="6A8CAE7E" w:rsidR="00F164EB" w:rsidRPr="00974EC5" w:rsidRDefault="00F164EB" w:rsidP="00F164EB">
      <w:pPr>
        <w:ind w:left="0" w:hanging="2"/>
        <w:rPr>
          <w:i/>
          <w:iCs/>
          <w:lang w:val="es-ES"/>
        </w:rPr>
      </w:pPr>
      <w:bookmarkStart w:id="726" w:name="_Toc186200409"/>
      <w:r w:rsidRPr="00974EC5">
        <w:rPr>
          <w:i/>
          <w:iCs/>
          <w:lang w:val="es-ES"/>
        </w:rPr>
        <w:t>4.</w:t>
      </w:r>
      <w:r w:rsidR="001339C2" w:rsidRPr="00974EC5">
        <w:rPr>
          <w:i/>
          <w:iCs/>
          <w:lang w:val="es-ES"/>
        </w:rPr>
        <w:t>2</w:t>
      </w:r>
      <w:r w:rsidRPr="00974EC5">
        <w:rPr>
          <w:i/>
          <w:iCs/>
          <w:lang w:val="es-ES"/>
        </w:rPr>
        <w:t>.2) Variables cuantitativas.</w:t>
      </w:r>
      <w:bookmarkEnd w:id="726"/>
    </w:p>
    <w:p w14:paraId="5EBA6F8D" w14:textId="67C4FC9E" w:rsidR="00F164EB" w:rsidRPr="00974EC5" w:rsidRDefault="005D4383" w:rsidP="00922510">
      <w:pPr>
        <w:ind w:left="0" w:hanging="2"/>
        <w:rPr>
          <w:lang w:val="es-ES"/>
        </w:rPr>
      </w:pPr>
      <w:bookmarkStart w:id="727" w:name="_Toc186200410"/>
      <w:r w:rsidRPr="00974EC5">
        <w:rPr>
          <w:lang w:val="es-ES"/>
        </w:rPr>
        <w:t>Considerando el problema planteado y la naturaleza de las variables explicativas cuantitativas, se llevó a cabo un análisis exploratorio para verificar los supuestos necesarios para aplicar pruebas paramétricas. Al constatar que dichas variables no cumplían con los requisitos de normalidad y/o homogeneidad de varianzas, se optó por emplear una prueba no paramétrica, específicamente la U de Mann-Whitney. Los resultados mostraron diferencias estadísticamente significativas (p&lt;0.05) para todas las variables evaluadas, con excepción de las variables </w:t>
      </w:r>
      <w:r w:rsidRPr="00974EC5">
        <w:rPr>
          <w:rFonts w:ascii="Menlo" w:hAnsi="Menlo" w:cs="Menlo"/>
          <w:sz w:val="22"/>
          <w:szCs w:val="22"/>
          <w:lang w:val="es-ES"/>
        </w:rPr>
        <w:t>tn8</w:t>
      </w:r>
      <w:r w:rsidRPr="00974EC5">
        <w:rPr>
          <w:lang w:val="es-ES"/>
        </w:rPr>
        <w:t>, </w:t>
      </w:r>
      <w:r w:rsidRPr="00974EC5">
        <w:rPr>
          <w:rFonts w:ascii="Menlo" w:hAnsi="Menlo" w:cs="Menlo"/>
          <w:sz w:val="22"/>
          <w:szCs w:val="22"/>
          <w:lang w:val="es-ES"/>
        </w:rPr>
        <w:t>tn34</w:t>
      </w:r>
      <w:r w:rsidRPr="00974EC5">
        <w:rPr>
          <w:lang w:val="es-ES"/>
        </w:rPr>
        <w:t> y </w:t>
      </w:r>
      <w:r w:rsidRPr="00974EC5">
        <w:rPr>
          <w:rFonts w:ascii="Menlo" w:hAnsi="Menlo" w:cs="Menlo"/>
          <w:sz w:val="22"/>
          <w:szCs w:val="22"/>
          <w:lang w:val="es-ES"/>
        </w:rPr>
        <w:t>tn52</w:t>
      </w:r>
      <w:r w:rsidRPr="00974EC5">
        <w:rPr>
          <w:lang w:val="es-ES"/>
        </w:rPr>
        <w:t>, las cuales no presentaron diferencias significativas entre los grupos comparados.</w:t>
      </w:r>
      <w:bookmarkEnd w:id="727"/>
    </w:p>
    <w:p w14:paraId="44FF43EC" w14:textId="77777777" w:rsidR="00A13751" w:rsidRPr="00974EC5" w:rsidRDefault="00A13751" w:rsidP="00922510">
      <w:pPr>
        <w:ind w:left="0" w:hanging="2"/>
        <w:rPr>
          <w:lang w:val="es-ES"/>
        </w:rPr>
      </w:pPr>
    </w:p>
    <w:p w14:paraId="7FA01B4A" w14:textId="7D1BAC65" w:rsidR="00071F53" w:rsidRPr="00974EC5" w:rsidRDefault="001339C2" w:rsidP="00071F53">
      <w:pPr>
        <w:ind w:left="0" w:hanging="2"/>
        <w:rPr>
          <w:b/>
          <w:bCs/>
          <w:lang w:val="es-ES"/>
        </w:rPr>
      </w:pPr>
      <w:r w:rsidRPr="00974EC5">
        <w:rPr>
          <w:b/>
          <w:bCs/>
          <w:lang w:val="es-ES"/>
        </w:rPr>
        <w:t xml:space="preserve">4.3) </w:t>
      </w:r>
      <w:r w:rsidR="00071F53" w:rsidRPr="00974EC5">
        <w:rPr>
          <w:b/>
          <w:bCs/>
          <w:lang w:val="es-ES"/>
        </w:rPr>
        <w:t>Análisis predictivos.</w:t>
      </w:r>
    </w:p>
    <w:p w14:paraId="0E983118" w14:textId="77777777" w:rsidR="00071F53" w:rsidRPr="00974EC5" w:rsidRDefault="00071F53" w:rsidP="00922510">
      <w:pPr>
        <w:ind w:left="0" w:hanging="2"/>
        <w:rPr>
          <w:lang w:val="es-ES"/>
        </w:rPr>
      </w:pPr>
    </w:p>
    <w:p w14:paraId="10235DB2" w14:textId="3CA1B861" w:rsidR="00922510" w:rsidRPr="00974EC5" w:rsidRDefault="00922510" w:rsidP="00922510">
      <w:pPr>
        <w:ind w:left="0" w:hanging="2"/>
        <w:rPr>
          <w:i/>
          <w:iCs/>
          <w:lang w:val="es-ES"/>
        </w:rPr>
      </w:pPr>
      <w:bookmarkStart w:id="728" w:name="_Toc186200411"/>
      <w:bookmarkStart w:id="729" w:name="OLE_LINK27"/>
      <w:r w:rsidRPr="00974EC5">
        <w:rPr>
          <w:i/>
          <w:iCs/>
          <w:lang w:val="es-ES"/>
        </w:rPr>
        <w:t>4.</w:t>
      </w:r>
      <w:r w:rsidR="001339C2" w:rsidRPr="00974EC5">
        <w:rPr>
          <w:i/>
          <w:iCs/>
          <w:lang w:val="es-ES"/>
        </w:rPr>
        <w:t>3.1</w:t>
      </w:r>
      <w:r w:rsidRPr="00974EC5">
        <w:rPr>
          <w:i/>
          <w:iCs/>
          <w:lang w:val="es-ES"/>
        </w:rPr>
        <w:t>) Generación de</w:t>
      </w:r>
      <w:r w:rsidR="00A13751" w:rsidRPr="00974EC5">
        <w:rPr>
          <w:i/>
          <w:iCs/>
          <w:lang w:val="es-ES"/>
        </w:rPr>
        <w:t xml:space="preserve"> un modelo de clasificación utilizando regresión </w:t>
      </w:r>
      <w:commentRangeStart w:id="730"/>
      <w:r w:rsidR="00A13751" w:rsidRPr="00974EC5">
        <w:rPr>
          <w:i/>
          <w:iCs/>
          <w:lang w:val="es-ES"/>
        </w:rPr>
        <w:t>logística</w:t>
      </w:r>
      <w:commentRangeEnd w:id="730"/>
      <w:r w:rsidR="00974EC5">
        <w:rPr>
          <w:rStyle w:val="Refdecomentario"/>
        </w:rPr>
        <w:commentReference w:id="730"/>
      </w:r>
      <w:r w:rsidR="00A13751" w:rsidRPr="00974EC5">
        <w:rPr>
          <w:i/>
          <w:iCs/>
          <w:lang w:val="es-ES"/>
        </w:rPr>
        <w:t>.</w:t>
      </w:r>
      <w:bookmarkEnd w:id="728"/>
    </w:p>
    <w:p w14:paraId="4F7E7C44" w14:textId="685155A7" w:rsidR="005D4383" w:rsidRPr="00974EC5" w:rsidRDefault="005D4383" w:rsidP="005D4383">
      <w:pPr>
        <w:ind w:left="0" w:hanging="2"/>
        <w:rPr>
          <w:lang w:val="es-ES"/>
        </w:rPr>
      </w:pPr>
      <w:bookmarkStart w:id="731" w:name="_Toc186200412"/>
      <w:bookmarkEnd w:id="729"/>
      <w:r w:rsidRPr="00974EC5">
        <w:rPr>
          <w:lang w:val="es-ES"/>
        </w:rPr>
        <w:t xml:space="preserve">Tras el análisis exploratorio de los datos, se procedió a desarrollar un modelo inicial de aprendizaje automático supervisado con el objetivo de clasificar las observaciones. Dado que la variable objetivo presenta dos clases, se optó por construir un modelo de regresión logística como punto de partida. Este tipo de modelo es ampliamente utilizado debido a su balance entre simplicidad, interpretabilidad y capacidad para estimar probabilidades asociadas a cada clase. Sin embargo, también está limitado por una serie de asunciones estadísticas, tales como la linealidad de las relaciones entre las variables predictoras y el logit de la variable objetivo, la independencia de los errores, la ausencia de multicolinealidad significativa entre las variables explicativas, entre otras. </w:t>
      </w:r>
      <w:r w:rsidR="001F3F79" w:rsidRPr="00974EC5">
        <w:rPr>
          <w:lang w:val="es-ES"/>
        </w:rPr>
        <w:t xml:space="preserve">Al contrastarse estos supuestos (mediante el cálculo del factor de inflación de la varianza -VIF- y mediante análisis gráficos) se observó que todas las variables cumplen los supuestos, excepto por la variable </w:t>
      </w:r>
      <w:r w:rsidR="001F3F79" w:rsidRPr="00974EC5">
        <w:rPr>
          <w:rFonts w:ascii="Menlo" w:hAnsi="Menlo" w:cs="Menlo"/>
          <w:sz w:val="22"/>
          <w:szCs w:val="22"/>
          <w:lang w:val="es-ES"/>
        </w:rPr>
        <w:t>tn6</w:t>
      </w:r>
      <w:r w:rsidR="001F3F79" w:rsidRPr="00974EC5">
        <w:rPr>
          <w:lang w:val="es-ES"/>
        </w:rPr>
        <w:t xml:space="preserve"> que no cumple el supuesto de independencia de los errores (datos no mostrados). </w:t>
      </w:r>
      <w:r w:rsidRPr="00974EC5">
        <w:rPr>
          <w:lang w:val="es-ES"/>
        </w:rPr>
        <w:t>A pesar de esta limitaci</w:t>
      </w:r>
      <w:r w:rsidR="001F3F79" w:rsidRPr="00974EC5">
        <w:rPr>
          <w:lang w:val="es-ES"/>
        </w:rPr>
        <w:t>ón</w:t>
      </w:r>
      <w:r w:rsidRPr="00974EC5">
        <w:rPr>
          <w:lang w:val="es-ES"/>
        </w:rPr>
        <w:t>, la regresión logística se seleccionó como modelo base para proporcionar un marco de referencia inicial, que permit</w:t>
      </w:r>
      <w:r w:rsidR="001F3F79" w:rsidRPr="00974EC5">
        <w:rPr>
          <w:lang w:val="es-ES"/>
        </w:rPr>
        <w:t>iera</w:t>
      </w:r>
      <w:r w:rsidRPr="00974EC5">
        <w:rPr>
          <w:lang w:val="es-ES"/>
        </w:rPr>
        <w:t xml:space="preserve"> evaluar inicialmente </w:t>
      </w:r>
      <w:r w:rsidRPr="00974EC5">
        <w:rPr>
          <w:lang w:val="es-ES"/>
        </w:rPr>
        <w:lastRenderedPageBreak/>
        <w:t>la capacidad de las variables explicativas para discriminar entre las clases y establecer una línea de rendimiento. Este enfoque será complementado posteriormente con modelos más complejos y flexibles que no dependan de las mismas restricciones, para garantizar un análisis más robusto y mejorar el rendimiento predictivo.</w:t>
      </w:r>
      <w:bookmarkEnd w:id="731"/>
    </w:p>
    <w:p w14:paraId="70F00C59" w14:textId="7DA5028E" w:rsidR="003C009A" w:rsidRPr="00974EC5" w:rsidRDefault="003C009A" w:rsidP="003C009A">
      <w:pPr>
        <w:ind w:left="0" w:hanging="2"/>
        <w:rPr>
          <w:lang w:val="es-ES"/>
        </w:rPr>
      </w:pPr>
      <w:bookmarkStart w:id="732" w:name="_Toc186200413"/>
      <w:commentRangeStart w:id="733"/>
      <w:r w:rsidRPr="00974EC5">
        <w:rPr>
          <w:lang w:val="es-ES"/>
        </w:rPr>
        <w:t xml:space="preserve">Para evaluar el desempeño del modelo logístico, se dividió la base de datos en dos subconjuntos: un </w:t>
      </w:r>
      <w:r w:rsidR="00961480" w:rsidRPr="00974EC5">
        <w:rPr>
          <w:lang w:val="es-ES"/>
        </w:rPr>
        <w:t>8</w:t>
      </w:r>
      <w:r w:rsidRPr="00974EC5">
        <w:rPr>
          <w:lang w:val="es-ES"/>
        </w:rPr>
        <w:t xml:space="preserve">0% de las observaciones fue utilizado para el entrenamiento del modelo, mientras que el </w:t>
      </w:r>
      <w:r w:rsidR="00961480" w:rsidRPr="00974EC5">
        <w:rPr>
          <w:lang w:val="es-ES"/>
        </w:rPr>
        <w:t>2</w:t>
      </w:r>
      <w:r w:rsidRPr="00974EC5">
        <w:rPr>
          <w:lang w:val="es-ES"/>
        </w:rPr>
        <w:t xml:space="preserve">0% restante se destinó para la prueba, asegurando que este conjunto de datos no se hubiera presentado previamente al modelo durante su entrenamiento. </w:t>
      </w:r>
      <w:commentRangeEnd w:id="733"/>
      <w:r w:rsidR="008140FD" w:rsidRPr="00974EC5">
        <w:rPr>
          <w:rStyle w:val="Refdecomentario"/>
          <w:lang w:val="es-ES"/>
        </w:rPr>
        <w:commentReference w:id="733"/>
      </w:r>
      <w:r w:rsidRPr="00974EC5">
        <w:rPr>
          <w:lang w:val="es-ES"/>
        </w:rPr>
        <w:t>Los resultados del análisis indicaron que los coeficientes asociados a las variables </w:t>
      </w:r>
      <w:r w:rsidRPr="00974EC5">
        <w:rPr>
          <w:rFonts w:ascii="Menlo" w:hAnsi="Menlo" w:cs="Menlo"/>
          <w:sz w:val="22"/>
          <w:szCs w:val="22"/>
          <w:lang w:val="es-ES"/>
        </w:rPr>
        <w:t>ptg19</w:t>
      </w:r>
      <w:r w:rsidRPr="00974EC5">
        <w:rPr>
          <w:lang w:val="es-ES"/>
        </w:rPr>
        <w:t>, </w:t>
      </w:r>
      <w:r w:rsidRPr="00974EC5">
        <w:rPr>
          <w:rFonts w:ascii="Menlo" w:hAnsi="Menlo" w:cs="Menlo"/>
          <w:sz w:val="22"/>
          <w:szCs w:val="22"/>
          <w:lang w:val="es-ES"/>
        </w:rPr>
        <w:t>tn12</w:t>
      </w:r>
      <w:r w:rsidRPr="00974EC5">
        <w:rPr>
          <w:lang w:val="es-ES"/>
        </w:rPr>
        <w:t> y </w:t>
      </w:r>
      <w:r w:rsidRPr="00974EC5">
        <w:rPr>
          <w:rFonts w:ascii="Menlo" w:hAnsi="Menlo" w:cs="Menlo"/>
          <w:sz w:val="22"/>
          <w:szCs w:val="22"/>
          <w:lang w:val="es-ES"/>
        </w:rPr>
        <w:t>tn30</w:t>
      </w:r>
      <w:r w:rsidRPr="00974EC5">
        <w:rPr>
          <w:lang w:val="es-ES"/>
        </w:rPr>
        <w:t> fueron estadísticamente significativos, sugiriendo una contribución relevante de estas variables en la predicción de la variable objetivo.</w:t>
      </w:r>
      <w:bookmarkEnd w:id="732"/>
    </w:p>
    <w:p w14:paraId="4416B7C8" w14:textId="40FDD113" w:rsidR="003C009A" w:rsidRPr="00974EC5" w:rsidRDefault="003C009A" w:rsidP="003C009A">
      <w:pPr>
        <w:ind w:left="0" w:hanging="2"/>
        <w:rPr>
          <w:lang w:val="es-ES"/>
        </w:rPr>
      </w:pPr>
      <w:bookmarkStart w:id="734" w:name="_Toc186200414"/>
      <w:bookmarkStart w:id="735" w:name="OLE_LINK28"/>
      <w:r w:rsidRPr="00974EC5">
        <w:rPr>
          <w:lang w:val="es-ES"/>
        </w:rPr>
        <w:t>En línea con los objetivos clínicos de este trabajo, se priorizaron métricas clave para evaluar el rendimiento del modelo.</w:t>
      </w:r>
      <w:commentRangeStart w:id="736"/>
      <w:r w:rsidRPr="00974EC5">
        <w:rPr>
          <w:lang w:val="es-ES"/>
        </w:rPr>
        <w:t xml:space="preserve"> La sensibilidad, definida como la capacidad del modelo para identificar correctamente los casos positivos, alcanzó un 8</w:t>
      </w:r>
      <w:r w:rsidR="00C43E31" w:rsidRPr="00974EC5">
        <w:rPr>
          <w:lang w:val="es-ES"/>
        </w:rPr>
        <w:t>7</w:t>
      </w:r>
      <w:r w:rsidRPr="00974EC5">
        <w:rPr>
          <w:lang w:val="es-ES"/>
        </w:rPr>
        <w:t>,</w:t>
      </w:r>
      <w:r w:rsidR="00C43E31" w:rsidRPr="00974EC5">
        <w:rPr>
          <w:lang w:val="es-ES"/>
        </w:rPr>
        <w:t>10</w:t>
      </w:r>
      <w:r w:rsidRPr="00974EC5">
        <w:rPr>
          <w:lang w:val="es-ES"/>
        </w:rPr>
        <w:t xml:space="preserve">%. Por otro lado, la especificidad, que mide la proporción de verdaderos negativos correctamente identificados, fue del </w:t>
      </w:r>
      <w:r w:rsidR="00C43E31" w:rsidRPr="00974EC5">
        <w:rPr>
          <w:lang w:val="es-ES"/>
        </w:rPr>
        <w:t>33</w:t>
      </w:r>
      <w:r w:rsidRPr="00974EC5">
        <w:rPr>
          <w:lang w:val="es-ES"/>
        </w:rPr>
        <w:t>,3</w:t>
      </w:r>
      <w:r w:rsidR="00C43E31" w:rsidRPr="00974EC5">
        <w:rPr>
          <w:lang w:val="es-ES"/>
        </w:rPr>
        <w:t>3</w:t>
      </w:r>
      <w:r w:rsidRPr="00974EC5">
        <w:rPr>
          <w:lang w:val="es-ES"/>
        </w:rPr>
        <w:t xml:space="preserve">%. Además, se obtuvo el valor F1, una métrica que combina la precisión y la sensibilidad en una única media armónica, </w:t>
      </w:r>
      <w:r w:rsidR="00114253" w:rsidRPr="00974EC5">
        <w:rPr>
          <w:lang w:val="es-ES"/>
        </w:rPr>
        <w:t>que alcanzó</w:t>
      </w:r>
      <w:r w:rsidRPr="00974EC5">
        <w:rPr>
          <w:lang w:val="es-ES"/>
        </w:rPr>
        <w:t xml:space="preserve"> un valor de 7</w:t>
      </w:r>
      <w:r w:rsidR="00C43E31" w:rsidRPr="00974EC5">
        <w:rPr>
          <w:lang w:val="es-ES"/>
        </w:rPr>
        <w:t>7</w:t>
      </w:r>
      <w:r w:rsidRPr="00974EC5">
        <w:rPr>
          <w:lang w:val="es-ES"/>
        </w:rPr>
        <w:t>,</w:t>
      </w:r>
      <w:r w:rsidR="00C43E31" w:rsidRPr="00974EC5">
        <w:rPr>
          <w:lang w:val="es-ES"/>
        </w:rPr>
        <w:t>14</w:t>
      </w:r>
      <w:r w:rsidRPr="00974EC5">
        <w:rPr>
          <w:lang w:val="es-ES"/>
        </w:rPr>
        <w:t xml:space="preserve">%. En cuanto a la </w:t>
      </w:r>
      <w:r w:rsidR="00611DA4" w:rsidRPr="00974EC5">
        <w:rPr>
          <w:lang w:val="es-ES"/>
        </w:rPr>
        <w:t>exactitud</w:t>
      </w:r>
      <w:r w:rsidRPr="00974EC5">
        <w:rPr>
          <w:lang w:val="es-ES"/>
        </w:rPr>
        <w:t xml:space="preserve"> (</w:t>
      </w:r>
      <w:proofErr w:type="spellStart"/>
      <w:r w:rsidRPr="00974EC5">
        <w:rPr>
          <w:i/>
          <w:iCs/>
          <w:lang w:val="es-ES"/>
        </w:rPr>
        <w:t>accuracy</w:t>
      </w:r>
      <w:proofErr w:type="spellEnd"/>
      <w:r w:rsidRPr="00974EC5">
        <w:rPr>
          <w:lang w:val="es-ES"/>
        </w:rPr>
        <w:t>, en inglés), que representa la proporción de predicciones correctas en el total de observaciones, fue del 6</w:t>
      </w:r>
      <w:r w:rsidR="00C43E31" w:rsidRPr="00974EC5">
        <w:rPr>
          <w:lang w:val="es-ES"/>
        </w:rPr>
        <w:t>7</w:t>
      </w:r>
      <w:r w:rsidRPr="00974EC5">
        <w:rPr>
          <w:lang w:val="es-ES"/>
        </w:rPr>
        <w:t>,3</w:t>
      </w:r>
      <w:r w:rsidR="00C43E31" w:rsidRPr="00974EC5">
        <w:rPr>
          <w:lang w:val="es-ES"/>
        </w:rPr>
        <w:t>5</w:t>
      </w:r>
      <w:r w:rsidRPr="00974EC5">
        <w:rPr>
          <w:lang w:val="es-ES"/>
        </w:rPr>
        <w:t>%. Finalmente, el AUC fue 0,</w:t>
      </w:r>
      <w:r w:rsidR="00C43E31" w:rsidRPr="00974EC5">
        <w:rPr>
          <w:lang w:val="es-ES"/>
        </w:rPr>
        <w:t>719</w:t>
      </w:r>
      <w:r w:rsidRPr="00974EC5">
        <w:rPr>
          <w:lang w:val="es-ES"/>
        </w:rPr>
        <w:t>. La curva ROC generada por el modelo es recogida en la figura 8.</w:t>
      </w:r>
      <w:bookmarkEnd w:id="734"/>
      <w:commentRangeEnd w:id="736"/>
      <w:r w:rsidR="008140FD" w:rsidRPr="00974EC5">
        <w:rPr>
          <w:rStyle w:val="Refdecomentario"/>
          <w:lang w:val="es-ES"/>
        </w:rPr>
        <w:commentReference w:id="736"/>
      </w:r>
    </w:p>
    <w:p w14:paraId="086C3B82" w14:textId="7E20F09F" w:rsidR="003C009A" w:rsidRPr="00974EC5" w:rsidRDefault="00C43E31" w:rsidP="003C009A">
      <w:pPr>
        <w:ind w:left="0" w:hanging="2"/>
        <w:rPr>
          <w:lang w:val="es-ES"/>
        </w:rPr>
      </w:pPr>
      <w:bookmarkStart w:id="737" w:name="_Toc186200415"/>
      <w:bookmarkEnd w:id="735"/>
      <w:r w:rsidRPr="00974EC5">
        <w:rPr>
          <w:noProof/>
          <w:lang w:val="es-ES" w:eastAsia="ca-ES"/>
        </w:rPr>
        <w:drawing>
          <wp:inline distT="0" distB="0" distL="0" distR="0" wp14:anchorId="50BBF8F3" wp14:editId="40B5399E">
            <wp:extent cx="5400675" cy="3375660"/>
            <wp:effectExtent l="0" t="0" r="0" b="0"/>
            <wp:docPr id="211068349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83499" name="Imagen 2110683499"/>
                    <pic:cNvPicPr/>
                  </pic:nvPicPr>
                  <pic:blipFill>
                    <a:blip r:embed="rId51"/>
                    <a:stretch>
                      <a:fillRect/>
                    </a:stretch>
                  </pic:blipFill>
                  <pic:spPr>
                    <a:xfrm>
                      <a:off x="0" y="0"/>
                      <a:ext cx="5400675" cy="3375660"/>
                    </a:xfrm>
                    <a:prstGeom prst="rect">
                      <a:avLst/>
                    </a:prstGeom>
                  </pic:spPr>
                </pic:pic>
              </a:graphicData>
            </a:graphic>
          </wp:inline>
        </w:drawing>
      </w:r>
      <w:bookmarkEnd w:id="737"/>
    </w:p>
    <w:p w14:paraId="5C2AF814" w14:textId="77777777" w:rsidR="00EC3F4F" w:rsidRPr="00974EC5" w:rsidRDefault="00EC3F4F">
      <w:pPr>
        <w:ind w:left="0" w:hanging="2"/>
        <w:rPr>
          <w:lang w:val="es-ES"/>
        </w:rPr>
      </w:pPr>
    </w:p>
    <w:p w14:paraId="6C474631" w14:textId="01C5BDA3" w:rsidR="00C60842" w:rsidRPr="00974EC5" w:rsidRDefault="003C009A" w:rsidP="003C009A">
      <w:pPr>
        <w:pStyle w:val="Descripcin"/>
        <w:ind w:left="0" w:hanging="2"/>
        <w:jc w:val="center"/>
        <w:rPr>
          <w:lang w:val="es-ES"/>
        </w:rPr>
      </w:pPr>
      <w:bookmarkStart w:id="738" w:name="_Toc186189398"/>
      <w:bookmarkStart w:id="739" w:name="_Toc186189467"/>
      <w:bookmarkStart w:id="740" w:name="_Toc186189628"/>
      <w:bookmarkStart w:id="741" w:name="_Toc186200416"/>
      <w:bookmarkStart w:id="742" w:name="_Toc186281855"/>
      <w:r w:rsidRPr="00974EC5">
        <w:rPr>
          <w:lang w:val="es-ES"/>
        </w:rPr>
        <w:t xml:space="preserve">Figura </w:t>
      </w:r>
      <w:r w:rsidR="0042480F" w:rsidRPr="00974EC5">
        <w:rPr>
          <w:lang w:val="es-ES"/>
        </w:rPr>
        <w:fldChar w:fldCharType="begin"/>
      </w:r>
      <w:r w:rsidR="0042480F" w:rsidRPr="00974EC5">
        <w:rPr>
          <w:lang w:val="es-ES"/>
        </w:rPr>
        <w:instrText xml:space="preserve"> SEQ Figura \* ARABIC </w:instrText>
      </w:r>
      <w:r w:rsidR="0042480F" w:rsidRPr="00974EC5">
        <w:rPr>
          <w:lang w:val="es-ES"/>
        </w:rPr>
        <w:fldChar w:fldCharType="separate"/>
      </w:r>
      <w:r w:rsidR="00640F69" w:rsidRPr="00974EC5">
        <w:rPr>
          <w:lang w:val="es-ES"/>
        </w:rPr>
        <w:t>8</w:t>
      </w:r>
      <w:r w:rsidR="0042480F" w:rsidRPr="00974EC5">
        <w:rPr>
          <w:lang w:val="es-ES"/>
        </w:rPr>
        <w:fldChar w:fldCharType="end"/>
      </w:r>
      <w:r w:rsidRPr="00974EC5">
        <w:rPr>
          <w:lang w:val="es-ES"/>
        </w:rPr>
        <w:t xml:space="preserve">: </w:t>
      </w:r>
      <w:bookmarkStart w:id="743" w:name="_Hlk186214205"/>
      <w:r w:rsidRPr="00974EC5">
        <w:rPr>
          <w:b w:val="0"/>
          <w:bCs w:val="0"/>
          <w:lang w:val="es-ES"/>
        </w:rPr>
        <w:t xml:space="preserve">Curva ROC (Modelo logístico). </w:t>
      </w:r>
      <w:bookmarkStart w:id="744" w:name="_Hlk186184652"/>
      <w:r w:rsidRPr="00974EC5">
        <w:rPr>
          <w:b w:val="0"/>
          <w:bCs w:val="0"/>
          <w:lang w:val="es-ES"/>
        </w:rPr>
        <w:t xml:space="preserve">Se generó un modelo logístico para utilizarse como modelo de base sobre el que comparar modelos más complejos. Esta curva representa la </w:t>
      </w:r>
      <w:proofErr w:type="spellStart"/>
      <w:r w:rsidR="00114253" w:rsidRPr="00974EC5">
        <w:rPr>
          <w:b w:val="0"/>
          <w:bCs w:val="0"/>
          <w:lang w:val="es-ES"/>
        </w:rPr>
        <w:t>la</w:t>
      </w:r>
      <w:proofErr w:type="spellEnd"/>
      <w:r w:rsidR="00114253" w:rsidRPr="00974EC5">
        <w:rPr>
          <w:b w:val="0"/>
          <w:bCs w:val="0"/>
          <w:lang w:val="es-ES"/>
        </w:rPr>
        <w:t xml:space="preserve"> especificidad en el eje X y la </w:t>
      </w:r>
      <w:r w:rsidRPr="00974EC5">
        <w:rPr>
          <w:b w:val="0"/>
          <w:bCs w:val="0"/>
          <w:lang w:val="es-ES"/>
        </w:rPr>
        <w:t xml:space="preserve">sensibilidad en el eje Y. Un modelo con sensibilidad y especificidad máxima generaría una gráfica en forma de L invertida, en tanto que un modelo que generara predicciones al azar generaría una gráfica que se acercaría a una línea diagonal. </w:t>
      </w:r>
      <w:r w:rsidRPr="00974EC5">
        <w:rPr>
          <w:b w:val="0"/>
          <w:bCs w:val="0"/>
          <w:lang w:val="es-ES"/>
        </w:rPr>
        <w:lastRenderedPageBreak/>
        <w:t>A medida que los valores de sensibilidad y especificidad obtenidos por el modelo mejoran, el gráfico se acerca a la forma ideal de L invertida.</w:t>
      </w:r>
      <w:bookmarkEnd w:id="738"/>
      <w:bookmarkEnd w:id="739"/>
      <w:bookmarkEnd w:id="740"/>
      <w:bookmarkEnd w:id="741"/>
      <w:bookmarkEnd w:id="742"/>
      <w:bookmarkEnd w:id="743"/>
    </w:p>
    <w:bookmarkEnd w:id="744"/>
    <w:p w14:paraId="706BCDF0" w14:textId="77777777" w:rsidR="003C009A" w:rsidRPr="00974EC5" w:rsidRDefault="003C009A" w:rsidP="003C009A">
      <w:pPr>
        <w:ind w:left="0" w:hanging="2"/>
        <w:rPr>
          <w:lang w:val="es-ES"/>
        </w:rPr>
      </w:pPr>
    </w:p>
    <w:p w14:paraId="0E80FE98" w14:textId="1746330F" w:rsidR="003C009A" w:rsidRPr="00974EC5" w:rsidRDefault="00BB4A37" w:rsidP="003C009A">
      <w:pPr>
        <w:ind w:left="0" w:hanging="2"/>
        <w:rPr>
          <w:lang w:val="es-ES"/>
        </w:rPr>
      </w:pPr>
      <w:bookmarkStart w:id="745" w:name="_Toc186200417"/>
      <w:bookmarkStart w:id="746" w:name="_Hlk186183827"/>
      <w:r w:rsidRPr="00974EC5">
        <w:rPr>
          <w:lang w:val="es-ES"/>
        </w:rPr>
        <w:t>Otro modelo que puede ser utilizado como base puede ser un modelo de tipo discriminante lineal, pero el conjunto de datos no cumple con los postulados requerid</w:t>
      </w:r>
      <w:r w:rsidR="00A82115" w:rsidRPr="00974EC5">
        <w:rPr>
          <w:lang w:val="es-ES"/>
        </w:rPr>
        <w:t>o</w:t>
      </w:r>
      <w:r w:rsidRPr="00974EC5">
        <w:rPr>
          <w:lang w:val="es-ES"/>
        </w:rPr>
        <w:t>s por lo que no es aplicable (datos no mostrados).</w:t>
      </w:r>
      <w:bookmarkEnd w:id="745"/>
    </w:p>
    <w:bookmarkEnd w:id="746"/>
    <w:p w14:paraId="521F51CE" w14:textId="77777777" w:rsidR="00C60842" w:rsidRPr="00974EC5" w:rsidRDefault="00C60842">
      <w:pPr>
        <w:ind w:left="0" w:hanging="2"/>
        <w:rPr>
          <w:lang w:val="es-ES"/>
        </w:rPr>
      </w:pPr>
    </w:p>
    <w:p w14:paraId="3211444A" w14:textId="557D9A6B" w:rsidR="00961480" w:rsidRPr="00974EC5" w:rsidRDefault="00961480" w:rsidP="00961480">
      <w:pPr>
        <w:ind w:left="0" w:hanging="2"/>
        <w:rPr>
          <w:i/>
          <w:iCs/>
          <w:lang w:val="es-ES"/>
        </w:rPr>
      </w:pPr>
      <w:bookmarkStart w:id="747" w:name="_Toc186200418"/>
      <w:r w:rsidRPr="00974EC5">
        <w:rPr>
          <w:i/>
          <w:iCs/>
          <w:lang w:val="es-ES"/>
        </w:rPr>
        <w:t>4.</w:t>
      </w:r>
      <w:r w:rsidR="001339C2" w:rsidRPr="00974EC5">
        <w:rPr>
          <w:i/>
          <w:iCs/>
          <w:lang w:val="es-ES"/>
        </w:rPr>
        <w:t>3.2</w:t>
      </w:r>
      <w:r w:rsidRPr="00974EC5">
        <w:rPr>
          <w:i/>
          <w:iCs/>
          <w:lang w:val="es-ES"/>
        </w:rPr>
        <w:t>) Generación de un modelo de clasificación utilizando XGBoost.</w:t>
      </w:r>
      <w:bookmarkEnd w:id="747"/>
    </w:p>
    <w:p w14:paraId="2FC7B3C9" w14:textId="0EB0D0D2" w:rsidR="00C43E31" w:rsidRPr="00974EC5" w:rsidRDefault="00611DA4" w:rsidP="00C43E31">
      <w:pPr>
        <w:ind w:left="0" w:hanging="2"/>
        <w:rPr>
          <w:lang w:val="es-ES"/>
        </w:rPr>
      </w:pPr>
      <w:bookmarkStart w:id="748" w:name="_Toc186200419"/>
      <w:bookmarkStart w:id="749" w:name="OLE_LINK29"/>
      <w:r w:rsidRPr="00974EC5">
        <w:rPr>
          <w:lang w:val="es-ES"/>
        </w:rPr>
        <w:t xml:space="preserve">Dada la naturaleza de los datos clínicos utilizados, se consideró que un modelo basado en árboles sería más adecuado para abordar el problema planteado. Entre las diversas opciones disponibles, XGBoost destaca como una de las técnicas </w:t>
      </w:r>
      <w:r w:rsidR="00985377" w:rsidRPr="00974EC5">
        <w:rPr>
          <w:lang w:val="es-ES"/>
        </w:rPr>
        <w:t>típicamente seleccionadas</w:t>
      </w:r>
      <w:r w:rsidRPr="00974EC5">
        <w:rPr>
          <w:lang w:val="es-ES"/>
        </w:rPr>
        <w:t xml:space="preserve"> en el ámbito biomédico debido a su alta escalabilidad, robustez frente a datos desbalanceados y flexibilidad en cuanto a los supuestos matemáticos y estadísticos. Sin embargo, una de las limitaciones de XGBoost es su carácter de “caja negra”, lo que dificulta la interpretación directa de las predicciones. </w:t>
      </w:r>
      <w:r w:rsidR="00C43E31" w:rsidRPr="00974EC5">
        <w:rPr>
          <w:lang w:val="es-ES"/>
        </w:rPr>
        <w:t>Una forma de abordar esta limitación es mediante el análisis de la importancia de las variables, un parámetro que mide la contribución de cada variable a la generación de las “ramas” de decisión de</w:t>
      </w:r>
      <w:r w:rsidR="00397316" w:rsidRPr="00974EC5">
        <w:rPr>
          <w:lang w:val="es-ES"/>
        </w:rPr>
        <w:t xml:space="preserve"> cada</w:t>
      </w:r>
      <w:r w:rsidR="00C43E31" w:rsidRPr="00974EC5">
        <w:rPr>
          <w:lang w:val="es-ES"/>
        </w:rPr>
        <w:t xml:space="preserve"> árbol</w:t>
      </w:r>
      <w:r w:rsidR="00397316" w:rsidRPr="00974EC5">
        <w:rPr>
          <w:lang w:val="es-ES"/>
        </w:rPr>
        <w:t xml:space="preserve"> generado durante el entrenamiento del modelo</w:t>
      </w:r>
      <w:r w:rsidR="00C43E31" w:rsidRPr="00974EC5">
        <w:rPr>
          <w:lang w:val="es-ES"/>
        </w:rPr>
        <w:t>. No obstante, esta métrica solo proporciona una visión general del modelo y no permite interpretar de forma específica el impacto de las variables en cada observación individual. Para superar esta restricción, se pueden emplear los valores SHAP, que permiten cuantificar la contribución de cada variable a cada una de las predicciones realizadas, ofreciendo así una interpretación más detallada y personalizada del modelo, contribuyendo a la transparencia de las decisiones clínicas que puedan ser apoyadas por la aplicación de</w:t>
      </w:r>
      <w:r w:rsidR="00397316" w:rsidRPr="00974EC5">
        <w:rPr>
          <w:lang w:val="es-ES"/>
        </w:rPr>
        <w:t xml:space="preserve"> este</w:t>
      </w:r>
      <w:r w:rsidR="00C43E31" w:rsidRPr="00974EC5">
        <w:rPr>
          <w:lang w:val="es-ES"/>
        </w:rPr>
        <w:t>.</w:t>
      </w:r>
      <w:bookmarkEnd w:id="748"/>
    </w:p>
    <w:p w14:paraId="3C6094D2" w14:textId="650BFA28" w:rsidR="00611DA4" w:rsidRPr="00974EC5" w:rsidRDefault="00611DA4" w:rsidP="00611DA4">
      <w:pPr>
        <w:ind w:left="0" w:hanging="2"/>
        <w:rPr>
          <w:lang w:val="es-ES"/>
        </w:rPr>
      </w:pPr>
      <w:bookmarkStart w:id="750" w:name="_Toc186200420"/>
      <w:bookmarkEnd w:id="749"/>
      <w:r w:rsidRPr="00974EC5">
        <w:rPr>
          <w:lang w:val="es-ES"/>
        </w:rPr>
        <w:t xml:space="preserve">Para la construcción del modelo, los datos se dividieron en dos subconjuntos: un 80% para entrenamiento y un 20% para prueba. Posteriormente, se aplicó validación cruzada para ajustar los hiperparámetros óptimos, utilizando el área bajo la curva ROC (AUC-ROC) como métrica de optimización. Finalmente, el modelo fue entrenado de forma definitiva utilizando los hiperparámetros seleccionados, </w:t>
      </w:r>
      <w:r w:rsidR="00397316" w:rsidRPr="00974EC5">
        <w:rPr>
          <w:lang w:val="es-ES"/>
        </w:rPr>
        <w:t>con el objeto de maximizar</w:t>
      </w:r>
      <w:r w:rsidRPr="00974EC5">
        <w:rPr>
          <w:lang w:val="es-ES"/>
        </w:rPr>
        <w:t xml:space="preserve"> su rendimiento predictivo.</w:t>
      </w:r>
      <w:bookmarkEnd w:id="750"/>
    </w:p>
    <w:p w14:paraId="7D8B6365" w14:textId="71BBF43C" w:rsidR="007C5439" w:rsidRPr="00974EC5" w:rsidRDefault="007C5439" w:rsidP="007C5439">
      <w:pPr>
        <w:ind w:left="0" w:hanging="2"/>
        <w:rPr>
          <w:lang w:val="es-ES"/>
        </w:rPr>
      </w:pPr>
      <w:bookmarkStart w:id="751" w:name="_Toc186200421"/>
      <w:r w:rsidRPr="00974EC5">
        <w:rPr>
          <w:lang w:val="es-ES"/>
        </w:rPr>
        <w:t>Nuevamente, en línea con los objetivos clínicos de este trabajo, se priorizaron métricas clave para evaluar el rendimiento del modelo. La sensibilidad alcanzó un 78,38% y la especificidad fue del 90,91%. Además, se obtuvo un valor F1 de 86,57%. En cuanto a la exactitud</w:t>
      </w:r>
      <w:r w:rsidR="00611DA4" w:rsidRPr="00974EC5">
        <w:rPr>
          <w:lang w:val="es-ES"/>
        </w:rPr>
        <w:t xml:space="preserve">, </w:t>
      </w:r>
      <w:r w:rsidRPr="00974EC5">
        <w:rPr>
          <w:lang w:val="es-ES"/>
        </w:rPr>
        <w:t xml:space="preserve">fue del </w:t>
      </w:r>
      <w:r w:rsidR="00611DA4" w:rsidRPr="00974EC5">
        <w:rPr>
          <w:lang w:val="es-ES"/>
        </w:rPr>
        <w:t>81,25</w:t>
      </w:r>
      <w:r w:rsidRPr="00974EC5">
        <w:rPr>
          <w:lang w:val="es-ES"/>
        </w:rPr>
        <w:t xml:space="preserve">%. Finalmente, el </w:t>
      </w:r>
      <w:r w:rsidR="00611DA4" w:rsidRPr="00974EC5">
        <w:rPr>
          <w:lang w:val="es-ES"/>
        </w:rPr>
        <w:t xml:space="preserve">valor </w:t>
      </w:r>
      <w:r w:rsidRPr="00974EC5">
        <w:rPr>
          <w:lang w:val="es-ES"/>
        </w:rPr>
        <w:t>AUC fue 0,8</w:t>
      </w:r>
      <w:r w:rsidR="00611DA4" w:rsidRPr="00974EC5">
        <w:rPr>
          <w:lang w:val="es-ES"/>
        </w:rPr>
        <w:t>85</w:t>
      </w:r>
      <w:r w:rsidRPr="00974EC5">
        <w:rPr>
          <w:lang w:val="es-ES"/>
        </w:rPr>
        <w:t xml:space="preserve">. La curva ROC generada por el modelo es recogida en la figura </w:t>
      </w:r>
      <w:r w:rsidR="00611DA4" w:rsidRPr="00974EC5">
        <w:rPr>
          <w:lang w:val="es-ES"/>
        </w:rPr>
        <w:t>9</w:t>
      </w:r>
      <w:r w:rsidRPr="00974EC5">
        <w:rPr>
          <w:lang w:val="es-ES"/>
        </w:rPr>
        <w:t>.</w:t>
      </w:r>
      <w:bookmarkEnd w:id="751"/>
    </w:p>
    <w:p w14:paraId="4E586F7F" w14:textId="4E169D6F" w:rsidR="00611DA4" w:rsidRPr="00974EC5" w:rsidRDefault="00611DA4" w:rsidP="007C5439">
      <w:pPr>
        <w:ind w:left="0" w:hanging="2"/>
        <w:rPr>
          <w:lang w:val="es-ES"/>
        </w:rPr>
      </w:pPr>
      <w:bookmarkStart w:id="752" w:name="_Toc186200422"/>
      <w:r w:rsidRPr="00974EC5">
        <w:rPr>
          <w:noProof/>
          <w:lang w:val="es-ES" w:eastAsia="ca-ES"/>
        </w:rPr>
        <w:lastRenderedPageBreak/>
        <w:drawing>
          <wp:inline distT="0" distB="0" distL="0" distR="0" wp14:anchorId="54A2877C" wp14:editId="153E5BB6">
            <wp:extent cx="5400675" cy="3375660"/>
            <wp:effectExtent l="0" t="0" r="0" b="0"/>
            <wp:docPr id="19551175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17574" name="Imagen 1955117574"/>
                    <pic:cNvPicPr/>
                  </pic:nvPicPr>
                  <pic:blipFill>
                    <a:blip r:embed="rId52"/>
                    <a:stretch>
                      <a:fillRect/>
                    </a:stretch>
                  </pic:blipFill>
                  <pic:spPr>
                    <a:xfrm>
                      <a:off x="0" y="0"/>
                      <a:ext cx="5400675" cy="3375660"/>
                    </a:xfrm>
                    <a:prstGeom prst="rect">
                      <a:avLst/>
                    </a:prstGeom>
                  </pic:spPr>
                </pic:pic>
              </a:graphicData>
            </a:graphic>
          </wp:inline>
        </w:drawing>
      </w:r>
      <w:bookmarkEnd w:id="752"/>
    </w:p>
    <w:p w14:paraId="04B4B4F8" w14:textId="6DB268FD" w:rsidR="00611DA4" w:rsidRPr="00974EC5" w:rsidRDefault="00611DA4" w:rsidP="00611DA4">
      <w:pPr>
        <w:pStyle w:val="Descripcin"/>
        <w:ind w:left="0" w:hanging="2"/>
        <w:jc w:val="center"/>
        <w:rPr>
          <w:lang w:val="es-ES"/>
        </w:rPr>
      </w:pPr>
      <w:bookmarkStart w:id="753" w:name="_Toc186189399"/>
      <w:bookmarkStart w:id="754" w:name="_Toc186189468"/>
      <w:bookmarkStart w:id="755" w:name="_Toc186189629"/>
      <w:bookmarkStart w:id="756" w:name="_Toc186200423"/>
      <w:bookmarkStart w:id="757" w:name="_Toc186281856"/>
      <w:r w:rsidRPr="00974EC5">
        <w:rPr>
          <w:lang w:val="es-ES"/>
        </w:rPr>
        <w:t xml:space="preserve">Figura </w:t>
      </w:r>
      <w:r w:rsidR="0042480F" w:rsidRPr="00974EC5">
        <w:rPr>
          <w:lang w:val="es-ES"/>
        </w:rPr>
        <w:fldChar w:fldCharType="begin"/>
      </w:r>
      <w:r w:rsidR="0042480F" w:rsidRPr="00974EC5">
        <w:rPr>
          <w:lang w:val="es-ES"/>
        </w:rPr>
        <w:instrText xml:space="preserve"> SEQ Figura \* ARABIC </w:instrText>
      </w:r>
      <w:r w:rsidR="0042480F" w:rsidRPr="00974EC5">
        <w:rPr>
          <w:lang w:val="es-ES"/>
        </w:rPr>
        <w:fldChar w:fldCharType="separate"/>
      </w:r>
      <w:r w:rsidR="00640F69" w:rsidRPr="00974EC5">
        <w:rPr>
          <w:lang w:val="es-ES"/>
        </w:rPr>
        <w:t>9</w:t>
      </w:r>
      <w:r w:rsidR="0042480F" w:rsidRPr="00974EC5">
        <w:rPr>
          <w:lang w:val="es-ES"/>
        </w:rPr>
        <w:fldChar w:fldCharType="end"/>
      </w:r>
      <w:r w:rsidRPr="00974EC5">
        <w:rPr>
          <w:lang w:val="es-ES"/>
        </w:rPr>
        <w:t xml:space="preserve">: </w:t>
      </w:r>
      <w:bookmarkStart w:id="758" w:name="_Hlk186190773"/>
      <w:r w:rsidRPr="00974EC5">
        <w:rPr>
          <w:lang w:val="es-ES"/>
        </w:rPr>
        <w:t xml:space="preserve">Curva ROC (Modelo XGBoost). </w:t>
      </w:r>
      <w:r w:rsidRPr="00974EC5">
        <w:rPr>
          <w:b w:val="0"/>
          <w:bCs w:val="0"/>
          <w:lang w:val="es-ES"/>
        </w:rPr>
        <w:t xml:space="preserve">Se generó un modelo de tipo XGBoost, como ejemplo de modelo complejo, para comparar los resultados obtenidos frente al modelo logístico. La curva ROC representa la sensibilidad en el eje Y </w:t>
      </w:r>
      <w:proofErr w:type="spellStart"/>
      <w:r w:rsidRPr="00974EC5">
        <w:rPr>
          <w:b w:val="0"/>
          <w:bCs w:val="0"/>
          <w:lang w:val="es-ES"/>
        </w:rPr>
        <w:t>y</w:t>
      </w:r>
      <w:proofErr w:type="spellEnd"/>
      <w:r w:rsidRPr="00974EC5">
        <w:rPr>
          <w:b w:val="0"/>
          <w:bCs w:val="0"/>
          <w:lang w:val="es-ES"/>
        </w:rPr>
        <w:t xml:space="preserve"> la especificidad en el eje X. Un modelo con sensibilidad y especificidad máxima generaría una gráfica en forma de L invertida, en tanto que un modelo que generara predicciones al azar generaría una gráfica que se acercaría a una línea diagonal. A medida que los valores de sensibilidad y especificidad obtenidos por el modelo mejoran, el gráfico se acerca a la forma ideal de L invertida.</w:t>
      </w:r>
      <w:bookmarkEnd w:id="753"/>
      <w:bookmarkEnd w:id="754"/>
      <w:bookmarkEnd w:id="755"/>
      <w:bookmarkEnd w:id="756"/>
      <w:bookmarkEnd w:id="757"/>
      <w:bookmarkEnd w:id="758"/>
    </w:p>
    <w:p w14:paraId="6A6A18A2" w14:textId="238F30B6" w:rsidR="00EC3F4F" w:rsidRPr="00974EC5" w:rsidRDefault="00EC3F4F" w:rsidP="00611DA4">
      <w:pPr>
        <w:pStyle w:val="Descripcin"/>
        <w:ind w:left="0" w:hanging="2"/>
        <w:rPr>
          <w:lang w:val="es-ES"/>
        </w:rPr>
      </w:pPr>
    </w:p>
    <w:p w14:paraId="726093E9" w14:textId="7252E0CB" w:rsidR="00C43E31" w:rsidRPr="00974EC5" w:rsidRDefault="00611DA4" w:rsidP="00611DA4">
      <w:pPr>
        <w:ind w:leftChars="0" w:left="0" w:firstLineChars="0" w:firstLine="0"/>
        <w:rPr>
          <w:lang w:val="es-ES"/>
        </w:rPr>
      </w:pPr>
      <w:bookmarkStart w:id="759" w:name="_Toc186200424"/>
      <w:r w:rsidRPr="00974EC5">
        <w:rPr>
          <w:lang w:val="es-ES"/>
        </w:rPr>
        <w:t xml:space="preserve">En conclusión, el modelo XGBoost mejora las métricas de interés propuestas para este trabajo, mejorando particularmente en los valores F1 que representan una media armónica entre sensibilidad y especificidad. Este valor es clave para analizar resultados en bases de datos clínicas donde pueden existir desbalances de clases (como nuestro caso) o ante la presencia de relaciones no lineales y de alta complejidad. </w:t>
      </w:r>
      <w:r w:rsidR="008812AA" w:rsidRPr="00974EC5">
        <w:rPr>
          <w:lang w:val="es-ES"/>
        </w:rPr>
        <w:t xml:space="preserve">Por otra parte, el modelo XGBoost mejora en un 23,94% los valores de AUC cuando son comparados con el modelo de base (logístico), mostrando su eficacia y eficiencia en sensibilidad y especificidad (Figura </w:t>
      </w:r>
      <w:commentRangeStart w:id="760"/>
      <w:r w:rsidR="008812AA" w:rsidRPr="00974EC5">
        <w:rPr>
          <w:lang w:val="es-ES"/>
        </w:rPr>
        <w:t>10</w:t>
      </w:r>
      <w:commentRangeEnd w:id="760"/>
      <w:r w:rsidR="008140FD" w:rsidRPr="00974EC5">
        <w:rPr>
          <w:rStyle w:val="Refdecomentario"/>
          <w:lang w:val="es-ES"/>
        </w:rPr>
        <w:commentReference w:id="760"/>
      </w:r>
      <w:r w:rsidR="008812AA" w:rsidRPr="00974EC5">
        <w:rPr>
          <w:lang w:val="es-ES"/>
        </w:rPr>
        <w:t>).</w:t>
      </w:r>
      <w:bookmarkEnd w:id="759"/>
    </w:p>
    <w:p w14:paraId="5C005089" w14:textId="1C21B933" w:rsidR="008812AA" w:rsidRPr="00974EC5" w:rsidRDefault="004A66A0" w:rsidP="00611DA4">
      <w:pPr>
        <w:ind w:leftChars="0" w:left="0" w:firstLineChars="0" w:firstLine="0"/>
        <w:rPr>
          <w:lang w:val="es-ES"/>
        </w:rPr>
      </w:pPr>
      <w:bookmarkStart w:id="761" w:name="_Toc186200425"/>
      <w:r w:rsidRPr="00974EC5">
        <w:rPr>
          <w:noProof/>
          <w:lang w:val="es-ES" w:eastAsia="ca-ES"/>
        </w:rPr>
        <w:lastRenderedPageBreak/>
        <w:drawing>
          <wp:inline distT="0" distB="0" distL="0" distR="0" wp14:anchorId="54CAAD25" wp14:editId="07002B9C">
            <wp:extent cx="5400675" cy="3375660"/>
            <wp:effectExtent l="0" t="0" r="0" b="0"/>
            <wp:docPr id="5646096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09614" name="Imagen 564609614"/>
                    <pic:cNvPicPr/>
                  </pic:nvPicPr>
                  <pic:blipFill>
                    <a:blip r:embed="rId53"/>
                    <a:stretch>
                      <a:fillRect/>
                    </a:stretch>
                  </pic:blipFill>
                  <pic:spPr>
                    <a:xfrm>
                      <a:off x="0" y="0"/>
                      <a:ext cx="5400675" cy="3375660"/>
                    </a:xfrm>
                    <a:prstGeom prst="rect">
                      <a:avLst/>
                    </a:prstGeom>
                  </pic:spPr>
                </pic:pic>
              </a:graphicData>
            </a:graphic>
          </wp:inline>
        </w:drawing>
      </w:r>
      <w:bookmarkEnd w:id="761"/>
    </w:p>
    <w:p w14:paraId="5E69D210" w14:textId="4D317788" w:rsidR="00C43E31" w:rsidRPr="00974EC5" w:rsidRDefault="008812AA" w:rsidP="006E04DB">
      <w:pPr>
        <w:pStyle w:val="Descripcin"/>
        <w:ind w:left="0" w:hanging="2"/>
        <w:jc w:val="center"/>
        <w:rPr>
          <w:lang w:val="es-ES"/>
        </w:rPr>
      </w:pPr>
      <w:bookmarkStart w:id="762" w:name="_Toc186189400"/>
      <w:bookmarkStart w:id="763" w:name="_Toc186189469"/>
      <w:bookmarkStart w:id="764" w:name="_Toc186189630"/>
      <w:bookmarkStart w:id="765" w:name="_Toc186200426"/>
      <w:bookmarkStart w:id="766" w:name="_Toc186281857"/>
      <w:r w:rsidRPr="00974EC5">
        <w:rPr>
          <w:lang w:val="es-ES"/>
        </w:rPr>
        <w:t xml:space="preserve">Figura </w:t>
      </w:r>
      <w:r w:rsidR="0042480F" w:rsidRPr="00974EC5">
        <w:rPr>
          <w:lang w:val="es-ES"/>
        </w:rPr>
        <w:fldChar w:fldCharType="begin"/>
      </w:r>
      <w:r w:rsidR="0042480F" w:rsidRPr="00974EC5">
        <w:rPr>
          <w:lang w:val="es-ES"/>
        </w:rPr>
        <w:instrText xml:space="preserve"> SEQ Figura \* ARABIC </w:instrText>
      </w:r>
      <w:r w:rsidR="0042480F" w:rsidRPr="00974EC5">
        <w:rPr>
          <w:lang w:val="es-ES"/>
        </w:rPr>
        <w:fldChar w:fldCharType="separate"/>
      </w:r>
      <w:r w:rsidR="00640F69" w:rsidRPr="00974EC5">
        <w:rPr>
          <w:lang w:val="es-ES"/>
        </w:rPr>
        <w:t>10</w:t>
      </w:r>
      <w:r w:rsidR="0042480F" w:rsidRPr="00974EC5">
        <w:rPr>
          <w:lang w:val="es-ES"/>
        </w:rPr>
        <w:fldChar w:fldCharType="end"/>
      </w:r>
      <w:r w:rsidRPr="00974EC5">
        <w:rPr>
          <w:lang w:val="es-ES"/>
        </w:rPr>
        <w:t xml:space="preserve">: </w:t>
      </w:r>
      <w:r w:rsidRPr="00974EC5">
        <w:rPr>
          <w:b w:val="0"/>
          <w:bCs w:val="0"/>
          <w:lang w:val="es-ES"/>
        </w:rPr>
        <w:t>Comparación de curvas ROC para el modelo de base (logístico</w:t>
      </w:r>
      <w:r w:rsidR="006F2DA9" w:rsidRPr="00974EC5">
        <w:rPr>
          <w:b w:val="0"/>
          <w:bCs w:val="0"/>
          <w:lang w:val="es-ES"/>
        </w:rPr>
        <w:t>, en rojo</w:t>
      </w:r>
      <w:r w:rsidRPr="00974EC5">
        <w:rPr>
          <w:b w:val="0"/>
          <w:bCs w:val="0"/>
          <w:lang w:val="es-ES"/>
        </w:rPr>
        <w:t>) en comparación con el modelo complejo (XGBoost</w:t>
      </w:r>
      <w:r w:rsidR="006F2DA9" w:rsidRPr="00974EC5">
        <w:rPr>
          <w:b w:val="0"/>
          <w:bCs w:val="0"/>
          <w:lang w:val="es-ES"/>
        </w:rPr>
        <w:t>, en azul</w:t>
      </w:r>
      <w:r w:rsidRPr="00974EC5">
        <w:rPr>
          <w:b w:val="0"/>
          <w:bCs w:val="0"/>
          <w:lang w:val="es-ES"/>
        </w:rPr>
        <w:t>)</w:t>
      </w:r>
      <w:r w:rsidR="006E04DB" w:rsidRPr="00974EC5">
        <w:rPr>
          <w:b w:val="0"/>
          <w:bCs w:val="0"/>
          <w:lang w:val="es-ES"/>
        </w:rPr>
        <w:t>.</w:t>
      </w:r>
      <w:bookmarkEnd w:id="762"/>
      <w:bookmarkEnd w:id="763"/>
      <w:bookmarkEnd w:id="764"/>
      <w:bookmarkEnd w:id="765"/>
      <w:bookmarkEnd w:id="766"/>
    </w:p>
    <w:p w14:paraId="7BF58BD0" w14:textId="77777777" w:rsidR="008812AA" w:rsidRPr="00974EC5" w:rsidRDefault="008812AA" w:rsidP="00611DA4">
      <w:pPr>
        <w:ind w:leftChars="0" w:left="0" w:firstLineChars="0" w:firstLine="0"/>
        <w:rPr>
          <w:lang w:val="es-ES"/>
        </w:rPr>
      </w:pPr>
    </w:p>
    <w:p w14:paraId="7E1B50D4" w14:textId="7E88078D" w:rsidR="00071F53" w:rsidRPr="00974EC5" w:rsidRDefault="00071F53" w:rsidP="001F0629">
      <w:pPr>
        <w:ind w:leftChars="0" w:left="0" w:firstLineChars="0" w:firstLine="0"/>
        <w:rPr>
          <w:i/>
          <w:iCs/>
          <w:lang w:val="es-ES"/>
        </w:rPr>
      </w:pPr>
      <w:bookmarkStart w:id="767" w:name="_Toc186200427"/>
      <w:bookmarkStart w:id="768" w:name="_Hlk186190753"/>
      <w:r w:rsidRPr="00974EC5">
        <w:rPr>
          <w:i/>
          <w:iCs/>
          <w:lang w:val="es-ES"/>
        </w:rPr>
        <w:t>4.</w:t>
      </w:r>
      <w:r w:rsidR="00802032" w:rsidRPr="00974EC5">
        <w:rPr>
          <w:i/>
          <w:iCs/>
          <w:lang w:val="es-ES"/>
        </w:rPr>
        <w:t>3.3</w:t>
      </w:r>
      <w:r w:rsidRPr="00974EC5">
        <w:rPr>
          <w:i/>
          <w:iCs/>
          <w:lang w:val="es-ES"/>
        </w:rPr>
        <w:t>) Cálculo de la importancia de las variables en las decisiones del modelo XGBoost.</w:t>
      </w:r>
    </w:p>
    <w:p w14:paraId="2A39411B" w14:textId="140D3206" w:rsidR="001F0629" w:rsidRPr="00974EC5" w:rsidRDefault="00071F53" w:rsidP="001F0629">
      <w:pPr>
        <w:ind w:leftChars="0" w:left="0" w:firstLineChars="0" w:firstLine="0"/>
        <w:rPr>
          <w:lang w:val="es-ES"/>
        </w:rPr>
      </w:pPr>
      <w:r w:rsidRPr="00974EC5">
        <w:rPr>
          <w:lang w:val="es-ES"/>
        </w:rPr>
        <w:t>E</w:t>
      </w:r>
      <w:r w:rsidR="001F0629" w:rsidRPr="00974EC5">
        <w:rPr>
          <w:lang w:val="es-ES"/>
        </w:rPr>
        <w:t>l modelo XGBoost generado presenta limitaciones en cuanto a su interpretabilidad. Como primera aproximación, se calculó la importancia de las variables utilizando la métrica de ganancia (</w:t>
      </w:r>
      <w:proofErr w:type="spellStart"/>
      <w:r w:rsidR="001F0629" w:rsidRPr="00974EC5">
        <w:rPr>
          <w:i/>
          <w:iCs/>
          <w:lang w:val="es-ES"/>
        </w:rPr>
        <w:t>gain</w:t>
      </w:r>
      <w:proofErr w:type="spellEnd"/>
      <w:r w:rsidR="001F0629" w:rsidRPr="00974EC5">
        <w:rPr>
          <w:lang w:val="es-ES"/>
        </w:rPr>
        <w:t>, en inglés), que mide la mejora en la función objetivo atribuida a cada variable en la generación de las ramas de decisión (Figura 11). En el modelo desarrollado en este trabajo, la variable </w:t>
      </w:r>
      <w:r w:rsidR="001F0629" w:rsidRPr="00974EC5">
        <w:rPr>
          <w:rFonts w:ascii="Menlo" w:hAnsi="Menlo" w:cs="Menlo"/>
          <w:sz w:val="22"/>
          <w:szCs w:val="22"/>
          <w:lang w:val="es-ES"/>
        </w:rPr>
        <w:t>tn12</w:t>
      </w:r>
      <w:r w:rsidR="001F0629" w:rsidRPr="00974EC5">
        <w:rPr>
          <w:lang w:val="es-ES"/>
        </w:rPr>
        <w:t> resultó ser la que más contribuye a la creación de nuevas ramas. Le siguen, aunque con una contribución significativamente menor, las variables </w:t>
      </w:r>
      <w:r w:rsidR="001F0629" w:rsidRPr="00974EC5">
        <w:rPr>
          <w:rFonts w:ascii="Menlo" w:hAnsi="Menlo" w:cs="Menlo"/>
          <w:sz w:val="22"/>
          <w:szCs w:val="22"/>
          <w:lang w:val="es-ES"/>
        </w:rPr>
        <w:t>tn30</w:t>
      </w:r>
      <w:r w:rsidR="001F0629" w:rsidRPr="00974EC5">
        <w:rPr>
          <w:lang w:val="es-ES"/>
        </w:rPr>
        <w:t>, </w:t>
      </w:r>
      <w:r w:rsidR="001F0629" w:rsidRPr="00974EC5">
        <w:rPr>
          <w:rFonts w:ascii="Menlo" w:hAnsi="Menlo" w:cs="Menlo"/>
          <w:sz w:val="22"/>
          <w:szCs w:val="22"/>
          <w:lang w:val="es-ES"/>
        </w:rPr>
        <w:t>tn6</w:t>
      </w:r>
      <w:r w:rsidR="001F0629" w:rsidRPr="00974EC5">
        <w:rPr>
          <w:lang w:val="es-ES"/>
        </w:rPr>
        <w:t>, el sexo (mujer), </w:t>
      </w:r>
      <w:r w:rsidR="001F0629" w:rsidRPr="00974EC5">
        <w:rPr>
          <w:rFonts w:ascii="Menlo" w:hAnsi="Menlo" w:cs="Menlo"/>
          <w:sz w:val="22"/>
          <w:szCs w:val="22"/>
          <w:lang w:val="es-ES"/>
        </w:rPr>
        <w:t>tn14</w:t>
      </w:r>
      <w:r w:rsidR="001F0629" w:rsidRPr="00974EC5">
        <w:rPr>
          <w:lang w:val="es-ES"/>
        </w:rPr>
        <w:t> y </w:t>
      </w:r>
      <w:r w:rsidR="001F0629" w:rsidRPr="00974EC5">
        <w:rPr>
          <w:rFonts w:ascii="Menlo" w:hAnsi="Menlo" w:cs="Menlo"/>
          <w:sz w:val="22"/>
          <w:szCs w:val="22"/>
          <w:lang w:val="es-ES"/>
        </w:rPr>
        <w:t>tn40</w:t>
      </w:r>
      <w:r w:rsidR="001F0629" w:rsidRPr="00974EC5">
        <w:rPr>
          <w:lang w:val="es-ES"/>
        </w:rPr>
        <w:t>, en ese orden.</w:t>
      </w:r>
      <w:bookmarkEnd w:id="767"/>
    </w:p>
    <w:p w14:paraId="1E0B7081" w14:textId="55D9482C" w:rsidR="00611DA4" w:rsidRPr="00974EC5" w:rsidRDefault="001F0629" w:rsidP="00611DA4">
      <w:pPr>
        <w:ind w:leftChars="0" w:left="0" w:firstLineChars="0" w:firstLine="0"/>
        <w:rPr>
          <w:lang w:val="es-ES"/>
        </w:rPr>
      </w:pPr>
      <w:bookmarkStart w:id="769" w:name="_Toc186200428"/>
      <w:r w:rsidRPr="00974EC5">
        <w:rPr>
          <w:lang w:val="es-ES"/>
        </w:rPr>
        <w:t>Además, la métrica de ganancia mostró concordancia con la métrica de cobertura (</w:t>
      </w:r>
      <w:proofErr w:type="spellStart"/>
      <w:r w:rsidRPr="00974EC5">
        <w:rPr>
          <w:i/>
          <w:iCs/>
          <w:lang w:val="es-ES"/>
        </w:rPr>
        <w:t>coverage</w:t>
      </w:r>
      <w:proofErr w:type="spellEnd"/>
      <w:r w:rsidRPr="00974EC5">
        <w:rPr>
          <w:lang w:val="es-ES"/>
        </w:rPr>
        <w:t>, en inglés), que evalúa qué variables se utilizan para dividir nodos que impactan un mayor número de instancias en el árbol. Esta concordancia se observó particularmente para las variables </w:t>
      </w:r>
      <w:r w:rsidRPr="00974EC5">
        <w:rPr>
          <w:rFonts w:ascii="Menlo" w:hAnsi="Menlo" w:cs="Menlo"/>
          <w:sz w:val="22"/>
          <w:szCs w:val="22"/>
          <w:lang w:val="es-ES"/>
        </w:rPr>
        <w:t>tn12</w:t>
      </w:r>
      <w:r w:rsidRPr="00974EC5">
        <w:rPr>
          <w:lang w:val="es-ES"/>
        </w:rPr>
        <w:t>, </w:t>
      </w:r>
      <w:r w:rsidRPr="00974EC5">
        <w:rPr>
          <w:rFonts w:ascii="Menlo" w:hAnsi="Menlo" w:cs="Menlo"/>
          <w:sz w:val="22"/>
          <w:szCs w:val="22"/>
          <w:lang w:val="es-ES"/>
        </w:rPr>
        <w:t>tn30</w:t>
      </w:r>
      <w:r w:rsidRPr="00974EC5">
        <w:rPr>
          <w:lang w:val="es-ES"/>
        </w:rPr>
        <w:t>, </w:t>
      </w:r>
      <w:r w:rsidRPr="00974EC5">
        <w:rPr>
          <w:rFonts w:ascii="Menlo" w:hAnsi="Menlo" w:cs="Menlo"/>
          <w:sz w:val="22"/>
          <w:szCs w:val="22"/>
          <w:lang w:val="es-ES"/>
        </w:rPr>
        <w:t>tn6</w:t>
      </w:r>
      <w:r w:rsidRPr="00974EC5">
        <w:rPr>
          <w:lang w:val="es-ES"/>
        </w:rPr>
        <w:t> y </w:t>
      </w:r>
      <w:r w:rsidRPr="00974EC5">
        <w:rPr>
          <w:rFonts w:ascii="Menlo" w:hAnsi="Menlo" w:cs="Menlo"/>
          <w:sz w:val="22"/>
          <w:szCs w:val="22"/>
          <w:lang w:val="es-ES"/>
        </w:rPr>
        <w:t>tn40</w:t>
      </w:r>
      <w:r w:rsidRPr="00974EC5">
        <w:rPr>
          <w:lang w:val="es-ES"/>
        </w:rPr>
        <w:t>, reforzando la idea de que estas características tienen un papel clave en la clasificación eficaz y eficiente entre los grupos de pacientes analizados.</w:t>
      </w:r>
      <w:bookmarkEnd w:id="769"/>
    </w:p>
    <w:p w14:paraId="7E8F3185" w14:textId="116A6858" w:rsidR="00005FBB" w:rsidRPr="00974EC5" w:rsidRDefault="00005FBB" w:rsidP="00611DA4">
      <w:pPr>
        <w:ind w:leftChars="0" w:left="0" w:firstLineChars="0" w:firstLine="0"/>
        <w:rPr>
          <w:lang w:val="es-ES"/>
        </w:rPr>
      </w:pPr>
      <w:bookmarkStart w:id="770" w:name="_Toc186200429"/>
      <w:bookmarkEnd w:id="768"/>
      <w:r w:rsidRPr="00974EC5">
        <w:rPr>
          <w:noProof/>
          <w:lang w:val="es-ES" w:eastAsia="ca-ES"/>
        </w:rPr>
        <w:lastRenderedPageBreak/>
        <w:drawing>
          <wp:inline distT="0" distB="0" distL="0" distR="0" wp14:anchorId="3A31B749" wp14:editId="772624DC">
            <wp:extent cx="5400675" cy="5400675"/>
            <wp:effectExtent l="0" t="0" r="0" b="0"/>
            <wp:docPr id="170915056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50564" name="Imagen 1709150564"/>
                    <pic:cNvPicPr/>
                  </pic:nvPicPr>
                  <pic:blipFill>
                    <a:blip r:embed="rId54"/>
                    <a:stretch>
                      <a:fillRect/>
                    </a:stretch>
                  </pic:blipFill>
                  <pic:spPr>
                    <a:xfrm>
                      <a:off x="0" y="0"/>
                      <a:ext cx="5400675" cy="5400675"/>
                    </a:xfrm>
                    <a:prstGeom prst="rect">
                      <a:avLst/>
                    </a:prstGeom>
                  </pic:spPr>
                </pic:pic>
              </a:graphicData>
            </a:graphic>
          </wp:inline>
        </w:drawing>
      </w:r>
      <w:bookmarkEnd w:id="770"/>
    </w:p>
    <w:p w14:paraId="42A42718" w14:textId="62F45ECB" w:rsidR="00EC3F4F" w:rsidRPr="00974EC5" w:rsidRDefault="00005FBB" w:rsidP="00005FBB">
      <w:pPr>
        <w:pStyle w:val="Descripcin"/>
        <w:ind w:left="0" w:hanging="2"/>
        <w:jc w:val="center"/>
        <w:rPr>
          <w:lang w:val="es-ES"/>
        </w:rPr>
      </w:pPr>
      <w:bookmarkStart w:id="771" w:name="_Toc186200430"/>
      <w:bookmarkStart w:id="772" w:name="_Toc186281858"/>
      <w:r w:rsidRPr="00974EC5">
        <w:rPr>
          <w:lang w:val="es-ES"/>
        </w:rPr>
        <w:t xml:space="preserve">Figura </w:t>
      </w:r>
      <w:r w:rsidRPr="00974EC5">
        <w:rPr>
          <w:lang w:val="es-ES"/>
        </w:rPr>
        <w:fldChar w:fldCharType="begin"/>
      </w:r>
      <w:r w:rsidRPr="00974EC5">
        <w:rPr>
          <w:lang w:val="es-ES"/>
        </w:rPr>
        <w:instrText xml:space="preserve"> SEQ Figura \* ARABIC </w:instrText>
      </w:r>
      <w:r w:rsidRPr="00974EC5">
        <w:rPr>
          <w:lang w:val="es-ES"/>
        </w:rPr>
        <w:fldChar w:fldCharType="separate"/>
      </w:r>
      <w:r w:rsidR="00640F69" w:rsidRPr="00974EC5">
        <w:rPr>
          <w:lang w:val="es-ES"/>
        </w:rPr>
        <w:t>11</w:t>
      </w:r>
      <w:r w:rsidRPr="00974EC5">
        <w:rPr>
          <w:lang w:val="es-ES"/>
        </w:rPr>
        <w:fldChar w:fldCharType="end"/>
      </w:r>
      <w:r w:rsidRPr="00974EC5">
        <w:rPr>
          <w:lang w:val="es-ES"/>
        </w:rPr>
        <w:t xml:space="preserve">: </w:t>
      </w:r>
      <w:r w:rsidRPr="00974EC5">
        <w:rPr>
          <w:b w:val="0"/>
          <w:bCs w:val="0"/>
          <w:lang w:val="es-ES"/>
        </w:rPr>
        <w:t xml:space="preserve">Importancia de las variables (modelo XGBoost). La importancia de las variables se calcula con base en la métrica </w:t>
      </w:r>
      <w:proofErr w:type="spellStart"/>
      <w:r w:rsidRPr="00974EC5">
        <w:rPr>
          <w:b w:val="0"/>
          <w:bCs w:val="0"/>
          <w:i/>
          <w:iCs/>
          <w:lang w:val="es-ES"/>
        </w:rPr>
        <w:t>gain</w:t>
      </w:r>
      <w:proofErr w:type="spellEnd"/>
      <w:r w:rsidRPr="00974EC5">
        <w:rPr>
          <w:b w:val="0"/>
          <w:bCs w:val="0"/>
          <w:lang w:val="es-ES"/>
        </w:rPr>
        <w:t>, representando la contribución relativa de cada variable a la construcción del modelo. Las barras indican la magnitud de esta importancia, con las variables más influyentes listadas en la parte superior. Este análisis permite identificar las características clave que impactan en las predicciones, facilitando un primer acceso a la interpretación del modelo y a su conexión con el contexto clínico</w:t>
      </w:r>
      <w:bookmarkEnd w:id="771"/>
      <w:r w:rsidR="00D23DB1" w:rsidRPr="00974EC5">
        <w:rPr>
          <w:b w:val="0"/>
          <w:bCs w:val="0"/>
          <w:lang w:val="es-ES"/>
        </w:rPr>
        <w:t>.</w:t>
      </w:r>
      <w:bookmarkEnd w:id="772"/>
    </w:p>
    <w:p w14:paraId="7BE67D70" w14:textId="77777777" w:rsidR="00EC3F4F" w:rsidRPr="00974EC5" w:rsidRDefault="00EC3F4F">
      <w:pPr>
        <w:ind w:left="0" w:hanging="2"/>
        <w:rPr>
          <w:lang w:val="es-ES"/>
        </w:rPr>
      </w:pPr>
    </w:p>
    <w:p w14:paraId="0D3FC41D" w14:textId="4841EE70" w:rsidR="00071F53" w:rsidRPr="00974EC5" w:rsidRDefault="00071F53" w:rsidP="009051DE">
      <w:pPr>
        <w:ind w:leftChars="0" w:left="0" w:firstLineChars="0" w:firstLine="0"/>
        <w:rPr>
          <w:i/>
          <w:iCs/>
          <w:lang w:val="es-ES"/>
        </w:rPr>
      </w:pPr>
      <w:bookmarkStart w:id="773" w:name="_Toc186200431"/>
      <w:r w:rsidRPr="00974EC5">
        <w:rPr>
          <w:i/>
          <w:iCs/>
          <w:lang w:val="es-ES"/>
        </w:rPr>
        <w:t>4.</w:t>
      </w:r>
      <w:r w:rsidR="00802032" w:rsidRPr="00974EC5">
        <w:rPr>
          <w:i/>
          <w:iCs/>
          <w:lang w:val="es-ES"/>
        </w:rPr>
        <w:t>3.4</w:t>
      </w:r>
      <w:r w:rsidRPr="00974EC5">
        <w:rPr>
          <w:i/>
          <w:iCs/>
          <w:lang w:val="es-ES"/>
        </w:rPr>
        <w:t>) Cálculo de valores SHAP.</w:t>
      </w:r>
    </w:p>
    <w:p w14:paraId="5E6810EB" w14:textId="46922404" w:rsidR="009051DE" w:rsidRPr="00974EC5" w:rsidRDefault="009051DE" w:rsidP="009051DE">
      <w:pPr>
        <w:ind w:leftChars="0" w:left="0" w:firstLineChars="0" w:firstLine="0"/>
        <w:rPr>
          <w:lang w:val="es-ES"/>
        </w:rPr>
      </w:pPr>
      <w:r w:rsidRPr="00974EC5">
        <w:rPr>
          <w:lang w:val="es-ES"/>
        </w:rPr>
        <w:t>Aunque las métricas previas permitieron comprender el rol general de las variables en la construcción del modelo, estas no facilitan una evaluación explicativa a nivel individual para cada predicción realizada. Para superar esta limitación, se calcularon los valores SHAP, que permiten interpretar la contribución específica de cada variable en las predicciones individuales. La Figura 12 muestra un ejemplo de los valores SHAP correspondientes a una observación seleccionada del conjunto de prueba.</w:t>
      </w:r>
      <w:r w:rsidR="00470944" w:rsidRPr="00974EC5">
        <w:rPr>
          <w:lang w:val="es-ES"/>
        </w:rPr>
        <w:t xml:space="preserve"> </w:t>
      </w:r>
      <w:r w:rsidR="00BB16C4" w:rsidRPr="00974EC5">
        <w:rPr>
          <w:lang w:val="es-ES"/>
        </w:rPr>
        <w:t xml:space="preserve">En este ejemplo, la observación seleccionada se incluye en el diagnóstico de PCC con afectación cognitiva y el modelo predice correctamente su integración en este grupo de pacientes, siendo los valores de la variable </w:t>
      </w:r>
      <w:r w:rsidR="00BB16C4" w:rsidRPr="00974EC5">
        <w:rPr>
          <w:rFonts w:ascii="Menlo" w:hAnsi="Menlo" w:cs="Menlo"/>
          <w:sz w:val="22"/>
          <w:szCs w:val="22"/>
          <w:lang w:val="es-ES"/>
        </w:rPr>
        <w:t>tn12</w:t>
      </w:r>
      <w:r w:rsidR="00BB16C4" w:rsidRPr="00974EC5">
        <w:rPr>
          <w:lang w:val="es-ES"/>
        </w:rPr>
        <w:t xml:space="preserve"> (y, en menor proporción, los de las variables </w:t>
      </w:r>
      <w:r w:rsidR="00BB16C4" w:rsidRPr="00974EC5">
        <w:rPr>
          <w:rFonts w:ascii="Menlo" w:hAnsi="Menlo" w:cs="Menlo"/>
          <w:sz w:val="22"/>
          <w:szCs w:val="22"/>
          <w:lang w:val="es-ES"/>
        </w:rPr>
        <w:t>tn30</w:t>
      </w:r>
      <w:r w:rsidR="00BB16C4" w:rsidRPr="00974EC5">
        <w:rPr>
          <w:lang w:val="es-ES"/>
        </w:rPr>
        <w:t xml:space="preserve">, el sexo y </w:t>
      </w:r>
      <w:r w:rsidR="00BB16C4" w:rsidRPr="00974EC5">
        <w:rPr>
          <w:rFonts w:ascii="Menlo" w:hAnsi="Menlo" w:cs="Menlo"/>
          <w:sz w:val="22"/>
          <w:szCs w:val="22"/>
          <w:lang w:val="es-ES"/>
        </w:rPr>
        <w:t>tn40</w:t>
      </w:r>
      <w:r w:rsidR="00BB16C4" w:rsidRPr="00974EC5">
        <w:rPr>
          <w:lang w:val="es-ES"/>
        </w:rPr>
        <w:t xml:space="preserve">) los que más aportan a que dicha observación sea predicha como parte de dicho grupo. De esta forma, los valores SHAP </w:t>
      </w:r>
      <w:r w:rsidR="00BB16C4" w:rsidRPr="00974EC5">
        <w:rPr>
          <w:lang w:val="es-ES"/>
        </w:rPr>
        <w:lastRenderedPageBreak/>
        <w:t>brindan una información de interés para poder realizar una evaluación crítica del resultado de la predicción ejecutada por el modelo y facilitar la comprensión por parte del personal clínico de la adecuación (o no) del resultado observado. En definitiva, e</w:t>
      </w:r>
      <w:r w:rsidRPr="00974EC5">
        <w:rPr>
          <w:lang w:val="es-ES"/>
        </w:rPr>
        <w:t>ste enfoque permite una explicación más transparente del comportamiento del modelo y puede ser aplicado a cada observación para garantizar la explicabilidad, lo cual es esencial en contextos como el apoyo a decisiones clínicas</w:t>
      </w:r>
      <w:r w:rsidR="00BB16C4" w:rsidRPr="00974EC5">
        <w:rPr>
          <w:lang w:val="es-ES"/>
        </w:rPr>
        <w:t xml:space="preserve"> (figura 12)</w:t>
      </w:r>
      <w:r w:rsidRPr="00974EC5">
        <w:rPr>
          <w:lang w:val="es-ES"/>
        </w:rPr>
        <w:t>.</w:t>
      </w:r>
      <w:bookmarkEnd w:id="773"/>
      <w:r w:rsidR="00DD2D58" w:rsidRPr="00974EC5">
        <w:rPr>
          <w:lang w:val="es-ES"/>
        </w:rPr>
        <w:t xml:space="preserve"> </w:t>
      </w:r>
    </w:p>
    <w:p w14:paraId="6D3B049F" w14:textId="77777777" w:rsidR="00470944" w:rsidRPr="00974EC5" w:rsidRDefault="00470944" w:rsidP="009051DE">
      <w:pPr>
        <w:ind w:leftChars="0" w:left="0" w:firstLineChars="0" w:firstLine="0"/>
        <w:rPr>
          <w:lang w:val="es-ES"/>
        </w:rPr>
      </w:pPr>
    </w:p>
    <w:p w14:paraId="6C379AED" w14:textId="2B991D8E" w:rsidR="001F0629" w:rsidRPr="00974EC5" w:rsidRDefault="001F0629" w:rsidP="00005FBB">
      <w:pPr>
        <w:ind w:leftChars="0" w:left="0" w:firstLineChars="0" w:firstLine="0"/>
        <w:rPr>
          <w:lang w:val="es-ES"/>
        </w:rPr>
      </w:pPr>
      <w:bookmarkStart w:id="774" w:name="_Toc186200432"/>
      <w:r w:rsidRPr="00974EC5">
        <w:rPr>
          <w:noProof/>
          <w:lang w:val="es-ES" w:eastAsia="ca-ES"/>
        </w:rPr>
        <w:drawing>
          <wp:inline distT="0" distB="0" distL="0" distR="0" wp14:anchorId="2C0F9D3D" wp14:editId="143F1BB1">
            <wp:extent cx="5400675" cy="3375660"/>
            <wp:effectExtent l="0" t="0" r="0" b="2540"/>
            <wp:docPr id="109033521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35216" name="Imagen 1090335216"/>
                    <pic:cNvPicPr/>
                  </pic:nvPicPr>
                  <pic:blipFill>
                    <a:blip r:embed="rId55"/>
                    <a:stretch>
                      <a:fillRect/>
                    </a:stretch>
                  </pic:blipFill>
                  <pic:spPr>
                    <a:xfrm>
                      <a:off x="0" y="0"/>
                      <a:ext cx="5400675" cy="3375660"/>
                    </a:xfrm>
                    <a:prstGeom prst="rect">
                      <a:avLst/>
                    </a:prstGeom>
                  </pic:spPr>
                </pic:pic>
              </a:graphicData>
            </a:graphic>
          </wp:inline>
        </w:drawing>
      </w:r>
      <w:bookmarkEnd w:id="774"/>
    </w:p>
    <w:p w14:paraId="1BB0D5DD" w14:textId="1D5C7B40" w:rsidR="001F0629" w:rsidRPr="00974EC5" w:rsidRDefault="009051DE" w:rsidP="00424749">
      <w:pPr>
        <w:pStyle w:val="Descripcin"/>
        <w:ind w:left="0" w:hanging="2"/>
        <w:jc w:val="center"/>
        <w:rPr>
          <w:lang w:val="es-ES"/>
        </w:rPr>
      </w:pPr>
      <w:bookmarkStart w:id="775" w:name="_Toc186200433"/>
      <w:bookmarkStart w:id="776" w:name="_Toc186281859"/>
      <w:r w:rsidRPr="00974EC5">
        <w:rPr>
          <w:lang w:val="es-ES"/>
        </w:rPr>
        <w:t xml:space="preserve">Figura </w:t>
      </w:r>
      <w:r w:rsidRPr="00974EC5">
        <w:rPr>
          <w:lang w:val="es-ES"/>
        </w:rPr>
        <w:fldChar w:fldCharType="begin"/>
      </w:r>
      <w:r w:rsidRPr="00974EC5">
        <w:rPr>
          <w:lang w:val="es-ES"/>
        </w:rPr>
        <w:instrText xml:space="preserve"> SEQ Figura \* ARABIC </w:instrText>
      </w:r>
      <w:r w:rsidRPr="00974EC5">
        <w:rPr>
          <w:lang w:val="es-ES"/>
        </w:rPr>
        <w:fldChar w:fldCharType="separate"/>
      </w:r>
      <w:r w:rsidR="00640F69" w:rsidRPr="00974EC5">
        <w:rPr>
          <w:lang w:val="es-ES"/>
        </w:rPr>
        <w:t>12</w:t>
      </w:r>
      <w:r w:rsidRPr="00974EC5">
        <w:rPr>
          <w:lang w:val="es-ES"/>
        </w:rPr>
        <w:fldChar w:fldCharType="end"/>
      </w:r>
      <w:r w:rsidRPr="00974EC5">
        <w:rPr>
          <w:lang w:val="es-ES"/>
        </w:rPr>
        <w:t xml:space="preserve">: </w:t>
      </w:r>
      <w:r w:rsidR="00424749" w:rsidRPr="00974EC5">
        <w:rPr>
          <w:b w:val="0"/>
          <w:bCs w:val="0"/>
          <w:lang w:val="es-ES"/>
        </w:rPr>
        <w:t>Ejemplo de cálculo de valores SHAP para una observación seleccionada del conjunto de prueba. El gráfico muestra la contribución individual de cada variable a la predicción realizada por el modelo. Las barras representan los valores SHAP, donde un valor positivo indica un aumento en la probabilidad predicha, y un valor negativo indica una disminución. Este análisis permite interpretar cómo las variables específicas (tales como tn12, tn30 y el sexo, en este caso de ejemplo), influyen en la predicción final, promoviendo la transparencia del modelo en aplicaciones clínicas.</w:t>
      </w:r>
      <w:bookmarkEnd w:id="775"/>
      <w:bookmarkEnd w:id="776"/>
    </w:p>
    <w:p w14:paraId="3A99E7F8" w14:textId="77777777" w:rsidR="009051DE" w:rsidRPr="00974EC5" w:rsidRDefault="001F0629" w:rsidP="00005FBB">
      <w:pPr>
        <w:ind w:leftChars="0" w:left="0" w:firstLineChars="0" w:firstLine="0"/>
        <w:rPr>
          <w:lang w:val="es-ES"/>
        </w:rPr>
      </w:pPr>
      <w:r w:rsidRPr="00974EC5">
        <w:rPr>
          <w:lang w:val="es-ES"/>
        </w:rPr>
        <w:t xml:space="preserve"> </w:t>
      </w:r>
    </w:p>
    <w:p w14:paraId="2BBDDBB1" w14:textId="727CD59F" w:rsidR="00C527E5" w:rsidRPr="00974EC5" w:rsidRDefault="00B45C2F">
      <w:pPr>
        <w:ind w:left="0" w:hanging="2"/>
        <w:rPr>
          <w:lang w:val="es-ES"/>
        </w:rPr>
      </w:pPr>
      <w:bookmarkStart w:id="777" w:name="_Toc186200434"/>
      <w:r w:rsidRPr="00974EC5">
        <w:rPr>
          <w:lang w:val="es-ES"/>
        </w:rPr>
        <w:t>Con el objetivo de obtener una visión global de la importancia de las variables en el conjunto de prueba, se calcularon los valores SHAP medios absolutos para cada variable. Este enfoque permite evaluar la contribución promedio de cada característica a las predicciones realizadas por el modelo. Como se muestra en la Figura 13, las variables </w:t>
      </w:r>
      <w:r w:rsidRPr="00974EC5">
        <w:rPr>
          <w:rFonts w:ascii="Menlo" w:hAnsi="Menlo" w:cs="Menlo"/>
          <w:sz w:val="22"/>
          <w:szCs w:val="22"/>
          <w:lang w:val="es-ES"/>
        </w:rPr>
        <w:t>tn12</w:t>
      </w:r>
      <w:r w:rsidRPr="00974EC5">
        <w:rPr>
          <w:lang w:val="es-ES"/>
        </w:rPr>
        <w:t>, </w:t>
      </w:r>
      <w:r w:rsidRPr="00974EC5">
        <w:rPr>
          <w:rFonts w:ascii="Menlo" w:hAnsi="Menlo" w:cs="Menlo"/>
          <w:sz w:val="22"/>
          <w:szCs w:val="22"/>
          <w:lang w:val="es-ES"/>
        </w:rPr>
        <w:t>tn30</w:t>
      </w:r>
      <w:r w:rsidRPr="00974EC5">
        <w:rPr>
          <w:lang w:val="es-ES"/>
        </w:rPr>
        <w:t>, </w:t>
      </w:r>
      <w:r w:rsidRPr="00974EC5">
        <w:rPr>
          <w:rFonts w:ascii="Menlo" w:hAnsi="Menlo" w:cs="Menlo"/>
          <w:sz w:val="22"/>
          <w:szCs w:val="22"/>
          <w:lang w:val="es-ES"/>
        </w:rPr>
        <w:t>tn6</w:t>
      </w:r>
      <w:r w:rsidR="00B17E10" w:rsidRPr="00974EC5">
        <w:rPr>
          <w:rFonts w:ascii="Menlo" w:hAnsi="Menlo" w:cs="Menlo"/>
          <w:sz w:val="22"/>
          <w:szCs w:val="22"/>
          <w:lang w:val="es-ES"/>
        </w:rPr>
        <w:t xml:space="preserve"> </w:t>
      </w:r>
      <w:r w:rsidRPr="00974EC5">
        <w:rPr>
          <w:rFonts w:ascii="Menlo" w:hAnsi="Menlo" w:cs="Menlo"/>
          <w:sz w:val="22"/>
          <w:szCs w:val="22"/>
          <w:lang w:val="es-ES"/>
        </w:rPr>
        <w:t>y</w:t>
      </w:r>
      <w:r w:rsidRPr="00974EC5">
        <w:rPr>
          <w:lang w:val="es-ES"/>
        </w:rPr>
        <w:t xml:space="preserve"> el sexo (mujer) destacan como las más influyentes en el modelo, con valores SHAP medios absolutos más altos. Esto refuerza su relevancia en la clasificación, ya que tienen un impacto consistente y significativo en las predicciones.</w:t>
      </w:r>
      <w:bookmarkEnd w:id="777"/>
    </w:p>
    <w:p w14:paraId="3386419F" w14:textId="6BE49A3E" w:rsidR="00C527E5" w:rsidRPr="00974EC5" w:rsidRDefault="00B45C2F">
      <w:pPr>
        <w:ind w:left="0" w:hanging="2"/>
        <w:rPr>
          <w:lang w:val="es-ES"/>
        </w:rPr>
      </w:pPr>
      <w:bookmarkStart w:id="778" w:name="_Toc186200435"/>
      <w:r w:rsidRPr="00974EC5">
        <w:rPr>
          <w:noProof/>
          <w:lang w:val="es-ES" w:eastAsia="ca-ES"/>
        </w:rPr>
        <w:lastRenderedPageBreak/>
        <w:drawing>
          <wp:inline distT="0" distB="0" distL="0" distR="0" wp14:anchorId="3BFE1E15" wp14:editId="329AA2A2">
            <wp:extent cx="5400675" cy="3375660"/>
            <wp:effectExtent l="0" t="0" r="0" b="2540"/>
            <wp:docPr id="102960574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05749" name="Imagen 1029605749"/>
                    <pic:cNvPicPr/>
                  </pic:nvPicPr>
                  <pic:blipFill>
                    <a:blip r:embed="rId56"/>
                    <a:stretch>
                      <a:fillRect/>
                    </a:stretch>
                  </pic:blipFill>
                  <pic:spPr>
                    <a:xfrm>
                      <a:off x="0" y="0"/>
                      <a:ext cx="5400675" cy="3375660"/>
                    </a:xfrm>
                    <a:prstGeom prst="rect">
                      <a:avLst/>
                    </a:prstGeom>
                  </pic:spPr>
                </pic:pic>
              </a:graphicData>
            </a:graphic>
          </wp:inline>
        </w:drawing>
      </w:r>
      <w:bookmarkEnd w:id="778"/>
    </w:p>
    <w:p w14:paraId="770FAFB5" w14:textId="265EA363" w:rsidR="00C527E5" w:rsidRPr="00974EC5" w:rsidRDefault="00B45C2F" w:rsidP="00B45C2F">
      <w:pPr>
        <w:pStyle w:val="Descripcin"/>
        <w:ind w:left="0" w:hanging="2"/>
        <w:jc w:val="center"/>
        <w:rPr>
          <w:lang w:val="es-ES"/>
        </w:rPr>
      </w:pPr>
      <w:bookmarkStart w:id="779" w:name="_Toc186200436"/>
      <w:bookmarkStart w:id="780" w:name="_Toc186281860"/>
      <w:r w:rsidRPr="00974EC5">
        <w:rPr>
          <w:lang w:val="es-ES"/>
        </w:rPr>
        <w:t xml:space="preserve">Figura </w:t>
      </w:r>
      <w:r w:rsidRPr="00974EC5">
        <w:rPr>
          <w:lang w:val="es-ES"/>
        </w:rPr>
        <w:fldChar w:fldCharType="begin"/>
      </w:r>
      <w:r w:rsidRPr="00974EC5">
        <w:rPr>
          <w:lang w:val="es-ES"/>
        </w:rPr>
        <w:instrText xml:space="preserve"> SEQ Figura \* ARABIC </w:instrText>
      </w:r>
      <w:r w:rsidRPr="00974EC5">
        <w:rPr>
          <w:lang w:val="es-ES"/>
        </w:rPr>
        <w:fldChar w:fldCharType="separate"/>
      </w:r>
      <w:r w:rsidR="00640F69" w:rsidRPr="00974EC5">
        <w:rPr>
          <w:lang w:val="es-ES"/>
        </w:rPr>
        <w:t>13</w:t>
      </w:r>
      <w:r w:rsidRPr="00974EC5">
        <w:rPr>
          <w:lang w:val="es-ES"/>
        </w:rPr>
        <w:fldChar w:fldCharType="end"/>
      </w:r>
      <w:r w:rsidRPr="00974EC5">
        <w:rPr>
          <w:lang w:val="es-ES"/>
        </w:rPr>
        <w:t xml:space="preserve">: </w:t>
      </w:r>
      <w:r w:rsidRPr="00974EC5">
        <w:rPr>
          <w:b w:val="0"/>
          <w:bCs w:val="0"/>
          <w:lang w:val="es-ES"/>
        </w:rPr>
        <w:t>Valores SHAP medios absolutos para el conjunto de prueba. El gráfico presenta la importancia promedio de cada variable en las predicciones realizadas por el modelo, medida a través de los valores SHAP medios absolutos. Las variables con mayores valores, como tn12, tn30, tn6 y el sexo (mujer), destacan por su impacto consistente en la toma de decisiones del modelo, lo que subraya su relevancia en el análisis global.</w:t>
      </w:r>
      <w:bookmarkEnd w:id="779"/>
      <w:bookmarkEnd w:id="780"/>
    </w:p>
    <w:p w14:paraId="3645AA33" w14:textId="2EFD4B52" w:rsidR="00C527E5" w:rsidRPr="00974EC5" w:rsidRDefault="00C527E5">
      <w:pPr>
        <w:ind w:left="0" w:hanging="2"/>
        <w:rPr>
          <w:lang w:val="es-ES"/>
        </w:rPr>
      </w:pPr>
    </w:p>
    <w:p w14:paraId="1F74F3A8" w14:textId="5619DC58" w:rsidR="004C6E8E" w:rsidRPr="00974EC5" w:rsidRDefault="0014036A">
      <w:pPr>
        <w:pStyle w:val="Ttulo1"/>
        <w:numPr>
          <w:ilvl w:val="0"/>
          <w:numId w:val="5"/>
        </w:numPr>
        <w:ind w:left="2" w:hanging="4"/>
        <w:rPr>
          <w:lang w:val="es-ES"/>
        </w:rPr>
      </w:pPr>
      <w:r w:rsidRPr="00974EC5">
        <w:rPr>
          <w:lang w:val="es-ES"/>
        </w:rPr>
        <w:br w:type="page"/>
      </w:r>
      <w:bookmarkStart w:id="781" w:name="_Toc186096610"/>
      <w:bookmarkStart w:id="782" w:name="_Toc186200437"/>
      <w:bookmarkStart w:id="783" w:name="_Toc186200531"/>
      <w:bookmarkStart w:id="784" w:name="_Toc186281844"/>
      <w:r w:rsidRPr="00974EC5">
        <w:rPr>
          <w:lang w:val="es-ES"/>
        </w:rPr>
        <w:lastRenderedPageBreak/>
        <w:t>Conclusiones y trabajos futuros</w:t>
      </w:r>
      <w:bookmarkEnd w:id="781"/>
      <w:bookmarkEnd w:id="782"/>
      <w:bookmarkEnd w:id="783"/>
      <w:bookmarkEnd w:id="784"/>
    </w:p>
    <w:p w14:paraId="64B43238" w14:textId="77777777" w:rsidR="004C6E8E" w:rsidRPr="00974EC5" w:rsidRDefault="004C6E8E">
      <w:pPr>
        <w:ind w:left="0" w:hanging="2"/>
        <w:rPr>
          <w:lang w:val="es-ES"/>
        </w:rPr>
      </w:pPr>
    </w:p>
    <w:p w14:paraId="6FF78567" w14:textId="77777777" w:rsidR="004C6E8E" w:rsidRPr="00974EC5" w:rsidRDefault="0014036A">
      <w:pPr>
        <w:ind w:left="0" w:hanging="2"/>
        <w:rPr>
          <w:highlight w:val="yellow"/>
          <w:lang w:val="es-ES"/>
        </w:rPr>
      </w:pPr>
      <w:bookmarkStart w:id="785" w:name="_Toc186096611"/>
      <w:bookmarkStart w:id="786" w:name="_Toc186200438"/>
      <w:bookmarkStart w:id="787" w:name="OLE_LINK41"/>
      <w:r w:rsidRPr="00974EC5">
        <w:rPr>
          <w:highlight w:val="yellow"/>
          <w:lang w:val="es-ES"/>
        </w:rPr>
        <w:t>Este capítulo debe incluir:</w:t>
      </w:r>
      <w:bookmarkEnd w:id="785"/>
      <w:bookmarkEnd w:id="786"/>
    </w:p>
    <w:p w14:paraId="05C5B250" w14:textId="77777777" w:rsidR="004C6E8E" w:rsidRPr="00974EC5" w:rsidRDefault="0014036A">
      <w:pPr>
        <w:numPr>
          <w:ilvl w:val="0"/>
          <w:numId w:val="2"/>
        </w:numPr>
        <w:ind w:left="0" w:hanging="2"/>
        <w:rPr>
          <w:highlight w:val="yellow"/>
          <w:lang w:val="es-ES"/>
        </w:rPr>
      </w:pPr>
      <w:bookmarkStart w:id="788" w:name="_Toc186096612"/>
      <w:bookmarkStart w:id="789" w:name="_Toc186200439"/>
      <w:r w:rsidRPr="00974EC5">
        <w:rPr>
          <w:highlight w:val="yellow"/>
          <w:lang w:val="es-ES"/>
        </w:rPr>
        <w:t>Una descripción de las conclusiones del trabajo:</w:t>
      </w:r>
      <w:bookmarkEnd w:id="788"/>
      <w:bookmarkEnd w:id="789"/>
    </w:p>
    <w:p w14:paraId="0C565E23" w14:textId="77777777" w:rsidR="004C6E8E" w:rsidRPr="00974EC5" w:rsidRDefault="0014036A">
      <w:pPr>
        <w:numPr>
          <w:ilvl w:val="1"/>
          <w:numId w:val="2"/>
        </w:numPr>
        <w:ind w:left="0" w:hanging="2"/>
        <w:rPr>
          <w:highlight w:val="yellow"/>
          <w:lang w:val="es-ES"/>
        </w:rPr>
      </w:pPr>
      <w:bookmarkStart w:id="790" w:name="_Toc186096613"/>
      <w:bookmarkStart w:id="791" w:name="_Toc186200440"/>
      <w:r w:rsidRPr="00974EC5">
        <w:rPr>
          <w:highlight w:val="yellow"/>
          <w:lang w:val="es-ES"/>
        </w:rPr>
        <w:t>¿Una vez se han obtenido los resultados qué conclusiones se extrae?</w:t>
      </w:r>
      <w:bookmarkEnd w:id="790"/>
      <w:bookmarkEnd w:id="791"/>
    </w:p>
    <w:p w14:paraId="68662B98" w14:textId="77777777" w:rsidR="004C6E8E" w:rsidRPr="00974EC5" w:rsidRDefault="0014036A">
      <w:pPr>
        <w:numPr>
          <w:ilvl w:val="1"/>
          <w:numId w:val="2"/>
        </w:numPr>
        <w:ind w:left="0" w:hanging="2"/>
        <w:rPr>
          <w:highlight w:val="yellow"/>
          <w:lang w:val="es-ES"/>
        </w:rPr>
      </w:pPr>
      <w:bookmarkStart w:id="792" w:name="_Toc186096614"/>
      <w:bookmarkStart w:id="793" w:name="_Toc186200441"/>
      <w:r w:rsidRPr="00974EC5">
        <w:rPr>
          <w:highlight w:val="yellow"/>
          <w:lang w:val="es-ES"/>
        </w:rPr>
        <w:t>¿Estos resultados son los esperados? ¿O han sido sorprendentes? ¿Por qué?</w:t>
      </w:r>
      <w:bookmarkEnd w:id="792"/>
      <w:bookmarkEnd w:id="793"/>
    </w:p>
    <w:p w14:paraId="32A35FFA" w14:textId="77777777" w:rsidR="004C6E8E" w:rsidRPr="00974EC5" w:rsidRDefault="0014036A">
      <w:pPr>
        <w:numPr>
          <w:ilvl w:val="0"/>
          <w:numId w:val="2"/>
        </w:numPr>
        <w:ind w:left="0" w:hanging="2"/>
        <w:rPr>
          <w:highlight w:val="yellow"/>
          <w:lang w:val="es-ES"/>
        </w:rPr>
      </w:pPr>
      <w:bookmarkStart w:id="794" w:name="_Toc186096615"/>
      <w:bookmarkStart w:id="795" w:name="_Toc186200442"/>
      <w:r w:rsidRPr="00974EC5">
        <w:rPr>
          <w:highlight w:val="yellow"/>
          <w:lang w:val="es-ES"/>
        </w:rPr>
        <w:t>Una reflexión crítica sobre la consecución de los objetivos planteados inicialmente:</w:t>
      </w:r>
      <w:bookmarkEnd w:id="794"/>
      <w:bookmarkEnd w:id="795"/>
    </w:p>
    <w:p w14:paraId="40A5DA07" w14:textId="77777777" w:rsidR="004C6E8E" w:rsidRPr="00974EC5" w:rsidRDefault="0014036A">
      <w:pPr>
        <w:numPr>
          <w:ilvl w:val="1"/>
          <w:numId w:val="2"/>
        </w:numPr>
        <w:ind w:left="0" w:hanging="2"/>
        <w:rPr>
          <w:highlight w:val="yellow"/>
          <w:lang w:val="es-ES"/>
        </w:rPr>
      </w:pPr>
      <w:bookmarkStart w:id="796" w:name="_Toc186096616"/>
      <w:bookmarkStart w:id="797" w:name="_Toc186200443"/>
      <w:r w:rsidRPr="00974EC5">
        <w:rPr>
          <w:highlight w:val="yellow"/>
          <w:lang w:val="es-ES"/>
        </w:rPr>
        <w:t>¿Hemos alcanzado todos los objetivos? Si la respuesta es negativa, ¿por qué?</w:t>
      </w:r>
      <w:bookmarkEnd w:id="796"/>
      <w:bookmarkEnd w:id="797"/>
    </w:p>
    <w:p w14:paraId="35AA2113" w14:textId="77777777" w:rsidR="004C6E8E" w:rsidRPr="00974EC5" w:rsidRDefault="0014036A">
      <w:pPr>
        <w:numPr>
          <w:ilvl w:val="0"/>
          <w:numId w:val="2"/>
        </w:numPr>
        <w:ind w:left="0" w:hanging="2"/>
        <w:rPr>
          <w:highlight w:val="yellow"/>
          <w:lang w:val="es-ES"/>
        </w:rPr>
      </w:pPr>
      <w:bookmarkStart w:id="798" w:name="_Toc186096617"/>
      <w:bookmarkStart w:id="799" w:name="_Toc186200444"/>
      <w:r w:rsidRPr="00974EC5">
        <w:rPr>
          <w:highlight w:val="yellow"/>
          <w:lang w:val="es-ES"/>
        </w:rPr>
        <w:t>Un análisis crítico del seguimiento de la planificación y metodología a lo largo del producto:</w:t>
      </w:r>
      <w:bookmarkEnd w:id="798"/>
      <w:bookmarkEnd w:id="799"/>
    </w:p>
    <w:p w14:paraId="5AC3AA45" w14:textId="77777777" w:rsidR="004C6E8E" w:rsidRPr="00974EC5" w:rsidRDefault="0014036A">
      <w:pPr>
        <w:numPr>
          <w:ilvl w:val="1"/>
          <w:numId w:val="2"/>
        </w:numPr>
        <w:ind w:left="0" w:hanging="2"/>
        <w:rPr>
          <w:highlight w:val="yellow"/>
          <w:lang w:val="es-ES"/>
        </w:rPr>
      </w:pPr>
      <w:bookmarkStart w:id="800" w:name="_Toc186096618"/>
      <w:bookmarkStart w:id="801" w:name="_Toc186200445"/>
      <w:r w:rsidRPr="00974EC5">
        <w:rPr>
          <w:highlight w:val="yellow"/>
          <w:lang w:val="es-ES"/>
        </w:rPr>
        <w:t>¿Se ha seguido la planificación?</w:t>
      </w:r>
      <w:bookmarkEnd w:id="800"/>
      <w:bookmarkEnd w:id="801"/>
    </w:p>
    <w:p w14:paraId="1F680723" w14:textId="77777777" w:rsidR="004C6E8E" w:rsidRPr="00974EC5" w:rsidRDefault="0014036A">
      <w:pPr>
        <w:numPr>
          <w:ilvl w:val="1"/>
          <w:numId w:val="2"/>
        </w:numPr>
        <w:ind w:left="0" w:hanging="2"/>
        <w:rPr>
          <w:highlight w:val="yellow"/>
          <w:lang w:val="es-ES"/>
        </w:rPr>
      </w:pPr>
      <w:bookmarkStart w:id="802" w:name="_Toc186096619"/>
      <w:bookmarkStart w:id="803" w:name="_Toc186200446"/>
      <w:r w:rsidRPr="00974EC5">
        <w:rPr>
          <w:highlight w:val="yellow"/>
          <w:lang w:val="es-ES"/>
        </w:rPr>
        <w:t>¿La metodología prevista ha sido suficientemente adecuada?</w:t>
      </w:r>
      <w:bookmarkEnd w:id="802"/>
      <w:bookmarkEnd w:id="803"/>
    </w:p>
    <w:p w14:paraId="74E69D08" w14:textId="77777777" w:rsidR="004C6E8E" w:rsidRPr="00974EC5" w:rsidRDefault="0014036A">
      <w:pPr>
        <w:numPr>
          <w:ilvl w:val="1"/>
          <w:numId w:val="2"/>
        </w:numPr>
        <w:ind w:left="0" w:hanging="2"/>
        <w:rPr>
          <w:highlight w:val="yellow"/>
          <w:lang w:val="es-ES"/>
        </w:rPr>
      </w:pPr>
      <w:bookmarkStart w:id="804" w:name="_Toc186096620"/>
      <w:bookmarkStart w:id="805" w:name="_Toc186200447"/>
      <w:r w:rsidRPr="00974EC5">
        <w:rPr>
          <w:highlight w:val="yellow"/>
          <w:lang w:val="es-ES"/>
        </w:rPr>
        <w:t>¿Ha sido necesario introducir cambios para garantizar el éxito del trabajo? ¿Por qué?</w:t>
      </w:r>
      <w:bookmarkEnd w:id="804"/>
      <w:bookmarkEnd w:id="805"/>
    </w:p>
    <w:p w14:paraId="4E233B82" w14:textId="77777777" w:rsidR="004C6E8E" w:rsidRPr="00974EC5" w:rsidRDefault="0014036A">
      <w:pPr>
        <w:numPr>
          <w:ilvl w:val="0"/>
          <w:numId w:val="2"/>
        </w:numPr>
        <w:ind w:left="0" w:hanging="2"/>
        <w:rPr>
          <w:highlight w:val="yellow"/>
          <w:lang w:val="es-ES"/>
        </w:rPr>
      </w:pPr>
      <w:bookmarkStart w:id="806" w:name="_Toc186096621"/>
      <w:bookmarkStart w:id="807" w:name="_Toc186200448"/>
      <w:r w:rsidRPr="00974EC5">
        <w:rPr>
          <w:highlight w:val="yellow"/>
          <w:lang w:val="es-ES"/>
        </w:rPr>
        <w:t>De los impactos previstos en 1.3 (ético-sociales, de sostenibilidad y de diversidad), evaluar/mencionar si se han mitigado (si eran negativos) o si se han logrado (si eran positivos).</w:t>
      </w:r>
      <w:bookmarkEnd w:id="806"/>
      <w:bookmarkEnd w:id="807"/>
      <w:r w:rsidRPr="00974EC5">
        <w:rPr>
          <w:highlight w:val="yellow"/>
          <w:lang w:val="es-ES"/>
        </w:rPr>
        <w:t> </w:t>
      </w:r>
    </w:p>
    <w:p w14:paraId="38AED0F4" w14:textId="77777777" w:rsidR="004C6E8E" w:rsidRPr="00974EC5" w:rsidRDefault="0014036A">
      <w:pPr>
        <w:numPr>
          <w:ilvl w:val="0"/>
          <w:numId w:val="2"/>
        </w:numPr>
        <w:ind w:left="0" w:hanging="2"/>
        <w:rPr>
          <w:highlight w:val="yellow"/>
          <w:lang w:val="es-ES"/>
        </w:rPr>
      </w:pPr>
      <w:bookmarkStart w:id="808" w:name="_Toc186096622"/>
      <w:bookmarkStart w:id="809" w:name="_Toc186200449"/>
      <w:r w:rsidRPr="00974EC5">
        <w:rPr>
          <w:highlight w:val="yellow"/>
          <w:lang w:val="es-ES"/>
        </w:rPr>
        <w:t>Si han aparecido impactos no previstos en 1.3, evaluar/mencionar cómo se han mitigado (si eran negativos) o qué han aportado (si eran positivos).</w:t>
      </w:r>
      <w:bookmarkEnd w:id="808"/>
      <w:bookmarkEnd w:id="809"/>
    </w:p>
    <w:p w14:paraId="2592FB9B" w14:textId="77777777" w:rsidR="004C6E8E" w:rsidRPr="00974EC5" w:rsidRDefault="0014036A">
      <w:pPr>
        <w:numPr>
          <w:ilvl w:val="0"/>
          <w:numId w:val="2"/>
        </w:numPr>
        <w:ind w:left="0" w:hanging="2"/>
        <w:rPr>
          <w:highlight w:val="yellow"/>
          <w:lang w:val="es-ES"/>
        </w:rPr>
      </w:pPr>
      <w:bookmarkStart w:id="810" w:name="_Toc186096623"/>
      <w:bookmarkStart w:id="811" w:name="_Toc186200450"/>
      <w:r w:rsidRPr="00974EC5">
        <w:rPr>
          <w:highlight w:val="yellow"/>
          <w:lang w:val="es-ES"/>
        </w:rPr>
        <w:t>Las líneas de trabajo futuro que no han podido explorarse en este trabajo y han quedado pendientes.</w:t>
      </w:r>
      <w:bookmarkEnd w:id="810"/>
      <w:bookmarkEnd w:id="811"/>
    </w:p>
    <w:bookmarkEnd w:id="787"/>
    <w:p w14:paraId="12CB306B" w14:textId="77777777" w:rsidR="004C6E8E" w:rsidRPr="00974EC5" w:rsidRDefault="0014036A">
      <w:pPr>
        <w:ind w:left="0" w:hanging="2"/>
        <w:rPr>
          <w:lang w:val="es-ES"/>
        </w:rPr>
      </w:pPr>
      <w:r w:rsidRPr="00974EC5">
        <w:rPr>
          <w:highlight w:val="lightGray"/>
          <w:lang w:val="es-ES"/>
        </w:rPr>
        <w:t xml:space="preserve"> </w:t>
      </w:r>
    </w:p>
    <w:p w14:paraId="4D0D7452" w14:textId="6B4377E2" w:rsidR="00DC6EEF" w:rsidRPr="00974EC5" w:rsidRDefault="007E166B" w:rsidP="00DC6EEF">
      <w:pPr>
        <w:ind w:left="0" w:hanging="2"/>
        <w:rPr>
          <w:lang w:val="es-ES"/>
        </w:rPr>
      </w:pPr>
      <w:bookmarkStart w:id="812" w:name="OLE_LINK14"/>
      <w:r w:rsidRPr="00974EC5">
        <w:rPr>
          <w:lang w:val="es-ES"/>
        </w:rPr>
        <w:t xml:space="preserve">En el transcurso de este trabajo, hemos logrado desarrollar un instrumento de cribado que responde de manera eficaz al desafío clínico de identificar pacientes con COVID persistente y afectación neurocognitiva. Los resultados obtenidos no solo confirman la validez de la metodología </w:t>
      </w:r>
      <w:r w:rsidR="00802032" w:rsidRPr="00974EC5">
        <w:rPr>
          <w:lang w:val="es-ES"/>
        </w:rPr>
        <w:t>aplicada</w:t>
      </w:r>
      <w:r w:rsidRPr="00974EC5">
        <w:rPr>
          <w:lang w:val="es-ES"/>
        </w:rPr>
        <w:t xml:space="preserve">, sino que también revelan hallazgos </w:t>
      </w:r>
      <w:r w:rsidR="00802032" w:rsidRPr="00974EC5">
        <w:rPr>
          <w:lang w:val="es-ES"/>
        </w:rPr>
        <w:t>interesantes</w:t>
      </w:r>
      <w:r w:rsidRPr="00974EC5">
        <w:rPr>
          <w:lang w:val="es-ES"/>
        </w:rPr>
        <w:t xml:space="preserve"> que </w:t>
      </w:r>
      <w:r w:rsidR="00233753" w:rsidRPr="00974EC5">
        <w:rPr>
          <w:lang w:val="es-ES"/>
        </w:rPr>
        <w:t>apuntalan la necesidad de tener en cuenta los factores neuropsicológicos durante</w:t>
      </w:r>
      <w:r w:rsidRPr="00974EC5">
        <w:rPr>
          <w:lang w:val="es-ES"/>
        </w:rPr>
        <w:t xml:space="preserve"> esta condición.</w:t>
      </w:r>
      <w:r w:rsidR="00802032" w:rsidRPr="00974EC5">
        <w:rPr>
          <w:lang w:val="es-ES"/>
        </w:rPr>
        <w:t xml:space="preserve"> </w:t>
      </w:r>
      <w:r w:rsidR="00233753" w:rsidRPr="00974EC5">
        <w:rPr>
          <w:lang w:val="es-ES"/>
        </w:rPr>
        <w:t>Si bien la reducción de dimensionalidad a través de PCA no produjo resultados óptimos esperados, el uso de un elevado número de variables (mediante algoritmos avanzados) permitió superar esta limitación, dando lugar a modelos efectivos</w:t>
      </w:r>
      <w:r w:rsidR="00DC6EEF" w:rsidRPr="00974EC5">
        <w:rPr>
          <w:lang w:val="es-ES"/>
        </w:rPr>
        <w:t>, a los que se intentó dotar de facilidad de interpretación y transparencia</w:t>
      </w:r>
      <w:r w:rsidR="00233753" w:rsidRPr="00974EC5">
        <w:rPr>
          <w:lang w:val="es-ES"/>
        </w:rPr>
        <w:t>.</w:t>
      </w:r>
      <w:r w:rsidR="00DC6EEF" w:rsidRPr="00974EC5">
        <w:rPr>
          <w:lang w:val="es-ES"/>
        </w:rPr>
        <w:t xml:space="preserve"> </w:t>
      </w:r>
      <w:r w:rsidRPr="00974EC5">
        <w:rPr>
          <w:lang w:val="es-ES"/>
        </w:rPr>
        <w:t xml:space="preserve">El instrumento </w:t>
      </w:r>
      <w:r w:rsidR="00233753" w:rsidRPr="00974EC5">
        <w:rPr>
          <w:lang w:val="es-ES"/>
        </w:rPr>
        <w:t xml:space="preserve">finalmente </w:t>
      </w:r>
      <w:r w:rsidRPr="00974EC5">
        <w:rPr>
          <w:lang w:val="es-ES"/>
        </w:rPr>
        <w:t>desarrollado ha demostrado una capacidad</w:t>
      </w:r>
      <w:r w:rsidR="00802032" w:rsidRPr="00974EC5">
        <w:rPr>
          <w:lang w:val="es-ES"/>
        </w:rPr>
        <w:t xml:space="preserve"> </w:t>
      </w:r>
      <w:r w:rsidR="00F26410" w:rsidRPr="00974EC5">
        <w:rPr>
          <w:lang w:val="es-ES"/>
        </w:rPr>
        <w:t>elevada</w:t>
      </w:r>
      <w:r w:rsidR="00802032" w:rsidRPr="00974EC5">
        <w:rPr>
          <w:lang w:val="es-ES"/>
        </w:rPr>
        <w:t xml:space="preserve"> </w:t>
      </w:r>
      <w:r w:rsidRPr="00974EC5">
        <w:rPr>
          <w:lang w:val="es-ES"/>
        </w:rPr>
        <w:t>para diferenciar pacientes con</w:t>
      </w:r>
      <w:r w:rsidR="00802032" w:rsidRPr="00974EC5">
        <w:rPr>
          <w:lang w:val="es-ES"/>
        </w:rPr>
        <w:t xml:space="preserve"> PCC y</w:t>
      </w:r>
      <w:r w:rsidRPr="00974EC5">
        <w:rPr>
          <w:lang w:val="es-ES"/>
        </w:rPr>
        <w:t xml:space="preserve"> afectación neurocognitiva </w:t>
      </w:r>
      <w:r w:rsidR="00802032" w:rsidRPr="00974EC5">
        <w:rPr>
          <w:lang w:val="es-ES"/>
        </w:rPr>
        <w:t>frente a</w:t>
      </w:r>
      <w:r w:rsidRPr="00974EC5">
        <w:rPr>
          <w:lang w:val="es-ES"/>
        </w:rPr>
        <w:t xml:space="preserve"> aquellos que no presentan </w:t>
      </w:r>
      <w:r w:rsidR="00802032" w:rsidRPr="00974EC5">
        <w:rPr>
          <w:lang w:val="es-ES"/>
        </w:rPr>
        <w:t>dicha</w:t>
      </w:r>
      <w:r w:rsidRPr="00974EC5">
        <w:rPr>
          <w:lang w:val="es-ES"/>
        </w:rPr>
        <w:t xml:space="preserve"> condición. </w:t>
      </w:r>
      <w:r w:rsidR="00233753" w:rsidRPr="00974EC5">
        <w:rPr>
          <w:lang w:val="es-ES"/>
        </w:rPr>
        <w:t xml:space="preserve">Más precisamente, los modelos predictivos, en particular el modelo XGBoost, alcanzaron elevados niveles de sensibilidad y especificidad, indicando que ciertas variables neuropsicológicas específicas, como </w:t>
      </w:r>
      <w:commentRangeStart w:id="813"/>
      <w:r w:rsidR="00233753" w:rsidRPr="00974EC5">
        <w:rPr>
          <w:rFonts w:ascii="Menlo" w:hAnsi="Menlo" w:cs="Menlo"/>
          <w:sz w:val="22"/>
          <w:szCs w:val="22"/>
          <w:lang w:val="es-ES"/>
        </w:rPr>
        <w:t>tn12</w:t>
      </w:r>
      <w:r w:rsidR="00233753" w:rsidRPr="00974EC5">
        <w:rPr>
          <w:lang w:val="es-ES"/>
        </w:rPr>
        <w:t xml:space="preserve"> (que está relacionada con la evaluación de </w:t>
      </w:r>
      <w:r w:rsidR="00F26410" w:rsidRPr="00974EC5">
        <w:rPr>
          <w:lang w:val="es-ES"/>
        </w:rPr>
        <w:t xml:space="preserve">la </w:t>
      </w:r>
      <w:r w:rsidR="00233753" w:rsidRPr="00974EC5">
        <w:rPr>
          <w:lang w:val="es-ES"/>
        </w:rPr>
        <w:t xml:space="preserve">velocidad de procesamiento), </w:t>
      </w:r>
      <w:r w:rsidR="00233753" w:rsidRPr="00974EC5">
        <w:rPr>
          <w:rFonts w:ascii="Menlo" w:hAnsi="Menlo" w:cs="Menlo"/>
          <w:sz w:val="22"/>
          <w:szCs w:val="22"/>
          <w:lang w:val="es-ES"/>
        </w:rPr>
        <w:t>tn30</w:t>
      </w:r>
      <w:r w:rsidR="00233753" w:rsidRPr="00974EC5">
        <w:rPr>
          <w:lang w:val="es-ES"/>
        </w:rPr>
        <w:t xml:space="preserve"> y </w:t>
      </w:r>
      <w:r w:rsidR="00233753" w:rsidRPr="00974EC5">
        <w:rPr>
          <w:rFonts w:ascii="Menlo" w:hAnsi="Menlo" w:cs="Menlo"/>
          <w:sz w:val="22"/>
          <w:szCs w:val="22"/>
          <w:lang w:val="es-ES"/>
        </w:rPr>
        <w:t>tn6</w:t>
      </w:r>
      <w:r w:rsidR="00233753" w:rsidRPr="00974EC5">
        <w:rPr>
          <w:lang w:val="es-ES"/>
        </w:rPr>
        <w:t xml:space="preserve"> </w:t>
      </w:r>
      <w:commentRangeEnd w:id="813"/>
      <w:r w:rsidR="00F61AB9">
        <w:rPr>
          <w:rStyle w:val="Refdecomentario"/>
        </w:rPr>
        <w:commentReference w:id="813"/>
      </w:r>
      <w:r w:rsidR="00233753" w:rsidRPr="00974EC5">
        <w:rPr>
          <w:lang w:val="es-ES"/>
        </w:rPr>
        <w:t xml:space="preserve">(ambas evaluando la memoria verbal) han emergido como </w:t>
      </w:r>
      <w:commentRangeStart w:id="814"/>
      <w:r w:rsidR="00233753" w:rsidRPr="00974EC5">
        <w:rPr>
          <w:lang w:val="es-ES"/>
        </w:rPr>
        <w:t>elementos</w:t>
      </w:r>
      <w:commentRangeEnd w:id="814"/>
      <w:r w:rsidR="00F61AB9">
        <w:rPr>
          <w:rStyle w:val="Refdecomentario"/>
        </w:rPr>
        <w:commentReference w:id="814"/>
      </w:r>
      <w:r w:rsidR="00233753" w:rsidRPr="00974EC5">
        <w:rPr>
          <w:lang w:val="es-ES"/>
        </w:rPr>
        <w:t xml:space="preserve"> cruciales en las predicciones</w:t>
      </w:r>
      <w:r w:rsidR="00F26410" w:rsidRPr="00974EC5">
        <w:rPr>
          <w:lang w:val="es-ES"/>
        </w:rPr>
        <w:t>. A</w:t>
      </w:r>
      <w:r w:rsidR="00233753" w:rsidRPr="00974EC5">
        <w:rPr>
          <w:lang w:val="es-ES"/>
        </w:rPr>
        <w:t xml:space="preserve">unque la riqueza </w:t>
      </w:r>
      <w:r w:rsidR="00F26410" w:rsidRPr="00974EC5">
        <w:rPr>
          <w:lang w:val="es-ES"/>
        </w:rPr>
        <w:t xml:space="preserve">informativa </w:t>
      </w:r>
      <w:r w:rsidR="00233753" w:rsidRPr="00974EC5">
        <w:rPr>
          <w:lang w:val="es-ES"/>
        </w:rPr>
        <w:t xml:space="preserve">del modelo generado es mayor, </w:t>
      </w:r>
      <w:r w:rsidR="00F26410" w:rsidRPr="00974EC5">
        <w:rPr>
          <w:lang w:val="es-ES"/>
        </w:rPr>
        <w:t xml:space="preserve">podríamos concluir que </w:t>
      </w:r>
      <w:r w:rsidR="00233753" w:rsidRPr="00974EC5">
        <w:rPr>
          <w:lang w:val="es-ES"/>
        </w:rPr>
        <w:t xml:space="preserve">estos 2 subdominios son claves para poder diferenciar a los grupos. Por otra parte,  </w:t>
      </w:r>
      <w:r w:rsidR="00F26410" w:rsidRPr="00974EC5">
        <w:rPr>
          <w:lang w:val="es-ES"/>
        </w:rPr>
        <w:t>dichas</w:t>
      </w:r>
      <w:r w:rsidR="00233753" w:rsidRPr="00974EC5">
        <w:rPr>
          <w:lang w:val="es-ES"/>
        </w:rPr>
        <w:t xml:space="preserve"> 3 variables</w:t>
      </w:r>
      <w:r w:rsidR="00F26410" w:rsidRPr="00974EC5">
        <w:rPr>
          <w:lang w:val="es-ES"/>
        </w:rPr>
        <w:t xml:space="preserve"> (y, en consecuencia, dominios)</w:t>
      </w:r>
      <w:r w:rsidR="00233753" w:rsidRPr="00974EC5">
        <w:rPr>
          <w:lang w:val="es-ES"/>
        </w:rPr>
        <w:t xml:space="preserve"> mostraron un peso de discriminación que las transforma en </w:t>
      </w:r>
      <w:r w:rsidR="00F26410" w:rsidRPr="00974EC5">
        <w:rPr>
          <w:lang w:val="es-ES"/>
        </w:rPr>
        <w:t>elementos de interés</w:t>
      </w:r>
      <w:r w:rsidR="00233753" w:rsidRPr="00974EC5">
        <w:rPr>
          <w:lang w:val="es-ES"/>
        </w:rPr>
        <w:t xml:space="preserve"> para promover avances en el rol que pueden desempeñar en modelos más complejos (o simplificados) en fases posteriores del proyecto.</w:t>
      </w:r>
      <w:r w:rsidR="00DC6EEF" w:rsidRPr="00974EC5">
        <w:rPr>
          <w:lang w:val="es-ES"/>
        </w:rPr>
        <w:t xml:space="preserve"> También, considerando el aspecto sociodemográfico, en este </w:t>
      </w:r>
      <w:r w:rsidR="00DC6EEF" w:rsidRPr="00974EC5">
        <w:rPr>
          <w:lang w:val="es-ES"/>
        </w:rPr>
        <w:lastRenderedPageBreak/>
        <w:t xml:space="preserve">trabajo demostramos que el </w:t>
      </w:r>
      <w:commentRangeStart w:id="815"/>
      <w:r w:rsidR="00DC6EEF" w:rsidRPr="00974EC5">
        <w:rPr>
          <w:lang w:val="es-ES"/>
        </w:rPr>
        <w:t xml:space="preserve">sexo femenino </w:t>
      </w:r>
      <w:commentRangeEnd w:id="815"/>
      <w:r w:rsidR="00F61AB9">
        <w:rPr>
          <w:rStyle w:val="Refdecomentario"/>
        </w:rPr>
        <w:commentReference w:id="815"/>
      </w:r>
      <w:r w:rsidR="00DC6EEF" w:rsidRPr="00974EC5">
        <w:rPr>
          <w:lang w:val="es-ES"/>
        </w:rPr>
        <w:t>puede representar un factor de riesgo para el desarrollo de PCC con afectación cognitiva, recalcando la utilidad de la aplicación adecuada de una perspectiva de género y diversidad al diseñar los proyectos de investigación. De forma global, los resultados apoyan el rol que tiene la investigación multidisciplinar (neurobiología, neuropsicología, medicina e inteligencia artificial) para responder frente a retos de salud pública. Por otra parte, este trabajo podría representar un caso claro de búsqueda de mejora en la efectiv</w:t>
      </w:r>
      <w:ins w:id="816" w:author="Concepció Violán Fors" w:date="2024-12-29T13:12:00Z">
        <w:r w:rsidR="00F61AB9">
          <w:rPr>
            <w:lang w:val="es-ES"/>
          </w:rPr>
          <w:t>idad</w:t>
        </w:r>
      </w:ins>
      <w:del w:id="817" w:author="Concepció Violán Fors" w:date="2024-12-29T13:12:00Z">
        <w:r w:rsidR="00DC6EEF" w:rsidRPr="00974EC5" w:rsidDel="00F61AB9">
          <w:rPr>
            <w:lang w:val="es-ES"/>
          </w:rPr>
          <w:delText>ad</w:delText>
        </w:r>
      </w:del>
      <w:r w:rsidR="00DC6EEF" w:rsidRPr="00974EC5">
        <w:rPr>
          <w:lang w:val="es-ES"/>
        </w:rPr>
        <w:t xml:space="preserve"> y eficiencia: el modelo de cribado breve desarrollado podría aplicarse e</w:t>
      </w:r>
      <w:r w:rsidRPr="00974EC5">
        <w:rPr>
          <w:lang w:val="es-ES"/>
        </w:rPr>
        <w:t>n entornos clínicos para identificar</w:t>
      </w:r>
      <w:r w:rsidR="00CD15B3" w:rsidRPr="00974EC5">
        <w:rPr>
          <w:lang w:val="es-ES"/>
        </w:rPr>
        <w:t xml:space="preserve"> personas con PCC,</w:t>
      </w:r>
      <w:r w:rsidRPr="00974EC5">
        <w:rPr>
          <w:lang w:val="es-ES"/>
        </w:rPr>
        <w:t xml:space="preserve"> de manera rápida</w:t>
      </w:r>
      <w:r w:rsidR="00CD15B3" w:rsidRPr="00974EC5">
        <w:rPr>
          <w:lang w:val="es-ES"/>
        </w:rPr>
        <w:t xml:space="preserve"> y</w:t>
      </w:r>
      <w:r w:rsidR="00DC6EEF" w:rsidRPr="00974EC5">
        <w:rPr>
          <w:lang w:val="es-ES"/>
        </w:rPr>
        <w:t xml:space="preserve"> con pocas pruebas neuropsicológicas validadas (pasando de las 15 utilizadas inicialmente a tan solo 3),</w:t>
      </w:r>
      <w:r w:rsidRPr="00974EC5">
        <w:rPr>
          <w:lang w:val="es-ES"/>
        </w:rPr>
        <w:t xml:space="preserve"> </w:t>
      </w:r>
      <w:r w:rsidR="00233753" w:rsidRPr="00974EC5">
        <w:rPr>
          <w:lang w:val="es-ES"/>
        </w:rPr>
        <w:t xml:space="preserve">subrayando la importancia </w:t>
      </w:r>
      <w:r w:rsidR="00DC6EEF" w:rsidRPr="00974EC5">
        <w:rPr>
          <w:lang w:val="es-ES"/>
        </w:rPr>
        <w:t>del rol de la modelación predictiva para el acompañamiento en la toma de decisiones clínicas</w:t>
      </w:r>
      <w:r w:rsidR="00233753" w:rsidRPr="00974EC5">
        <w:rPr>
          <w:lang w:val="es-ES"/>
        </w:rPr>
        <w:t>.</w:t>
      </w:r>
      <w:r w:rsidR="00DC6EEF" w:rsidRPr="00974EC5">
        <w:rPr>
          <w:lang w:val="es-ES"/>
        </w:rPr>
        <w:t xml:space="preserve"> El modelo, complementado con otras variables de interés clínico, neuropsicológico y/o biológico, podría permitir también el seguimiento y pronóstico personalizado para aquellas personas afectadas de PCC.</w:t>
      </w:r>
    </w:p>
    <w:p w14:paraId="7497D1DA" w14:textId="4C4E4A47" w:rsidR="007E166B" w:rsidRPr="00974EC5" w:rsidRDefault="00DC6EEF" w:rsidP="007E166B">
      <w:pPr>
        <w:ind w:left="0" w:hanging="2"/>
        <w:rPr>
          <w:lang w:val="es-ES"/>
        </w:rPr>
      </w:pPr>
      <w:r w:rsidRPr="00974EC5">
        <w:rPr>
          <w:lang w:val="es-ES"/>
        </w:rPr>
        <w:t xml:space="preserve">Yendo hacia la reflexión crítica de los objetivos propuestos, </w:t>
      </w:r>
      <w:r w:rsidR="00CD15B3" w:rsidRPr="00974EC5">
        <w:rPr>
          <w:lang w:val="es-ES"/>
        </w:rPr>
        <w:t>consideramos</w:t>
      </w:r>
      <w:r w:rsidRPr="00974EC5">
        <w:rPr>
          <w:lang w:val="es-ES"/>
        </w:rPr>
        <w:t xml:space="preserve"> que el objetivo</w:t>
      </w:r>
      <w:r w:rsidR="007E166B" w:rsidRPr="00974EC5">
        <w:rPr>
          <w:lang w:val="es-ES"/>
        </w:rPr>
        <w:t xml:space="preserve"> principal de este trabajo, que consistía en desarrollar un instrumento de cribado breve y efectivo, fue alcanzado con éxito. Los objetivos específicos, como la validación de modelos predictivos y la identificación de variables relevantes, también se lograron en gran medida. Sin embargo, aspectos como la evaluación de métodos no supervisados quedaron limitados debido a restricciones en</w:t>
      </w:r>
      <w:r w:rsidR="00CD15B3" w:rsidRPr="00974EC5">
        <w:rPr>
          <w:lang w:val="es-ES"/>
        </w:rPr>
        <w:t xml:space="preserve"> la efectividad real de su aplicación y en</w:t>
      </w:r>
      <w:r w:rsidR="007E166B" w:rsidRPr="00974EC5">
        <w:rPr>
          <w:lang w:val="es-ES"/>
        </w:rPr>
        <w:t xml:space="preserve"> la </w:t>
      </w:r>
      <w:r w:rsidR="00CD15B3" w:rsidRPr="00974EC5">
        <w:rPr>
          <w:lang w:val="es-ES"/>
        </w:rPr>
        <w:t>aplicabilidad</w:t>
      </w:r>
      <w:r w:rsidR="007E166B" w:rsidRPr="00974EC5">
        <w:rPr>
          <w:lang w:val="es-ES"/>
        </w:rPr>
        <w:t xml:space="preserve"> de los resultados obtenidos.</w:t>
      </w:r>
      <w:r w:rsidRPr="00974EC5">
        <w:rPr>
          <w:lang w:val="es-ES"/>
        </w:rPr>
        <w:t xml:space="preserve"> Algo similar se pudo observar al momento de realizar otros análisis paramétricos. En definitiva, es clave un diseño estadístico realista cuando se debe</w:t>
      </w:r>
      <w:r w:rsidR="006907E4" w:rsidRPr="00974EC5">
        <w:rPr>
          <w:lang w:val="es-ES"/>
        </w:rPr>
        <w:t xml:space="preserve"> trabajar con datos de alta complejidad, con patrones no lineales y con un gran número de variables</w:t>
      </w:r>
      <w:r w:rsidR="00CD15B3" w:rsidRPr="00974EC5">
        <w:rPr>
          <w:lang w:val="es-ES"/>
        </w:rPr>
        <w:t>, tal como suele ser frecuente en datos clínicos</w:t>
      </w:r>
      <w:r w:rsidR="006907E4" w:rsidRPr="00974EC5">
        <w:rPr>
          <w:lang w:val="es-ES"/>
        </w:rPr>
        <w:t>. Esto también nos lleva a reflexionar críticamente de cara a los resultados que podrían presentarse como parte de publicaciones científicas, ya que es clave que estos representen adecuadamente una parte de la realidad, pero siempre ajustados a sus supuestos matemáticos</w:t>
      </w:r>
      <w:r w:rsidR="00CD15B3" w:rsidRPr="00974EC5">
        <w:rPr>
          <w:lang w:val="es-ES"/>
        </w:rPr>
        <w:t>/estadísticos</w:t>
      </w:r>
      <w:r w:rsidR="006907E4" w:rsidRPr="00974EC5">
        <w:rPr>
          <w:lang w:val="es-ES"/>
        </w:rPr>
        <w:t xml:space="preserve"> básicos.</w:t>
      </w:r>
    </w:p>
    <w:p w14:paraId="7F5A99AB" w14:textId="2CB0E29C" w:rsidR="007E166B" w:rsidRPr="00974EC5" w:rsidRDefault="006907E4" w:rsidP="007E166B">
      <w:pPr>
        <w:ind w:left="0" w:hanging="2"/>
        <w:rPr>
          <w:lang w:val="es-ES"/>
        </w:rPr>
      </w:pPr>
      <w:r w:rsidRPr="00974EC5">
        <w:rPr>
          <w:lang w:val="es-ES"/>
        </w:rPr>
        <w:t>Finalmente, a</w:t>
      </w:r>
      <w:r w:rsidR="007E166B" w:rsidRPr="00974EC5">
        <w:rPr>
          <w:lang w:val="es-ES"/>
        </w:rPr>
        <w:t xml:space="preserve"> pesar de estas limitaciones</w:t>
      </w:r>
      <w:r w:rsidRPr="00974EC5">
        <w:rPr>
          <w:lang w:val="es-ES"/>
        </w:rPr>
        <w:t xml:space="preserve"> sobre los objetivos</w:t>
      </w:r>
      <w:r w:rsidR="007E166B" w:rsidRPr="00974EC5">
        <w:rPr>
          <w:lang w:val="es-ES"/>
        </w:rPr>
        <w:t xml:space="preserve">, los hallazgos obtenidos representan un avance </w:t>
      </w:r>
      <w:r w:rsidRPr="00974EC5">
        <w:rPr>
          <w:lang w:val="es-ES"/>
        </w:rPr>
        <w:t>interesante</w:t>
      </w:r>
      <w:r w:rsidR="007E166B" w:rsidRPr="00974EC5">
        <w:rPr>
          <w:lang w:val="es-ES"/>
        </w:rPr>
        <w:t xml:space="preserve"> en el área, destacando la utilidad de combinar datos neuropsicológicos validados con herramientas avanzadas de aprendizaje automático.</w:t>
      </w:r>
    </w:p>
    <w:p w14:paraId="1B989F04" w14:textId="77777777" w:rsidR="00E87591" w:rsidRPr="00974EC5" w:rsidRDefault="006907E4" w:rsidP="007E166B">
      <w:pPr>
        <w:ind w:left="0" w:hanging="2"/>
        <w:rPr>
          <w:lang w:val="es-ES"/>
        </w:rPr>
      </w:pPr>
      <w:r w:rsidRPr="00974EC5">
        <w:rPr>
          <w:lang w:val="es-ES"/>
        </w:rPr>
        <w:t xml:space="preserve">Posteriormente, centrándonos en el estudio crítico de la planificación y metodología, podríamos indicar que, en </w:t>
      </w:r>
      <w:r w:rsidR="007E166B" w:rsidRPr="00974EC5">
        <w:rPr>
          <w:lang w:val="es-ES"/>
        </w:rPr>
        <w:t xml:space="preserve">general, la planificación inicial se cumplió en los plazos previstos, aunque ciertas tareas </w:t>
      </w:r>
      <w:r w:rsidRPr="00974EC5">
        <w:rPr>
          <w:lang w:val="es-ES"/>
        </w:rPr>
        <w:t>tuvieron que reorganizarse</w:t>
      </w:r>
      <w:r w:rsidR="007E166B" w:rsidRPr="00974EC5">
        <w:rPr>
          <w:lang w:val="es-ES"/>
        </w:rPr>
        <w:t xml:space="preserve">. En futuros proyectos, podría ser beneficioso implementar </w:t>
      </w:r>
      <w:r w:rsidRPr="00974EC5">
        <w:rPr>
          <w:lang w:val="es-ES"/>
        </w:rPr>
        <w:t>una cantidad de tiempo inicial para realizar estudios piloto, ya que son fases preliminares que representan una inversión inicial pero que se recupera con creces en fases avanzadas. Probablemente este es un punto de mejora y crítica constructiva, siempre teniendo en cuenta que el tiempo se encuentra constreñido para la realización de un TFM.</w:t>
      </w:r>
      <w:r w:rsidR="00280881" w:rsidRPr="00974EC5">
        <w:rPr>
          <w:lang w:val="es-ES"/>
        </w:rPr>
        <w:t xml:space="preserve"> En cuanto a l</w:t>
      </w:r>
      <w:r w:rsidR="007E166B" w:rsidRPr="00974EC5">
        <w:rPr>
          <w:lang w:val="es-ES"/>
        </w:rPr>
        <w:t xml:space="preserve">a metodología utilizada demostró ser adecuada, destacando la efectividad de combinar pruebas neuropsicológicas con modelos avanzados como XGBoost. Este modelo resultó particularmente útil debido a su capacidad para manejar datos complejos y desbalanceados, integrar variables de diferentes tipos (como sociodemográficas y neuropsicológicas), y proporcionar interpretaciones </w:t>
      </w:r>
      <w:r w:rsidR="00280881" w:rsidRPr="00974EC5">
        <w:rPr>
          <w:lang w:val="es-ES"/>
        </w:rPr>
        <w:t>con cierto nivel de detalle</w:t>
      </w:r>
      <w:r w:rsidR="007E166B" w:rsidRPr="00974EC5">
        <w:rPr>
          <w:lang w:val="es-ES"/>
        </w:rPr>
        <w:t xml:space="preserve"> a través de valores SHAP. </w:t>
      </w:r>
      <w:r w:rsidR="00280881" w:rsidRPr="00974EC5">
        <w:rPr>
          <w:lang w:val="es-ES"/>
        </w:rPr>
        <w:t>De hecho, este último punto se</w:t>
      </w:r>
      <w:r w:rsidR="007E166B" w:rsidRPr="00974EC5">
        <w:rPr>
          <w:lang w:val="es-ES"/>
        </w:rPr>
        <w:t xml:space="preserve"> introduj</w:t>
      </w:r>
      <w:r w:rsidR="00280881" w:rsidRPr="00974EC5">
        <w:rPr>
          <w:lang w:val="es-ES"/>
        </w:rPr>
        <w:t xml:space="preserve">o </w:t>
      </w:r>
      <w:r w:rsidR="007E166B" w:rsidRPr="00974EC5">
        <w:rPr>
          <w:lang w:val="es-ES"/>
        </w:rPr>
        <w:t xml:space="preserve">en la estrategia analítica </w:t>
      </w:r>
      <w:r w:rsidR="00280881" w:rsidRPr="00974EC5">
        <w:rPr>
          <w:lang w:val="es-ES"/>
        </w:rPr>
        <w:t xml:space="preserve">y </w:t>
      </w:r>
      <w:r w:rsidR="00280881" w:rsidRPr="00974EC5">
        <w:rPr>
          <w:lang w:val="es-ES"/>
        </w:rPr>
        <w:lastRenderedPageBreak/>
        <w:t>apuntaló la mejora en la transparencia del modelo para su uso clínico (el que también era un objetivo clave</w:t>
      </w:r>
      <w:r w:rsidR="00E87591" w:rsidRPr="00974EC5">
        <w:rPr>
          <w:lang w:val="es-ES"/>
        </w:rPr>
        <w:t xml:space="preserve">). </w:t>
      </w:r>
    </w:p>
    <w:p w14:paraId="70B88CBC" w14:textId="53F3FCE6" w:rsidR="007027EE" w:rsidRPr="00974EC5" w:rsidRDefault="00E87591" w:rsidP="00E87591">
      <w:pPr>
        <w:ind w:left="0" w:hanging="2"/>
        <w:rPr>
          <w:lang w:val="es-ES"/>
        </w:rPr>
      </w:pPr>
      <w:r w:rsidRPr="00974EC5">
        <w:rPr>
          <w:lang w:val="es-ES"/>
        </w:rPr>
        <w:t>Considerando los impactos del proyecto en las áreas de sostenibilidad, ético-social y de diversidad consideramos que se han logrado. Desde el punto de vista de la sostenibilidad, el instrumento desarrollado contribuirá a optimizar recursos en los sistemas de salud, a la vez que abre las puertas a nuevos desarrollos que sigan maximizando la eficacia y eficiencia con respecto al diagnóstico, pronóstico y seguimiento personalizado de la condición de PCC con afectación cognitiva. Es</w:t>
      </w:r>
      <w:r w:rsidR="00CD15B3" w:rsidRPr="00974EC5">
        <w:rPr>
          <w:lang w:val="es-ES"/>
        </w:rPr>
        <w:t>ta</w:t>
      </w:r>
      <w:r w:rsidRPr="00974EC5">
        <w:rPr>
          <w:lang w:val="es-ES"/>
        </w:rPr>
        <w:t xml:space="preserve"> condición es altamente incapacitante</w:t>
      </w:r>
      <w:r w:rsidR="001565AC" w:rsidRPr="00974EC5">
        <w:rPr>
          <w:lang w:val="es-ES"/>
        </w:rPr>
        <w:t xml:space="preserve"> por lo que también resaltamos la consecución de los impactos positivos desde el punto de vista de la ética social, buscando garantizar transparencia del modelo (en el caso de que se use para apoyo a la decisión clínica) y respetando en todo momento la necesidad de generar conocimiento inclusivo y con perspectiva de género. De hecho, si bien existen trabajos publicados al respecto, nuestro modelo objetivamente indica que la población femenina se encuentra en mayor riesgo frente a la PCC, por lo que es necesario validar clínicamente los hallazgos para transformarlos en herramientas de cribado reales, que se apliquen en todos los estamentos sanitarios, empezando por la atención primaria</w:t>
      </w:r>
      <w:r w:rsidR="00CD15B3" w:rsidRPr="00974EC5">
        <w:rPr>
          <w:lang w:val="es-ES"/>
        </w:rPr>
        <w:t xml:space="preserve"> y que tengan en cuenta esta distinción poblacional</w:t>
      </w:r>
      <w:r w:rsidR="001565AC" w:rsidRPr="00974EC5">
        <w:rPr>
          <w:lang w:val="es-ES"/>
        </w:rPr>
        <w:t xml:space="preserve">. </w:t>
      </w:r>
      <w:r w:rsidR="007027EE" w:rsidRPr="00974EC5">
        <w:rPr>
          <w:lang w:val="es-ES"/>
        </w:rPr>
        <w:t>La existencia de patrones específicos relacionados con el sexo femenino abre nuevas líneas de investigación para entender mejor las diferencias en la afectación neurocognitiva</w:t>
      </w:r>
      <w:r w:rsidR="00CD15B3" w:rsidRPr="00974EC5">
        <w:rPr>
          <w:lang w:val="es-ES"/>
        </w:rPr>
        <w:t xml:space="preserve"> y cómo puede afectar esta situación de forma diferencial a aspectos laborales, sociales y personales a las mujeres</w:t>
      </w:r>
      <w:r w:rsidR="007027EE" w:rsidRPr="00974EC5">
        <w:rPr>
          <w:lang w:val="es-ES"/>
        </w:rPr>
        <w:t xml:space="preserve">. </w:t>
      </w:r>
      <w:r w:rsidR="00CD15B3" w:rsidRPr="00974EC5">
        <w:rPr>
          <w:lang w:val="es-ES"/>
        </w:rPr>
        <w:t>Comprender mejor estos</w:t>
      </w:r>
      <w:r w:rsidR="007027EE" w:rsidRPr="00974EC5">
        <w:rPr>
          <w:lang w:val="es-ES"/>
        </w:rPr>
        <w:t xml:space="preserve"> patrones </w:t>
      </w:r>
      <w:r w:rsidR="00CD15B3" w:rsidRPr="00974EC5">
        <w:rPr>
          <w:lang w:val="es-ES"/>
        </w:rPr>
        <w:t>permitiría</w:t>
      </w:r>
      <w:r w:rsidR="007027EE" w:rsidRPr="00974EC5">
        <w:rPr>
          <w:lang w:val="es-ES"/>
        </w:rPr>
        <w:t xml:space="preserve"> el diseño de intervenciones clínicas más personalizadas, como terapias adaptadas a factores de riesgo específicos o estrategias de seguimiento dirigidas, mejorando así la eficacia y equidad en el tratamiento de las pacientes.</w:t>
      </w:r>
      <w:r w:rsidR="00FA59F3" w:rsidRPr="00974EC5">
        <w:rPr>
          <w:lang w:val="es-ES"/>
        </w:rPr>
        <w:t xml:space="preserve"> </w:t>
      </w:r>
      <w:r w:rsidR="001565AC" w:rsidRPr="00974EC5">
        <w:rPr>
          <w:lang w:val="es-ES"/>
        </w:rPr>
        <w:t>En cuanto a la diversidad e inclusión, el trabajo ha velado por tener representación sociodemográfica de todos los estratos, comunidades</w:t>
      </w:r>
      <w:r w:rsidR="007027EE" w:rsidRPr="00974EC5">
        <w:rPr>
          <w:lang w:val="es-ES"/>
        </w:rPr>
        <w:t xml:space="preserve"> y</w:t>
      </w:r>
      <w:r w:rsidR="001565AC" w:rsidRPr="00974EC5">
        <w:rPr>
          <w:lang w:val="es-ES"/>
        </w:rPr>
        <w:t xml:space="preserve"> niveles sociales</w:t>
      </w:r>
      <w:r w:rsidR="007027EE" w:rsidRPr="00974EC5">
        <w:rPr>
          <w:lang w:val="es-ES"/>
        </w:rPr>
        <w:t xml:space="preserve"> y</w:t>
      </w:r>
      <w:r w:rsidR="001565AC" w:rsidRPr="00974EC5">
        <w:rPr>
          <w:lang w:val="es-ES"/>
        </w:rPr>
        <w:t xml:space="preserve"> educativos permitiendo enriquecer y comprender los matices que pueden revelarse al respetarse estos principios equitativos. </w:t>
      </w:r>
      <w:r w:rsidR="007027EE" w:rsidRPr="00974EC5">
        <w:rPr>
          <w:lang w:val="es-ES"/>
        </w:rPr>
        <w:t xml:space="preserve">Finalmente, el desarrollo de un modelo breve, con una tecnología avanzada, pero fácilmente aplicable en ordenadores convencionales, permite </w:t>
      </w:r>
      <w:r w:rsidR="007E166B" w:rsidRPr="00974EC5">
        <w:rPr>
          <w:lang w:val="es-ES"/>
        </w:rPr>
        <w:t>asegura</w:t>
      </w:r>
      <w:r w:rsidR="007027EE" w:rsidRPr="00974EC5">
        <w:rPr>
          <w:lang w:val="es-ES"/>
        </w:rPr>
        <w:t>r</w:t>
      </w:r>
      <w:r w:rsidR="007E166B" w:rsidRPr="00974EC5">
        <w:rPr>
          <w:lang w:val="es-ES"/>
        </w:rPr>
        <w:t xml:space="preserve"> un abordaje responsable frente a las desigualdades en salud. </w:t>
      </w:r>
    </w:p>
    <w:p w14:paraId="7650B56B" w14:textId="5BCB2C91" w:rsidR="00FA59F3" w:rsidRPr="00974EC5" w:rsidRDefault="00CD15B3" w:rsidP="00E87591">
      <w:pPr>
        <w:ind w:left="0" w:hanging="2"/>
        <w:rPr>
          <w:lang w:val="es-ES"/>
        </w:rPr>
      </w:pPr>
      <w:r w:rsidRPr="00974EC5">
        <w:rPr>
          <w:lang w:val="es-ES"/>
        </w:rPr>
        <w:t>En cuanto al trabajo futuro</w:t>
      </w:r>
      <w:r w:rsidR="00FA59F3" w:rsidRPr="00974EC5">
        <w:rPr>
          <w:lang w:val="es-ES"/>
        </w:rPr>
        <w:t xml:space="preserve">, consideramos que este trabajo puede sentar las bases para desarrollos de interés, </w:t>
      </w:r>
      <w:r w:rsidRPr="00974EC5">
        <w:rPr>
          <w:lang w:val="es-ES"/>
        </w:rPr>
        <w:t>que podrían incluir</w:t>
      </w:r>
      <w:r w:rsidR="00FA59F3" w:rsidRPr="00974EC5">
        <w:rPr>
          <w:lang w:val="es-ES"/>
        </w:rPr>
        <w:t>:</w:t>
      </w:r>
    </w:p>
    <w:p w14:paraId="63618F7C" w14:textId="405E11F0" w:rsidR="007E166B" w:rsidRPr="00974EC5" w:rsidRDefault="00FA59F3" w:rsidP="00FA59F3">
      <w:pPr>
        <w:ind w:leftChars="0" w:left="0" w:firstLineChars="0" w:firstLine="0"/>
        <w:rPr>
          <w:lang w:val="es-ES"/>
        </w:rPr>
      </w:pPr>
      <w:r w:rsidRPr="00974EC5">
        <w:rPr>
          <w:lang w:val="es-ES"/>
        </w:rPr>
        <w:t xml:space="preserve">- </w:t>
      </w:r>
      <w:r w:rsidR="00CD15B3" w:rsidRPr="00974EC5">
        <w:rPr>
          <w:lang w:val="es-ES"/>
        </w:rPr>
        <w:t>V</w:t>
      </w:r>
      <w:r w:rsidR="007E166B" w:rsidRPr="00974EC5">
        <w:rPr>
          <w:lang w:val="es-ES"/>
        </w:rPr>
        <w:t xml:space="preserve">alidación </w:t>
      </w:r>
      <w:r w:rsidRPr="00974EC5">
        <w:rPr>
          <w:lang w:val="es-ES"/>
        </w:rPr>
        <w:t>c</w:t>
      </w:r>
      <w:r w:rsidR="007E166B" w:rsidRPr="00974EC5">
        <w:rPr>
          <w:lang w:val="es-ES"/>
        </w:rPr>
        <w:t>línica</w:t>
      </w:r>
      <w:r w:rsidR="00CD15B3" w:rsidRPr="00974EC5">
        <w:rPr>
          <w:lang w:val="es-ES"/>
        </w:rPr>
        <w:t xml:space="preserve"> del instrumento</w:t>
      </w:r>
      <w:r w:rsidR="007E166B" w:rsidRPr="00974EC5">
        <w:rPr>
          <w:lang w:val="es-ES"/>
        </w:rPr>
        <w:t xml:space="preserve">: </w:t>
      </w:r>
      <w:r w:rsidRPr="00974EC5">
        <w:rPr>
          <w:lang w:val="es-ES"/>
        </w:rPr>
        <w:t>incluyendo nuevas</w:t>
      </w:r>
      <w:r w:rsidR="007E166B" w:rsidRPr="00974EC5">
        <w:rPr>
          <w:lang w:val="es-ES"/>
        </w:rPr>
        <w:t xml:space="preserve"> cohortes para evaluar la robustez del </w:t>
      </w:r>
      <w:bookmarkStart w:id="818" w:name="_Hlk186383903"/>
      <w:r w:rsidR="00CD15B3" w:rsidRPr="00974EC5">
        <w:rPr>
          <w:lang w:val="es-ES"/>
        </w:rPr>
        <w:t>desarrollo</w:t>
      </w:r>
      <w:ins w:id="819" w:author="Concepció Violán Fors" w:date="2024-12-29T13:28:00Z">
        <w:r w:rsidR="00F61AB9">
          <w:rPr>
            <w:lang w:val="es-ES"/>
          </w:rPr>
          <w:t xml:space="preserve"> </w:t>
        </w:r>
        <w:commentRangeStart w:id="820"/>
        <w:r w:rsidR="00F61AB9">
          <w:rPr>
            <w:lang w:val="es-ES"/>
          </w:rPr>
          <w:t>intentando ampliar</w:t>
        </w:r>
      </w:ins>
      <w:ins w:id="821" w:author="Concepció Violán Fors" w:date="2024-12-29T13:29:00Z">
        <w:r w:rsidR="00F61AB9">
          <w:rPr>
            <w:lang w:val="es-ES"/>
          </w:rPr>
          <w:t xml:space="preserve"> tanto como sea posible la representatividad de hombres</w:t>
        </w:r>
        <w:commentRangeEnd w:id="820"/>
        <w:r w:rsidR="00F61AB9">
          <w:rPr>
            <w:rStyle w:val="Refdecomentario"/>
          </w:rPr>
          <w:commentReference w:id="820"/>
        </w:r>
        <w:r w:rsidR="00F61AB9">
          <w:rPr>
            <w:lang w:val="es-ES"/>
          </w:rPr>
          <w:t>.</w:t>
        </w:r>
      </w:ins>
      <w:bookmarkEnd w:id="818"/>
      <w:del w:id="822" w:author="Concepció Violán Fors" w:date="2024-12-29T13:28:00Z">
        <w:r w:rsidR="007E166B" w:rsidRPr="00974EC5" w:rsidDel="00F61AB9">
          <w:rPr>
            <w:lang w:val="es-ES"/>
          </w:rPr>
          <w:delText>.</w:delText>
        </w:r>
      </w:del>
    </w:p>
    <w:p w14:paraId="19428A4E" w14:textId="1D2B2034" w:rsidR="00FA59F3" w:rsidRPr="00974EC5" w:rsidRDefault="00FA59F3" w:rsidP="00FA59F3">
      <w:pPr>
        <w:ind w:leftChars="0" w:left="0" w:firstLineChars="0" w:firstLine="0"/>
        <w:rPr>
          <w:lang w:val="es-ES"/>
        </w:rPr>
      </w:pPr>
      <w:r w:rsidRPr="00974EC5">
        <w:rPr>
          <w:lang w:val="es-ES"/>
        </w:rPr>
        <w:t xml:space="preserve">- </w:t>
      </w:r>
      <w:r w:rsidR="00CD15B3" w:rsidRPr="00974EC5">
        <w:rPr>
          <w:lang w:val="es-ES"/>
        </w:rPr>
        <w:t>E</w:t>
      </w:r>
      <w:r w:rsidR="007E166B" w:rsidRPr="00974EC5">
        <w:rPr>
          <w:lang w:val="es-ES"/>
        </w:rPr>
        <w:t xml:space="preserve">xploración de </w:t>
      </w:r>
      <w:r w:rsidRPr="00974EC5">
        <w:rPr>
          <w:lang w:val="es-ES"/>
        </w:rPr>
        <w:t>m</w:t>
      </w:r>
      <w:r w:rsidR="007E166B" w:rsidRPr="00974EC5">
        <w:rPr>
          <w:lang w:val="es-ES"/>
        </w:rPr>
        <w:t xml:space="preserve">étodos </w:t>
      </w:r>
      <w:r w:rsidRPr="00974EC5">
        <w:rPr>
          <w:lang w:val="es-ES"/>
        </w:rPr>
        <w:t>más robustos</w:t>
      </w:r>
      <w:r w:rsidR="007E166B" w:rsidRPr="00974EC5">
        <w:rPr>
          <w:lang w:val="es-ES"/>
        </w:rPr>
        <w:t xml:space="preserve">: </w:t>
      </w:r>
      <w:r w:rsidRPr="00974EC5">
        <w:rPr>
          <w:lang w:val="es-ES"/>
        </w:rPr>
        <w:t xml:space="preserve">incluyendo desarrollos más amplios que se enfoquen, por ejemplo, en redes neuronales (o aprendizaje profundo – </w:t>
      </w:r>
      <w:r w:rsidRPr="00974EC5">
        <w:rPr>
          <w:i/>
          <w:iCs/>
          <w:lang w:val="es-ES"/>
        </w:rPr>
        <w:t xml:space="preserve">Deep </w:t>
      </w:r>
      <w:proofErr w:type="spellStart"/>
      <w:r w:rsidRPr="00974EC5">
        <w:rPr>
          <w:i/>
          <w:iCs/>
          <w:lang w:val="es-ES"/>
        </w:rPr>
        <w:t>Learning</w:t>
      </w:r>
      <w:proofErr w:type="spellEnd"/>
      <w:r w:rsidRPr="00974EC5">
        <w:rPr>
          <w:lang w:val="es-ES"/>
        </w:rPr>
        <w:t xml:space="preserve"> - , en general) que, si bien poseen una explicabilidad menor, pueden mejorar la sensibilidad obtenida por este trabajo. Por otra parte, considerando que se aplique a modo de cribado inicial o como continuación de la investigación para obtener conocimiento del rol de los factores neuropsicológicos en la PCC, la explicabilidad no debería representar un obstáculo insalvable.</w:t>
      </w:r>
      <w:r w:rsidR="00CD15B3" w:rsidRPr="00974EC5">
        <w:rPr>
          <w:lang w:val="es-ES"/>
        </w:rPr>
        <w:t xml:space="preserve"> De hecho, podría brindar nuevas perspectivas, las cuales deberían ser analizadas y aplicadas con transparencia para apoyar la decisión clínica y respetar los derechos de las personas con PCC.</w:t>
      </w:r>
    </w:p>
    <w:p w14:paraId="60DA7EF6" w14:textId="1E72DBF3" w:rsidR="007E166B" w:rsidRPr="00974EC5" w:rsidRDefault="00FA59F3" w:rsidP="00FA59F3">
      <w:pPr>
        <w:ind w:leftChars="0" w:left="0" w:firstLineChars="0" w:firstLine="0"/>
        <w:rPr>
          <w:lang w:val="es-ES"/>
        </w:rPr>
      </w:pPr>
      <w:r w:rsidRPr="00974EC5">
        <w:rPr>
          <w:lang w:val="es-ES"/>
        </w:rPr>
        <w:t xml:space="preserve">- </w:t>
      </w:r>
      <w:r w:rsidR="007E166B" w:rsidRPr="00974EC5">
        <w:rPr>
          <w:lang w:val="es-ES"/>
        </w:rPr>
        <w:t xml:space="preserve">Integración de </w:t>
      </w:r>
      <w:r w:rsidRPr="00974EC5">
        <w:rPr>
          <w:lang w:val="es-ES"/>
        </w:rPr>
        <w:t xml:space="preserve">otras áreas clínicas de interés, tales como estudios oftalmológicos (centrados, por ejemplo, en retina), </w:t>
      </w:r>
      <w:proofErr w:type="spellStart"/>
      <w:r w:rsidRPr="00974EC5">
        <w:rPr>
          <w:lang w:val="es-ES"/>
        </w:rPr>
        <w:t>posturográficos</w:t>
      </w:r>
      <w:proofErr w:type="spellEnd"/>
      <w:r w:rsidRPr="00974EC5">
        <w:rPr>
          <w:lang w:val="es-ES"/>
        </w:rPr>
        <w:t xml:space="preserve"> u otros </w:t>
      </w:r>
      <w:r w:rsidRPr="00974EC5">
        <w:rPr>
          <w:lang w:val="es-ES"/>
        </w:rPr>
        <w:lastRenderedPageBreak/>
        <w:t>b</w:t>
      </w:r>
      <w:r w:rsidR="007E166B" w:rsidRPr="00974EC5">
        <w:rPr>
          <w:lang w:val="es-ES"/>
        </w:rPr>
        <w:t>iomarcadores</w:t>
      </w:r>
      <w:r w:rsidRPr="00974EC5">
        <w:rPr>
          <w:lang w:val="es-ES"/>
        </w:rPr>
        <w:t xml:space="preserve"> que puedan ser fácilmente adquiribles </w:t>
      </w:r>
      <w:r w:rsidR="00CD15B3" w:rsidRPr="00974EC5">
        <w:rPr>
          <w:lang w:val="es-ES"/>
        </w:rPr>
        <w:t>en</w:t>
      </w:r>
      <w:r w:rsidRPr="00974EC5">
        <w:rPr>
          <w:lang w:val="es-ES"/>
        </w:rPr>
        <w:t xml:space="preserve"> atención primaria para generar modelos </w:t>
      </w:r>
      <w:r w:rsidR="00CD15B3" w:rsidRPr="00974EC5">
        <w:rPr>
          <w:lang w:val="es-ES"/>
        </w:rPr>
        <w:t>más amplios, explicativos y/o personalizados</w:t>
      </w:r>
      <w:r w:rsidRPr="00974EC5">
        <w:rPr>
          <w:lang w:val="es-ES"/>
        </w:rPr>
        <w:t>, mientras se mantiene la facilidad de administración.</w:t>
      </w:r>
    </w:p>
    <w:p w14:paraId="3945860C" w14:textId="3E5321CA" w:rsidR="007E166B" w:rsidRPr="00974EC5" w:rsidRDefault="00FA59F3" w:rsidP="00FA59F3">
      <w:pPr>
        <w:ind w:leftChars="0" w:left="0" w:firstLineChars="0" w:firstLine="0"/>
        <w:rPr>
          <w:lang w:val="es-ES"/>
        </w:rPr>
      </w:pPr>
      <w:r w:rsidRPr="00974EC5">
        <w:rPr>
          <w:lang w:val="es-ES"/>
        </w:rPr>
        <w:t xml:space="preserve">- </w:t>
      </w:r>
      <w:r w:rsidR="007E166B" w:rsidRPr="00974EC5">
        <w:rPr>
          <w:lang w:val="es-ES"/>
        </w:rPr>
        <w:t xml:space="preserve">Desarrollo de </w:t>
      </w:r>
      <w:r w:rsidRPr="00974EC5">
        <w:rPr>
          <w:lang w:val="es-ES"/>
        </w:rPr>
        <w:t>h</w:t>
      </w:r>
      <w:r w:rsidR="007E166B" w:rsidRPr="00974EC5">
        <w:rPr>
          <w:lang w:val="es-ES"/>
        </w:rPr>
        <w:t xml:space="preserve">erramientas </w:t>
      </w:r>
      <w:r w:rsidRPr="00974EC5">
        <w:rPr>
          <w:lang w:val="es-ES"/>
        </w:rPr>
        <w:t>p</w:t>
      </w:r>
      <w:r w:rsidR="007E166B" w:rsidRPr="00974EC5">
        <w:rPr>
          <w:lang w:val="es-ES"/>
        </w:rPr>
        <w:t>rácticas</w:t>
      </w:r>
      <w:r w:rsidRPr="00974EC5">
        <w:rPr>
          <w:lang w:val="es-ES"/>
        </w:rPr>
        <w:t>, aplicables a la población de interés o accesibles para profesionales de la salud, por ejemplo</w:t>
      </w:r>
      <w:r w:rsidR="00CD15B3" w:rsidRPr="00974EC5">
        <w:rPr>
          <w:lang w:val="es-ES"/>
        </w:rPr>
        <w:t>,</w:t>
      </w:r>
      <w:r w:rsidRPr="00974EC5">
        <w:rPr>
          <w:lang w:val="es-ES"/>
        </w:rPr>
        <w:t xml:space="preserve"> mediante</w:t>
      </w:r>
      <w:r w:rsidR="007E166B" w:rsidRPr="00974EC5">
        <w:rPr>
          <w:lang w:val="es-ES"/>
        </w:rPr>
        <w:t xml:space="preserve"> aplicaciones digitales</w:t>
      </w:r>
      <w:r w:rsidRPr="00974EC5">
        <w:rPr>
          <w:lang w:val="es-ES"/>
        </w:rPr>
        <w:t xml:space="preserve"> autoadministrables,</w:t>
      </w:r>
      <w:r w:rsidR="007E166B" w:rsidRPr="00974EC5">
        <w:rPr>
          <w:lang w:val="es-ES"/>
        </w:rPr>
        <w:t xml:space="preserve"> basadas en</w:t>
      </w:r>
      <w:r w:rsidRPr="00974EC5">
        <w:rPr>
          <w:lang w:val="es-ES"/>
        </w:rPr>
        <w:t xml:space="preserve"> las variables observadas como clave y en</w:t>
      </w:r>
      <w:r w:rsidR="007E166B" w:rsidRPr="00974EC5">
        <w:rPr>
          <w:lang w:val="es-ES"/>
        </w:rPr>
        <w:t xml:space="preserve"> el modelo desarrollado</w:t>
      </w:r>
      <w:r w:rsidRPr="00974EC5">
        <w:rPr>
          <w:lang w:val="es-ES"/>
        </w:rPr>
        <w:t xml:space="preserve"> en este trabajo</w:t>
      </w:r>
      <w:r w:rsidR="00CD15B3" w:rsidRPr="00974EC5">
        <w:rPr>
          <w:lang w:val="es-ES"/>
        </w:rPr>
        <w:t xml:space="preserve"> (o en otros modelos multidisciplinares que puedan desarrollarse como consecuencia del punto anterior)</w:t>
      </w:r>
      <w:r w:rsidRPr="00974EC5">
        <w:rPr>
          <w:lang w:val="es-ES"/>
        </w:rPr>
        <w:t>.</w:t>
      </w:r>
    </w:p>
    <w:p w14:paraId="3B345CAA" w14:textId="1AF47531" w:rsidR="007E166B" w:rsidRPr="00974EC5" w:rsidRDefault="007E166B" w:rsidP="007E166B">
      <w:pPr>
        <w:ind w:left="0" w:hanging="2"/>
        <w:rPr>
          <w:lang w:val="es-ES"/>
        </w:rPr>
      </w:pPr>
      <w:r w:rsidRPr="00974EC5">
        <w:rPr>
          <w:lang w:val="es-ES"/>
        </w:rPr>
        <w:t xml:space="preserve">En definitiva, este trabajo representa un paso hacia la mejora en el diagnóstico y </w:t>
      </w:r>
      <w:r w:rsidR="00CD15B3" w:rsidRPr="00974EC5">
        <w:rPr>
          <w:lang w:val="es-ES"/>
        </w:rPr>
        <w:t>comprensión</w:t>
      </w:r>
      <w:r w:rsidRPr="00974EC5">
        <w:rPr>
          <w:lang w:val="es-ES"/>
        </w:rPr>
        <w:t xml:space="preserve"> de la COVID persistente</w:t>
      </w:r>
      <w:r w:rsidR="00FA59F3" w:rsidRPr="00974EC5">
        <w:rPr>
          <w:lang w:val="es-ES"/>
        </w:rPr>
        <w:t xml:space="preserve"> cuando existe afectación cognitiva</w:t>
      </w:r>
      <w:r w:rsidR="00905F47" w:rsidRPr="00974EC5">
        <w:rPr>
          <w:lang w:val="es-ES"/>
        </w:rPr>
        <w:t xml:space="preserve">. Esta forma de presentación es particularmente incapacitante, afectando dominios clave para el </w:t>
      </w:r>
      <w:r w:rsidR="008D26D7" w:rsidRPr="00974EC5">
        <w:rPr>
          <w:lang w:val="es-ES"/>
        </w:rPr>
        <w:t>desarrollo</w:t>
      </w:r>
      <w:r w:rsidR="00905F47" w:rsidRPr="00974EC5">
        <w:rPr>
          <w:lang w:val="es-ES"/>
        </w:rPr>
        <w:t xml:space="preserve"> de las personas tanto a nivel laboral como social y personal</w:t>
      </w:r>
      <w:r w:rsidR="008D26D7" w:rsidRPr="00974EC5">
        <w:rPr>
          <w:lang w:val="es-ES"/>
        </w:rPr>
        <w:t xml:space="preserve"> por ello, o</w:t>
      </w:r>
      <w:r w:rsidR="00905F47" w:rsidRPr="00974EC5">
        <w:rPr>
          <w:lang w:val="es-ES"/>
        </w:rPr>
        <w:t xml:space="preserve">btener un instrumento sencillo como el </w:t>
      </w:r>
      <w:r w:rsidRPr="00974EC5">
        <w:rPr>
          <w:lang w:val="es-ES"/>
        </w:rPr>
        <w:t>proporcionando</w:t>
      </w:r>
      <w:r w:rsidR="00905F47" w:rsidRPr="00974EC5">
        <w:rPr>
          <w:lang w:val="es-ES"/>
        </w:rPr>
        <w:t xml:space="preserve">, con el trasfondo científico, práctico y explicativo puesto de relieve en esta memoria, puede </w:t>
      </w:r>
      <w:r w:rsidR="008D26D7" w:rsidRPr="00974EC5">
        <w:rPr>
          <w:lang w:val="es-ES"/>
        </w:rPr>
        <w:t>apoyar</w:t>
      </w:r>
      <w:r w:rsidR="00905F47" w:rsidRPr="00974EC5">
        <w:rPr>
          <w:lang w:val="es-ES"/>
        </w:rPr>
        <w:t xml:space="preserve"> la implementación de la inteligencia artificial en</w:t>
      </w:r>
      <w:r w:rsidRPr="00974EC5">
        <w:rPr>
          <w:lang w:val="es-ES"/>
        </w:rPr>
        <w:t xml:space="preserve"> entornos clínicos</w:t>
      </w:r>
      <w:r w:rsidR="00905F47" w:rsidRPr="00974EC5">
        <w:rPr>
          <w:lang w:val="es-ES"/>
        </w:rPr>
        <w:t xml:space="preserve"> (en especial, en atención primaria, que es el primer punto de contacto </w:t>
      </w:r>
      <w:r w:rsidR="004D665F" w:rsidRPr="00974EC5">
        <w:rPr>
          <w:lang w:val="es-ES"/>
        </w:rPr>
        <w:t>con el sistema de salud por parte de</w:t>
      </w:r>
      <w:r w:rsidR="00905F47" w:rsidRPr="00974EC5">
        <w:rPr>
          <w:lang w:val="es-ES"/>
        </w:rPr>
        <w:t xml:space="preserve"> </w:t>
      </w:r>
      <w:r w:rsidR="004D665F" w:rsidRPr="00974EC5">
        <w:rPr>
          <w:lang w:val="es-ES"/>
        </w:rPr>
        <w:t>quienes sufren esta condición</w:t>
      </w:r>
      <w:r w:rsidR="00905F47" w:rsidRPr="00974EC5">
        <w:rPr>
          <w:lang w:val="es-ES"/>
        </w:rPr>
        <w:t>)</w:t>
      </w:r>
      <w:r w:rsidRPr="00974EC5">
        <w:rPr>
          <w:lang w:val="es-ES"/>
        </w:rPr>
        <w:t xml:space="preserve"> para facilitar decisiones informadas</w:t>
      </w:r>
      <w:r w:rsidR="00905F47" w:rsidRPr="00974EC5">
        <w:rPr>
          <w:lang w:val="es-ES"/>
        </w:rPr>
        <w:t>, transparentes</w:t>
      </w:r>
      <w:r w:rsidRPr="00974EC5">
        <w:rPr>
          <w:lang w:val="es-ES"/>
        </w:rPr>
        <w:t xml:space="preserve"> y personalizadas. Además, los hallazgos sobre variables clave y patrones específicos ofrecen una guía para optimizar futuras estrategias de atención y seguimiento de pacientes</w:t>
      </w:r>
      <w:r w:rsidR="008D26D7" w:rsidRPr="00974EC5">
        <w:rPr>
          <w:lang w:val="es-ES"/>
        </w:rPr>
        <w:t xml:space="preserve"> poniendo el énfasis en la comprensión de factores neuropsicológicos</w:t>
      </w:r>
      <w:r w:rsidRPr="00974EC5">
        <w:rPr>
          <w:lang w:val="es-ES"/>
        </w:rPr>
        <w:t xml:space="preserve">. </w:t>
      </w:r>
      <w:r w:rsidR="00905F47" w:rsidRPr="00974EC5">
        <w:rPr>
          <w:lang w:val="es-ES"/>
        </w:rPr>
        <w:t>Creemos que est</w:t>
      </w:r>
      <w:r w:rsidRPr="00974EC5">
        <w:rPr>
          <w:lang w:val="es-ES"/>
        </w:rPr>
        <w:t>os resultados no solo validan la metodología empleada, sino que también abren nuevas posibilidades para la investigación y la aplicación clínica</w:t>
      </w:r>
      <w:r w:rsidR="008D26D7" w:rsidRPr="00974EC5">
        <w:rPr>
          <w:lang w:val="es-ES"/>
        </w:rPr>
        <w:t>,</w:t>
      </w:r>
      <w:r w:rsidR="00905F47" w:rsidRPr="00974EC5">
        <w:rPr>
          <w:lang w:val="es-ES"/>
        </w:rPr>
        <w:t xml:space="preserve"> ética y transparente</w:t>
      </w:r>
      <w:r w:rsidR="008D26D7" w:rsidRPr="00974EC5">
        <w:rPr>
          <w:lang w:val="es-ES"/>
        </w:rPr>
        <w:t>,</w:t>
      </w:r>
      <w:r w:rsidR="00905F47" w:rsidRPr="00974EC5">
        <w:rPr>
          <w:lang w:val="es-ES"/>
        </w:rPr>
        <w:t xml:space="preserve"> de la inteligencia artificial a un reto para la salud pública como lo es la COVID persistente</w:t>
      </w:r>
      <w:r w:rsidRPr="00974EC5">
        <w:rPr>
          <w:lang w:val="es-ES"/>
        </w:rPr>
        <w:t>.</w:t>
      </w:r>
    </w:p>
    <w:bookmarkEnd w:id="812"/>
    <w:p w14:paraId="180D3AD0" w14:textId="77777777" w:rsidR="004C6E8E" w:rsidRPr="00974EC5" w:rsidRDefault="0014036A">
      <w:pPr>
        <w:ind w:left="0" w:hanging="2"/>
        <w:rPr>
          <w:lang w:val="es-ES"/>
        </w:rPr>
      </w:pPr>
      <w:r w:rsidRPr="00974EC5">
        <w:rPr>
          <w:lang w:val="es-ES"/>
        </w:rPr>
        <w:br w:type="page"/>
      </w:r>
    </w:p>
    <w:p w14:paraId="4E95EB0B" w14:textId="77777777" w:rsidR="004C6E8E" w:rsidRPr="00974EC5" w:rsidRDefault="0014036A">
      <w:pPr>
        <w:pStyle w:val="Ttulo1"/>
        <w:numPr>
          <w:ilvl w:val="0"/>
          <w:numId w:val="5"/>
        </w:numPr>
        <w:ind w:left="2" w:hanging="4"/>
        <w:rPr>
          <w:lang w:val="es-ES"/>
        </w:rPr>
      </w:pPr>
      <w:bookmarkStart w:id="823" w:name="_heading=h.1ci93xb" w:colFirst="0" w:colLast="0"/>
      <w:bookmarkStart w:id="824" w:name="_Toc186096624"/>
      <w:bookmarkStart w:id="825" w:name="_Toc186200451"/>
      <w:bookmarkStart w:id="826" w:name="_Toc186200532"/>
      <w:bookmarkStart w:id="827" w:name="_Toc186281845"/>
      <w:bookmarkEnd w:id="823"/>
      <w:r w:rsidRPr="00974EC5">
        <w:rPr>
          <w:lang w:val="es-ES"/>
        </w:rPr>
        <w:lastRenderedPageBreak/>
        <w:t>Glosario</w:t>
      </w:r>
      <w:bookmarkEnd w:id="824"/>
      <w:bookmarkEnd w:id="825"/>
      <w:bookmarkEnd w:id="826"/>
      <w:bookmarkEnd w:id="827"/>
    </w:p>
    <w:p w14:paraId="6866E8A6" w14:textId="77777777" w:rsidR="004C6E8E" w:rsidRPr="00974EC5" w:rsidRDefault="004C6E8E">
      <w:pPr>
        <w:ind w:left="0" w:hanging="2"/>
        <w:rPr>
          <w:lang w:val="es-ES"/>
        </w:rPr>
      </w:pPr>
    </w:p>
    <w:p w14:paraId="35CE2AC5" w14:textId="77777777" w:rsidR="007E166B" w:rsidRPr="00974EC5" w:rsidRDefault="0014036A">
      <w:pPr>
        <w:ind w:left="0" w:hanging="2"/>
        <w:rPr>
          <w:highlight w:val="yellow"/>
          <w:lang w:val="es-ES"/>
        </w:rPr>
      </w:pPr>
      <w:bookmarkStart w:id="828" w:name="_Toc186096625"/>
      <w:bookmarkStart w:id="829" w:name="_Toc186200452"/>
      <w:r w:rsidRPr="00974EC5">
        <w:rPr>
          <w:highlight w:val="yellow"/>
          <w:lang w:val="es-ES"/>
        </w:rPr>
        <w:t>Definición de los términos y acrónimos más relevantes utilizados en la Memoria.</w:t>
      </w:r>
      <w:bookmarkEnd w:id="828"/>
      <w:bookmarkEnd w:id="829"/>
    </w:p>
    <w:p w14:paraId="4EF81879" w14:textId="0E358223" w:rsidR="004C6E8E" w:rsidRPr="00974EC5" w:rsidRDefault="0014036A">
      <w:pPr>
        <w:ind w:left="0" w:hanging="2"/>
        <w:rPr>
          <w:lang w:val="es-ES"/>
        </w:rPr>
      </w:pPr>
      <w:r w:rsidRPr="00974EC5">
        <w:rPr>
          <w:highlight w:val="yellow"/>
          <w:lang w:val="es-ES"/>
        </w:rPr>
        <w:t xml:space="preserve"> </w:t>
      </w:r>
    </w:p>
    <w:p w14:paraId="7796743E" w14:textId="6CC20265" w:rsidR="007E166B" w:rsidRPr="00974EC5" w:rsidRDefault="007E166B" w:rsidP="00FC5EA4">
      <w:pPr>
        <w:ind w:leftChars="0" w:left="0" w:firstLineChars="0" w:firstLine="0"/>
        <w:rPr>
          <w:lang w:val="es-ES"/>
        </w:rPr>
      </w:pPr>
      <w:r w:rsidRPr="00974EC5">
        <w:rPr>
          <w:b/>
          <w:bCs/>
          <w:lang w:val="es-ES"/>
        </w:rPr>
        <w:t>AUC (</w:t>
      </w:r>
      <w:proofErr w:type="spellStart"/>
      <w:r w:rsidR="004B4274" w:rsidRPr="00974EC5">
        <w:rPr>
          <w:b/>
          <w:bCs/>
          <w:i/>
          <w:iCs/>
          <w:lang w:val="es-ES"/>
        </w:rPr>
        <w:t>Area</w:t>
      </w:r>
      <w:proofErr w:type="spellEnd"/>
      <w:r w:rsidR="004B4274" w:rsidRPr="00974EC5">
        <w:rPr>
          <w:b/>
          <w:bCs/>
          <w:i/>
          <w:iCs/>
          <w:lang w:val="es-ES"/>
        </w:rPr>
        <w:t xml:space="preserve"> </w:t>
      </w:r>
      <w:proofErr w:type="spellStart"/>
      <w:r w:rsidR="004B4274" w:rsidRPr="00974EC5">
        <w:rPr>
          <w:b/>
          <w:bCs/>
          <w:i/>
          <w:iCs/>
          <w:lang w:val="es-ES"/>
        </w:rPr>
        <w:t>Under</w:t>
      </w:r>
      <w:proofErr w:type="spellEnd"/>
      <w:r w:rsidR="004B4274" w:rsidRPr="00974EC5">
        <w:rPr>
          <w:b/>
          <w:bCs/>
          <w:i/>
          <w:iCs/>
          <w:lang w:val="es-ES"/>
        </w:rPr>
        <w:t xml:space="preserve"> </w:t>
      </w:r>
      <w:proofErr w:type="spellStart"/>
      <w:r w:rsidR="004B4274" w:rsidRPr="00974EC5">
        <w:rPr>
          <w:b/>
          <w:bCs/>
          <w:i/>
          <w:iCs/>
          <w:lang w:val="es-ES"/>
        </w:rPr>
        <w:t>the</w:t>
      </w:r>
      <w:proofErr w:type="spellEnd"/>
      <w:r w:rsidR="004B4274" w:rsidRPr="00974EC5">
        <w:rPr>
          <w:b/>
          <w:bCs/>
          <w:i/>
          <w:iCs/>
          <w:lang w:val="es-ES"/>
        </w:rPr>
        <w:t xml:space="preserve"> Curve</w:t>
      </w:r>
      <w:r w:rsidRPr="00974EC5">
        <w:rPr>
          <w:b/>
          <w:bCs/>
          <w:lang w:val="es-ES"/>
        </w:rPr>
        <w:t>)</w:t>
      </w:r>
      <w:r w:rsidRPr="00974EC5">
        <w:rPr>
          <w:lang w:val="es-ES"/>
        </w:rPr>
        <w:t xml:space="preserve">: </w:t>
      </w:r>
      <w:r w:rsidR="009E7960" w:rsidRPr="00974EC5">
        <w:rPr>
          <w:lang w:val="es-ES"/>
        </w:rPr>
        <w:t>m</w:t>
      </w:r>
      <w:r w:rsidRPr="00974EC5">
        <w:rPr>
          <w:lang w:val="es-ES"/>
        </w:rPr>
        <w:t>étrica utilizada para evaluar el rendimiento de un modelo clasificatorio, representando la relación entre sensibilidad y especificidad. Un AUC cercano a 1 indica un modelo con alta capacidad discriminativa.</w:t>
      </w:r>
    </w:p>
    <w:p w14:paraId="61F659E5" w14:textId="23634BD1" w:rsidR="007E166B" w:rsidRPr="00974EC5" w:rsidRDefault="007E166B" w:rsidP="00FC5EA4">
      <w:pPr>
        <w:ind w:leftChars="0" w:left="0" w:firstLineChars="0" w:firstLine="0"/>
        <w:rPr>
          <w:lang w:val="es-ES"/>
        </w:rPr>
      </w:pPr>
      <w:r w:rsidRPr="00974EC5">
        <w:rPr>
          <w:b/>
          <w:bCs/>
          <w:lang w:val="es-ES"/>
        </w:rPr>
        <w:t>COVID persistente (</w:t>
      </w:r>
      <w:r w:rsidR="006A6073" w:rsidRPr="00974EC5">
        <w:rPr>
          <w:b/>
          <w:bCs/>
          <w:i/>
          <w:iCs/>
          <w:lang w:val="es-ES"/>
        </w:rPr>
        <w:t xml:space="preserve">post-COVID </w:t>
      </w:r>
      <w:proofErr w:type="spellStart"/>
      <w:r w:rsidR="006A6073" w:rsidRPr="00974EC5">
        <w:rPr>
          <w:b/>
          <w:bCs/>
          <w:i/>
          <w:iCs/>
          <w:lang w:val="es-ES"/>
        </w:rPr>
        <w:t>condition</w:t>
      </w:r>
      <w:proofErr w:type="spellEnd"/>
      <w:r w:rsidR="006A6073" w:rsidRPr="00974EC5">
        <w:rPr>
          <w:b/>
          <w:bCs/>
          <w:lang w:val="es-ES"/>
        </w:rPr>
        <w:t xml:space="preserve"> -</w:t>
      </w:r>
      <w:r w:rsidRPr="00974EC5">
        <w:rPr>
          <w:b/>
          <w:bCs/>
          <w:lang w:val="es-ES"/>
        </w:rPr>
        <w:t>PCC</w:t>
      </w:r>
      <w:r w:rsidR="006A6073" w:rsidRPr="00974EC5">
        <w:rPr>
          <w:b/>
          <w:bCs/>
          <w:lang w:val="es-ES"/>
        </w:rPr>
        <w:t>-</w:t>
      </w:r>
      <w:r w:rsidRPr="00974EC5">
        <w:rPr>
          <w:b/>
          <w:bCs/>
          <w:lang w:val="es-ES"/>
        </w:rPr>
        <w:t>)</w:t>
      </w:r>
      <w:r w:rsidRPr="00974EC5">
        <w:rPr>
          <w:lang w:val="es-ES"/>
        </w:rPr>
        <w:t xml:space="preserve">: </w:t>
      </w:r>
      <w:r w:rsidR="009E7960" w:rsidRPr="00974EC5">
        <w:rPr>
          <w:lang w:val="es-ES"/>
        </w:rPr>
        <w:t>c</w:t>
      </w:r>
      <w:r w:rsidRPr="00974EC5">
        <w:rPr>
          <w:lang w:val="es-ES"/>
        </w:rPr>
        <w:t>ondición caracterizada por la presencia de síntomas persistentes durante al menos 12 semanas después de una infección inicial por SARS-CoV-2, que no pueden explicarse por otro diagnóstico alternativo.</w:t>
      </w:r>
    </w:p>
    <w:p w14:paraId="42E38B45" w14:textId="57F3EA29" w:rsidR="007E166B" w:rsidRPr="00974EC5" w:rsidRDefault="007E166B" w:rsidP="00FC5EA4">
      <w:pPr>
        <w:ind w:leftChars="0" w:left="0" w:firstLineChars="0" w:firstLine="0"/>
        <w:rPr>
          <w:lang w:val="es-ES"/>
        </w:rPr>
      </w:pPr>
      <w:r w:rsidRPr="00974EC5">
        <w:rPr>
          <w:b/>
          <w:bCs/>
          <w:lang w:val="es-ES"/>
        </w:rPr>
        <w:t>Exactitud (</w:t>
      </w:r>
      <w:proofErr w:type="spellStart"/>
      <w:r w:rsidRPr="00974EC5">
        <w:rPr>
          <w:b/>
          <w:bCs/>
          <w:i/>
          <w:iCs/>
          <w:lang w:val="es-ES"/>
        </w:rPr>
        <w:t>Accuracy</w:t>
      </w:r>
      <w:proofErr w:type="spellEnd"/>
      <w:r w:rsidRPr="00974EC5">
        <w:rPr>
          <w:b/>
          <w:bCs/>
          <w:lang w:val="es-ES"/>
        </w:rPr>
        <w:t>)</w:t>
      </w:r>
      <w:r w:rsidRPr="00974EC5">
        <w:rPr>
          <w:lang w:val="es-ES"/>
        </w:rPr>
        <w:t xml:space="preserve">: </w:t>
      </w:r>
      <w:r w:rsidR="009E7960" w:rsidRPr="00974EC5">
        <w:rPr>
          <w:lang w:val="es-ES"/>
        </w:rPr>
        <w:t>p</w:t>
      </w:r>
      <w:r w:rsidRPr="00974EC5">
        <w:rPr>
          <w:lang w:val="es-ES"/>
        </w:rPr>
        <w:t>roporción de predicciones correctas realizadas por un modelo en relación con el total de observaciones evaluadas.</w:t>
      </w:r>
    </w:p>
    <w:p w14:paraId="2E62B12E" w14:textId="0153D9F4" w:rsidR="007E166B" w:rsidRPr="00974EC5" w:rsidRDefault="007E166B" w:rsidP="00FC5EA4">
      <w:pPr>
        <w:ind w:leftChars="0" w:left="0" w:firstLineChars="0" w:firstLine="0"/>
        <w:rPr>
          <w:lang w:val="es-ES"/>
        </w:rPr>
      </w:pPr>
      <w:r w:rsidRPr="00974EC5">
        <w:rPr>
          <w:b/>
          <w:bCs/>
          <w:lang w:val="es-ES"/>
        </w:rPr>
        <w:t>F1 (Puntuación F1)</w:t>
      </w:r>
      <w:r w:rsidRPr="00974EC5">
        <w:rPr>
          <w:lang w:val="es-ES"/>
        </w:rPr>
        <w:t xml:space="preserve">: </w:t>
      </w:r>
      <w:r w:rsidR="009E7960" w:rsidRPr="00974EC5">
        <w:rPr>
          <w:lang w:val="es-ES"/>
        </w:rPr>
        <w:t>m</w:t>
      </w:r>
      <w:r w:rsidRPr="00974EC5">
        <w:rPr>
          <w:lang w:val="es-ES"/>
        </w:rPr>
        <w:t>étrica que combina precisión y sensibilidad en una única med</w:t>
      </w:r>
      <w:r w:rsidR="009E7960" w:rsidRPr="00974EC5">
        <w:rPr>
          <w:lang w:val="es-ES"/>
        </w:rPr>
        <w:t>i</w:t>
      </w:r>
      <w:r w:rsidRPr="00974EC5">
        <w:rPr>
          <w:lang w:val="es-ES"/>
        </w:rPr>
        <w:t>a armónica, siendo especialmente útil para evaluar modelos en conjuntos de datos desbalanceados.</w:t>
      </w:r>
    </w:p>
    <w:p w14:paraId="1B3406C2" w14:textId="242247B1" w:rsidR="007E166B" w:rsidRPr="00974EC5" w:rsidRDefault="007E166B" w:rsidP="00FC5EA4">
      <w:pPr>
        <w:ind w:leftChars="0" w:left="0" w:firstLineChars="0" w:firstLine="0"/>
        <w:rPr>
          <w:lang w:val="es-ES"/>
        </w:rPr>
      </w:pPr>
      <w:r w:rsidRPr="00974EC5">
        <w:rPr>
          <w:b/>
          <w:bCs/>
          <w:lang w:val="es-ES"/>
        </w:rPr>
        <w:t>Imputación de datos</w:t>
      </w:r>
      <w:r w:rsidRPr="00974EC5">
        <w:rPr>
          <w:lang w:val="es-ES"/>
        </w:rPr>
        <w:t xml:space="preserve">: </w:t>
      </w:r>
      <w:r w:rsidR="009E7960" w:rsidRPr="00974EC5">
        <w:rPr>
          <w:lang w:val="es-ES"/>
        </w:rPr>
        <w:t>t</w:t>
      </w:r>
      <w:r w:rsidRPr="00974EC5">
        <w:rPr>
          <w:lang w:val="es-ES"/>
        </w:rPr>
        <w:t>écnica utilizada para sustituir valores faltantes en un conjunto de datos con el objetivo de mantener la integridad analítica.</w:t>
      </w:r>
    </w:p>
    <w:p w14:paraId="35F3FA2C" w14:textId="7408BF6C" w:rsidR="007E166B" w:rsidRPr="00974EC5" w:rsidRDefault="007E166B" w:rsidP="00FC5EA4">
      <w:pPr>
        <w:ind w:leftChars="0" w:left="0" w:firstLineChars="0" w:firstLine="0"/>
        <w:rPr>
          <w:lang w:val="es-ES"/>
        </w:rPr>
      </w:pPr>
      <w:r w:rsidRPr="00974EC5">
        <w:rPr>
          <w:b/>
          <w:bCs/>
          <w:lang w:val="es-ES"/>
        </w:rPr>
        <w:t>Precisión (</w:t>
      </w:r>
      <w:proofErr w:type="spellStart"/>
      <w:r w:rsidRPr="00974EC5">
        <w:rPr>
          <w:b/>
          <w:bCs/>
          <w:i/>
          <w:iCs/>
          <w:lang w:val="es-ES"/>
        </w:rPr>
        <w:t>Precision</w:t>
      </w:r>
      <w:proofErr w:type="spellEnd"/>
      <w:r w:rsidRPr="00974EC5">
        <w:rPr>
          <w:b/>
          <w:bCs/>
          <w:lang w:val="es-ES"/>
        </w:rPr>
        <w:t>)</w:t>
      </w:r>
      <w:r w:rsidRPr="00974EC5">
        <w:rPr>
          <w:lang w:val="es-ES"/>
        </w:rPr>
        <w:t xml:space="preserve">: </w:t>
      </w:r>
      <w:r w:rsidR="009E7960" w:rsidRPr="00974EC5">
        <w:rPr>
          <w:lang w:val="es-ES"/>
        </w:rPr>
        <w:t>p</w:t>
      </w:r>
      <w:r w:rsidRPr="00974EC5">
        <w:rPr>
          <w:lang w:val="es-ES"/>
        </w:rPr>
        <w:t>roporción de verdaderos positivos entre todas las observaciones clasificadas como positivas por un modelo.</w:t>
      </w:r>
    </w:p>
    <w:p w14:paraId="6BD13E93" w14:textId="62C21453" w:rsidR="007E166B" w:rsidRPr="00974EC5" w:rsidRDefault="007E166B" w:rsidP="00FC5EA4">
      <w:pPr>
        <w:ind w:leftChars="0" w:left="0" w:firstLineChars="0" w:firstLine="0"/>
        <w:rPr>
          <w:lang w:val="es-ES"/>
        </w:rPr>
      </w:pPr>
      <w:r w:rsidRPr="00974EC5">
        <w:rPr>
          <w:b/>
          <w:bCs/>
          <w:lang w:val="es-ES"/>
        </w:rPr>
        <w:t>Reducción de dimensionalidad</w:t>
      </w:r>
      <w:r w:rsidRPr="00974EC5">
        <w:rPr>
          <w:lang w:val="es-ES"/>
        </w:rPr>
        <w:t xml:space="preserve">: </w:t>
      </w:r>
      <w:r w:rsidR="009E7960" w:rsidRPr="00974EC5">
        <w:rPr>
          <w:lang w:val="es-ES"/>
        </w:rPr>
        <w:t>p</w:t>
      </w:r>
      <w:r w:rsidRPr="00974EC5">
        <w:rPr>
          <w:lang w:val="es-ES"/>
        </w:rPr>
        <w:t xml:space="preserve">roceso de </w:t>
      </w:r>
      <w:r w:rsidR="009E7960" w:rsidRPr="00974EC5">
        <w:rPr>
          <w:lang w:val="es-ES"/>
        </w:rPr>
        <w:t>reducción</w:t>
      </w:r>
      <w:r w:rsidRPr="00974EC5">
        <w:rPr>
          <w:lang w:val="es-ES"/>
        </w:rPr>
        <w:t xml:space="preserve"> de</w:t>
      </w:r>
      <w:r w:rsidR="009E7960" w:rsidRPr="00974EC5">
        <w:rPr>
          <w:lang w:val="es-ES"/>
        </w:rPr>
        <w:t xml:space="preserve">l número de </w:t>
      </w:r>
      <w:r w:rsidRPr="00974EC5">
        <w:rPr>
          <w:lang w:val="es-ES"/>
        </w:rPr>
        <w:t xml:space="preserve">variables, </w:t>
      </w:r>
      <w:r w:rsidR="009E7960" w:rsidRPr="00974EC5">
        <w:rPr>
          <w:lang w:val="es-ES"/>
        </w:rPr>
        <w:t>optimizando la preservación de</w:t>
      </w:r>
      <w:r w:rsidRPr="00974EC5">
        <w:rPr>
          <w:lang w:val="es-ES"/>
        </w:rPr>
        <w:t xml:space="preserve"> la mayor cantidad posible de información relevante. </w:t>
      </w:r>
      <w:r w:rsidR="009E7960" w:rsidRPr="00974EC5">
        <w:rPr>
          <w:lang w:val="es-ES"/>
        </w:rPr>
        <w:t>Una técnica típica es, por ej</w:t>
      </w:r>
      <w:r w:rsidRPr="00974EC5">
        <w:rPr>
          <w:lang w:val="es-ES"/>
        </w:rPr>
        <w:t>emplo</w:t>
      </w:r>
      <w:r w:rsidR="009E7960" w:rsidRPr="00974EC5">
        <w:rPr>
          <w:lang w:val="es-ES"/>
        </w:rPr>
        <w:t>, el</w:t>
      </w:r>
      <w:r w:rsidRPr="00974EC5">
        <w:rPr>
          <w:lang w:val="es-ES"/>
        </w:rPr>
        <w:t xml:space="preserve"> Análisis de Componentes Principales (PCA).</w:t>
      </w:r>
    </w:p>
    <w:p w14:paraId="555A9060" w14:textId="1049E586" w:rsidR="007E166B" w:rsidRPr="00974EC5" w:rsidRDefault="007E166B" w:rsidP="00FC5EA4">
      <w:pPr>
        <w:ind w:leftChars="0" w:left="0" w:firstLineChars="0" w:firstLine="0"/>
        <w:rPr>
          <w:lang w:val="es-ES"/>
        </w:rPr>
      </w:pPr>
      <w:r w:rsidRPr="00974EC5">
        <w:rPr>
          <w:b/>
          <w:bCs/>
          <w:lang w:val="es-ES"/>
        </w:rPr>
        <w:t>Regresión logística</w:t>
      </w:r>
      <w:r w:rsidRPr="00974EC5">
        <w:rPr>
          <w:lang w:val="es-ES"/>
        </w:rPr>
        <w:t xml:space="preserve">: </w:t>
      </w:r>
      <w:r w:rsidR="009E7960" w:rsidRPr="00974EC5">
        <w:rPr>
          <w:lang w:val="es-ES"/>
        </w:rPr>
        <w:t>m</w:t>
      </w:r>
      <w:r w:rsidRPr="00974EC5">
        <w:rPr>
          <w:lang w:val="es-ES"/>
        </w:rPr>
        <w:t xml:space="preserve">odelo estadístico utilizado para predecir la probabilidad de una variable categórica dependiente basada en una o más variables independientes. </w:t>
      </w:r>
      <w:r w:rsidR="009E7960" w:rsidRPr="00974EC5">
        <w:rPr>
          <w:lang w:val="es-ES"/>
        </w:rPr>
        <w:t>Mediante la transformación matemática adecuada, a pesar de ser un modelo de regresión, puede ser</w:t>
      </w:r>
      <w:r w:rsidRPr="00974EC5">
        <w:rPr>
          <w:lang w:val="es-ES"/>
        </w:rPr>
        <w:t xml:space="preserve"> usado en clasificación binaria.</w:t>
      </w:r>
    </w:p>
    <w:p w14:paraId="0E61A033" w14:textId="5FB3D266" w:rsidR="007E166B" w:rsidRPr="00974EC5" w:rsidRDefault="007E166B" w:rsidP="00FC5EA4">
      <w:pPr>
        <w:ind w:leftChars="0" w:left="0" w:firstLineChars="0" w:firstLine="0"/>
        <w:rPr>
          <w:lang w:val="es-ES"/>
        </w:rPr>
      </w:pPr>
      <w:r w:rsidRPr="00974EC5">
        <w:rPr>
          <w:b/>
          <w:bCs/>
          <w:lang w:val="es-ES"/>
        </w:rPr>
        <w:t>ROC (</w:t>
      </w:r>
      <w:r w:rsidRPr="00974EC5">
        <w:rPr>
          <w:b/>
          <w:bCs/>
          <w:i/>
          <w:iCs/>
          <w:lang w:val="es-ES"/>
        </w:rPr>
        <w:t xml:space="preserve">Receiver </w:t>
      </w:r>
      <w:proofErr w:type="spellStart"/>
      <w:r w:rsidRPr="00974EC5">
        <w:rPr>
          <w:b/>
          <w:bCs/>
          <w:i/>
          <w:iCs/>
          <w:lang w:val="es-ES"/>
        </w:rPr>
        <w:t>Operating</w:t>
      </w:r>
      <w:proofErr w:type="spellEnd"/>
      <w:r w:rsidRPr="00974EC5">
        <w:rPr>
          <w:b/>
          <w:bCs/>
          <w:i/>
          <w:iCs/>
          <w:lang w:val="es-ES"/>
        </w:rPr>
        <w:t xml:space="preserve"> </w:t>
      </w:r>
      <w:proofErr w:type="spellStart"/>
      <w:r w:rsidRPr="00974EC5">
        <w:rPr>
          <w:b/>
          <w:bCs/>
          <w:i/>
          <w:iCs/>
          <w:lang w:val="es-ES"/>
        </w:rPr>
        <w:t>Characteristic</w:t>
      </w:r>
      <w:proofErr w:type="spellEnd"/>
      <w:r w:rsidRPr="00974EC5">
        <w:rPr>
          <w:b/>
          <w:bCs/>
          <w:lang w:val="es-ES"/>
        </w:rPr>
        <w:t>)</w:t>
      </w:r>
      <w:r w:rsidRPr="00974EC5">
        <w:rPr>
          <w:lang w:val="es-ES"/>
        </w:rPr>
        <w:t xml:space="preserve">: </w:t>
      </w:r>
      <w:r w:rsidR="009E7960" w:rsidRPr="00974EC5">
        <w:rPr>
          <w:lang w:val="es-ES"/>
        </w:rPr>
        <w:t>c</w:t>
      </w:r>
      <w:r w:rsidRPr="00974EC5">
        <w:rPr>
          <w:lang w:val="es-ES"/>
        </w:rPr>
        <w:t xml:space="preserve">urva que representa la relación entre la sensibilidad y </w:t>
      </w:r>
      <w:r w:rsidR="009E7960" w:rsidRPr="00974EC5">
        <w:rPr>
          <w:lang w:val="es-ES"/>
        </w:rPr>
        <w:t>el valor (</w:t>
      </w:r>
      <w:r w:rsidRPr="00974EC5">
        <w:rPr>
          <w:lang w:val="es-ES"/>
        </w:rPr>
        <w:t>1-especificidad</w:t>
      </w:r>
      <w:r w:rsidR="009E7960" w:rsidRPr="00974EC5">
        <w:rPr>
          <w:lang w:val="es-ES"/>
        </w:rPr>
        <w:t>)</w:t>
      </w:r>
      <w:r w:rsidRPr="00974EC5">
        <w:rPr>
          <w:lang w:val="es-ES"/>
        </w:rPr>
        <w:t xml:space="preserve"> de un modelo clasificatorio,</w:t>
      </w:r>
      <w:r w:rsidR="009E7960" w:rsidRPr="00974EC5">
        <w:rPr>
          <w:lang w:val="es-ES"/>
        </w:rPr>
        <w:t xml:space="preserve"> y es</w:t>
      </w:r>
      <w:r w:rsidRPr="00974EC5">
        <w:rPr>
          <w:lang w:val="es-ES"/>
        </w:rPr>
        <w:t xml:space="preserve"> utilizada para evaluar su rendimiento. </w:t>
      </w:r>
      <w:r w:rsidR="009E7960" w:rsidRPr="00974EC5">
        <w:rPr>
          <w:lang w:val="es-ES"/>
        </w:rPr>
        <w:t>Un modelo ideal representa gráficamente una “L invertida”, es decir, u</w:t>
      </w:r>
      <w:r w:rsidRPr="00974EC5">
        <w:rPr>
          <w:lang w:val="es-ES"/>
        </w:rPr>
        <w:t>na curva más cercana al punto superior izquierdo del gráfico indica un mejor desempeño.</w:t>
      </w:r>
      <w:r w:rsidR="009E7960" w:rsidRPr="00974EC5">
        <w:rPr>
          <w:lang w:val="es-ES"/>
        </w:rPr>
        <w:t xml:space="preserve"> A medida que el desempeño del modelo se ve afectado, la curva tiende a acercarse a la diagonal (que representaría un modelo que realiza una clasificación al azar).</w:t>
      </w:r>
    </w:p>
    <w:p w14:paraId="524B7887" w14:textId="39B8304F" w:rsidR="007E166B" w:rsidRPr="00974EC5" w:rsidRDefault="007E166B" w:rsidP="00FC5EA4">
      <w:pPr>
        <w:ind w:leftChars="0" w:left="0" w:firstLineChars="0" w:firstLine="0"/>
        <w:rPr>
          <w:lang w:val="es-ES"/>
        </w:rPr>
      </w:pPr>
      <w:r w:rsidRPr="00974EC5">
        <w:rPr>
          <w:b/>
          <w:bCs/>
          <w:lang w:val="es-ES"/>
        </w:rPr>
        <w:t>Sensibilidad</w:t>
      </w:r>
      <w:r w:rsidRPr="00974EC5">
        <w:rPr>
          <w:lang w:val="es-ES"/>
        </w:rPr>
        <w:t xml:space="preserve">: </w:t>
      </w:r>
      <w:r w:rsidR="009E7960" w:rsidRPr="00974EC5">
        <w:rPr>
          <w:lang w:val="es-ES"/>
        </w:rPr>
        <w:t>p</w:t>
      </w:r>
      <w:r w:rsidRPr="00974EC5">
        <w:rPr>
          <w:lang w:val="es-ES"/>
        </w:rPr>
        <w:t>roporción de casos positivos correctamente identificados por un modelo.</w:t>
      </w:r>
    </w:p>
    <w:p w14:paraId="345BAF22" w14:textId="7CFE0811" w:rsidR="007E166B" w:rsidRPr="00974EC5" w:rsidRDefault="007E166B" w:rsidP="00FC5EA4">
      <w:pPr>
        <w:ind w:leftChars="0" w:left="0" w:firstLineChars="0" w:firstLine="0"/>
        <w:rPr>
          <w:lang w:val="es-ES"/>
        </w:rPr>
      </w:pPr>
      <w:r w:rsidRPr="00974EC5">
        <w:rPr>
          <w:b/>
          <w:bCs/>
          <w:lang w:val="es-ES"/>
        </w:rPr>
        <w:t>Valores SHAP (</w:t>
      </w:r>
      <w:r w:rsidRPr="00974EC5">
        <w:rPr>
          <w:b/>
          <w:bCs/>
          <w:i/>
          <w:iCs/>
          <w:lang w:val="es-ES"/>
        </w:rPr>
        <w:t xml:space="preserve">Shapley </w:t>
      </w:r>
      <w:proofErr w:type="spellStart"/>
      <w:r w:rsidRPr="00974EC5">
        <w:rPr>
          <w:b/>
          <w:bCs/>
          <w:i/>
          <w:iCs/>
          <w:lang w:val="es-ES"/>
        </w:rPr>
        <w:t>Additive</w:t>
      </w:r>
      <w:proofErr w:type="spellEnd"/>
      <w:r w:rsidRPr="00974EC5">
        <w:rPr>
          <w:b/>
          <w:bCs/>
          <w:i/>
          <w:iCs/>
          <w:lang w:val="es-ES"/>
        </w:rPr>
        <w:t xml:space="preserve"> </w:t>
      </w:r>
      <w:proofErr w:type="spellStart"/>
      <w:r w:rsidRPr="00974EC5">
        <w:rPr>
          <w:b/>
          <w:bCs/>
          <w:i/>
          <w:iCs/>
          <w:lang w:val="es-ES"/>
        </w:rPr>
        <w:t>Explanations</w:t>
      </w:r>
      <w:proofErr w:type="spellEnd"/>
      <w:r w:rsidRPr="00974EC5">
        <w:rPr>
          <w:b/>
          <w:bCs/>
          <w:lang w:val="es-ES"/>
        </w:rPr>
        <w:t>)</w:t>
      </w:r>
      <w:r w:rsidRPr="00974EC5">
        <w:rPr>
          <w:lang w:val="es-ES"/>
        </w:rPr>
        <w:t xml:space="preserve">: </w:t>
      </w:r>
      <w:r w:rsidR="009E7960" w:rsidRPr="00974EC5">
        <w:rPr>
          <w:lang w:val="es-ES"/>
        </w:rPr>
        <w:t>t</w:t>
      </w:r>
      <w:r w:rsidRPr="00974EC5">
        <w:rPr>
          <w:lang w:val="es-ES"/>
        </w:rPr>
        <w:t xml:space="preserve">écnica </w:t>
      </w:r>
      <w:r w:rsidR="009E7960" w:rsidRPr="00974EC5">
        <w:rPr>
          <w:lang w:val="es-ES"/>
        </w:rPr>
        <w:t xml:space="preserve">que permite la obtención de valores </w:t>
      </w:r>
      <w:r w:rsidRPr="00974EC5">
        <w:rPr>
          <w:lang w:val="es-ES"/>
        </w:rPr>
        <w:t>utilizad</w:t>
      </w:r>
      <w:r w:rsidR="009E7960" w:rsidRPr="00974EC5">
        <w:rPr>
          <w:lang w:val="es-ES"/>
        </w:rPr>
        <w:t>os</w:t>
      </w:r>
      <w:r w:rsidRPr="00974EC5">
        <w:rPr>
          <w:lang w:val="es-ES"/>
        </w:rPr>
        <w:t xml:space="preserve"> para interpretar modelos de aprendizaje automático</w:t>
      </w:r>
      <w:r w:rsidR="009E7960" w:rsidRPr="00974EC5">
        <w:rPr>
          <w:lang w:val="es-ES"/>
        </w:rPr>
        <w:t>. Estos valores cuantifican</w:t>
      </w:r>
      <w:r w:rsidRPr="00974EC5">
        <w:rPr>
          <w:lang w:val="es-ES"/>
        </w:rPr>
        <w:t xml:space="preserve"> la contribución de cada variable a las predicciones </w:t>
      </w:r>
      <w:r w:rsidR="009E7960" w:rsidRPr="00974EC5">
        <w:rPr>
          <w:lang w:val="es-ES"/>
        </w:rPr>
        <w:t xml:space="preserve">específicas </w:t>
      </w:r>
      <w:r w:rsidRPr="00974EC5">
        <w:rPr>
          <w:lang w:val="es-ES"/>
        </w:rPr>
        <w:t>realizadas por el modelo.</w:t>
      </w:r>
    </w:p>
    <w:p w14:paraId="3C5A67E5" w14:textId="2145F1EF" w:rsidR="007E166B" w:rsidRPr="00974EC5" w:rsidRDefault="007E166B" w:rsidP="00FC5EA4">
      <w:pPr>
        <w:ind w:leftChars="0" w:left="0" w:firstLineChars="0" w:firstLine="0"/>
        <w:rPr>
          <w:lang w:val="es-ES"/>
        </w:rPr>
      </w:pPr>
      <w:r w:rsidRPr="00974EC5">
        <w:rPr>
          <w:b/>
          <w:bCs/>
          <w:lang w:val="es-ES"/>
        </w:rPr>
        <w:t>XGBoost</w:t>
      </w:r>
      <w:r w:rsidR="006A6073" w:rsidRPr="00974EC5">
        <w:rPr>
          <w:b/>
          <w:bCs/>
          <w:lang w:val="es-ES"/>
        </w:rPr>
        <w:t xml:space="preserve"> (</w:t>
      </w:r>
      <w:r w:rsidR="006A6073" w:rsidRPr="00974EC5">
        <w:rPr>
          <w:b/>
          <w:bCs/>
          <w:i/>
          <w:iCs/>
          <w:lang w:val="es-ES"/>
        </w:rPr>
        <w:t xml:space="preserve">Extreme </w:t>
      </w:r>
      <w:proofErr w:type="spellStart"/>
      <w:r w:rsidR="006A6073" w:rsidRPr="00974EC5">
        <w:rPr>
          <w:b/>
          <w:bCs/>
          <w:i/>
          <w:iCs/>
          <w:lang w:val="es-ES"/>
        </w:rPr>
        <w:t>Gradient</w:t>
      </w:r>
      <w:proofErr w:type="spellEnd"/>
      <w:r w:rsidR="006A6073" w:rsidRPr="00974EC5">
        <w:rPr>
          <w:b/>
          <w:bCs/>
          <w:i/>
          <w:iCs/>
          <w:lang w:val="es-ES"/>
        </w:rPr>
        <w:t xml:space="preserve"> </w:t>
      </w:r>
      <w:proofErr w:type="spellStart"/>
      <w:r w:rsidR="006A6073" w:rsidRPr="00974EC5">
        <w:rPr>
          <w:b/>
          <w:bCs/>
          <w:i/>
          <w:iCs/>
          <w:lang w:val="es-ES"/>
        </w:rPr>
        <w:t>Boosting</w:t>
      </w:r>
      <w:proofErr w:type="spellEnd"/>
      <w:r w:rsidR="006A6073" w:rsidRPr="00974EC5">
        <w:rPr>
          <w:b/>
          <w:bCs/>
          <w:lang w:val="es-ES"/>
        </w:rPr>
        <w:t>)</w:t>
      </w:r>
      <w:r w:rsidRPr="00974EC5">
        <w:rPr>
          <w:lang w:val="es-ES"/>
        </w:rPr>
        <w:t xml:space="preserve">: </w:t>
      </w:r>
      <w:r w:rsidR="009E7960" w:rsidRPr="00974EC5">
        <w:rPr>
          <w:lang w:val="es-ES"/>
        </w:rPr>
        <w:t>a</w:t>
      </w:r>
      <w:r w:rsidRPr="00974EC5">
        <w:rPr>
          <w:lang w:val="es-ES"/>
        </w:rPr>
        <w:t>lgoritmo de aprendizaje automático basado en árboles de decisión, conocido por su capacidad de manejo eficiente de grandes conjuntos de datos, flexibilidad y rendimiento en tareas de clasificación y regresión.</w:t>
      </w:r>
    </w:p>
    <w:p w14:paraId="1ECFB094" w14:textId="77777777" w:rsidR="004C6E8E" w:rsidRPr="00974EC5" w:rsidRDefault="0014036A">
      <w:pPr>
        <w:ind w:left="0" w:hanging="2"/>
        <w:rPr>
          <w:lang w:val="es-ES"/>
        </w:rPr>
      </w:pPr>
      <w:r w:rsidRPr="00974EC5">
        <w:rPr>
          <w:lang w:val="es-ES"/>
        </w:rPr>
        <w:br w:type="page"/>
      </w:r>
    </w:p>
    <w:p w14:paraId="20B5D058" w14:textId="77777777" w:rsidR="004C6E8E" w:rsidRPr="00974EC5" w:rsidRDefault="0014036A">
      <w:pPr>
        <w:pStyle w:val="Ttulo1"/>
        <w:numPr>
          <w:ilvl w:val="0"/>
          <w:numId w:val="5"/>
        </w:numPr>
        <w:ind w:left="2" w:hanging="4"/>
        <w:rPr>
          <w:lang w:val="es-ES"/>
        </w:rPr>
      </w:pPr>
      <w:bookmarkStart w:id="830" w:name="_heading=h.2bn6wsx" w:colFirst="0" w:colLast="0"/>
      <w:bookmarkStart w:id="831" w:name="_Toc186096626"/>
      <w:bookmarkStart w:id="832" w:name="_Toc186200453"/>
      <w:bookmarkStart w:id="833" w:name="_Toc186200533"/>
      <w:bookmarkStart w:id="834" w:name="_Toc186281846"/>
      <w:bookmarkEnd w:id="830"/>
      <w:r w:rsidRPr="00974EC5">
        <w:rPr>
          <w:lang w:val="es-ES"/>
        </w:rPr>
        <w:lastRenderedPageBreak/>
        <w:t>Bibliografía</w:t>
      </w:r>
      <w:bookmarkEnd w:id="831"/>
      <w:bookmarkEnd w:id="832"/>
      <w:bookmarkEnd w:id="833"/>
      <w:bookmarkEnd w:id="834"/>
    </w:p>
    <w:p w14:paraId="7A068ABE" w14:textId="77777777" w:rsidR="004C6E8E" w:rsidRPr="00974EC5" w:rsidRDefault="004C6E8E">
      <w:pPr>
        <w:ind w:left="0" w:hanging="2"/>
        <w:rPr>
          <w:lang w:val="es-ES"/>
        </w:rPr>
      </w:pPr>
    </w:p>
    <w:p w14:paraId="6805A5DD" w14:textId="77777777" w:rsidR="004C6E8E" w:rsidRPr="00974EC5" w:rsidRDefault="0014036A">
      <w:pPr>
        <w:ind w:left="0" w:hanging="2"/>
        <w:rPr>
          <w:highlight w:val="yellow"/>
          <w:lang w:val="es-ES"/>
        </w:rPr>
      </w:pPr>
      <w:bookmarkStart w:id="835" w:name="_Toc186096627"/>
      <w:bookmarkStart w:id="836" w:name="_Toc186200454"/>
      <w:r w:rsidRPr="00974EC5">
        <w:rPr>
          <w:highlight w:val="yellow"/>
          <w:lang w:val="es-ES"/>
        </w:rPr>
        <w:t>Lista numerada de las referencias bibliográficas utilizadas en la memoria. En cada lugar donde se utilice una referencia dentro del texto, debe indicarse citando el número de la referencia, por ejemplo: [7].</w:t>
      </w:r>
      <w:bookmarkEnd w:id="835"/>
      <w:bookmarkEnd w:id="836"/>
    </w:p>
    <w:p w14:paraId="3BB8FF74" w14:textId="77777777" w:rsidR="004C6E8E" w:rsidRPr="00974EC5" w:rsidRDefault="0014036A">
      <w:pPr>
        <w:ind w:left="0" w:hanging="2"/>
        <w:rPr>
          <w:highlight w:val="yellow"/>
          <w:lang w:val="es-ES"/>
        </w:rPr>
      </w:pPr>
      <w:r w:rsidRPr="00974EC5">
        <w:rPr>
          <w:highlight w:val="yellow"/>
          <w:lang w:val="es-ES"/>
        </w:rPr>
        <w:t> </w:t>
      </w:r>
    </w:p>
    <w:p w14:paraId="432CDBC2" w14:textId="77777777" w:rsidR="004C6E8E" w:rsidRPr="00974EC5" w:rsidRDefault="0014036A">
      <w:pPr>
        <w:ind w:left="0" w:hanging="2"/>
        <w:rPr>
          <w:highlight w:val="yellow"/>
          <w:lang w:val="es-ES"/>
        </w:rPr>
      </w:pPr>
      <w:bookmarkStart w:id="837" w:name="_Toc186096628"/>
      <w:bookmarkStart w:id="838" w:name="_Toc186200455"/>
      <w:r w:rsidRPr="00974EC5">
        <w:rPr>
          <w:highlight w:val="yellow"/>
          <w:lang w:val="es-ES"/>
        </w:rPr>
        <w:t>Es muy importante incluir todas las referencias utilizadas y citarlas apropiadamente, es decir, incluyendo toda la información necesaria para identificar la referencia. La información mínima a incluir según el tipo de referencia es:</w:t>
      </w:r>
      <w:bookmarkEnd w:id="837"/>
      <w:bookmarkEnd w:id="838"/>
    </w:p>
    <w:p w14:paraId="2AF77A6B" w14:textId="77777777" w:rsidR="004C6E8E" w:rsidRPr="00974EC5" w:rsidRDefault="0014036A">
      <w:pPr>
        <w:ind w:left="0" w:right="994" w:hanging="2"/>
        <w:jc w:val="left"/>
        <w:rPr>
          <w:rFonts w:ascii="Times New Roman" w:eastAsia="Times New Roman" w:hAnsi="Times New Roman" w:cs="Times New Roman"/>
          <w:lang w:val="es-ES"/>
        </w:rPr>
      </w:pPr>
      <w:r w:rsidRPr="00974EC5">
        <w:rPr>
          <w:color w:val="000078"/>
          <w:sz w:val="22"/>
          <w:szCs w:val="22"/>
          <w:highlight w:val="yellow"/>
          <w:lang w:val="es-ES"/>
        </w:rPr>
        <w:t> </w:t>
      </w:r>
    </w:p>
    <w:p w14:paraId="732025A6" w14:textId="77777777" w:rsidR="004C6E8E" w:rsidRPr="00974EC5" w:rsidRDefault="0014036A">
      <w:pPr>
        <w:numPr>
          <w:ilvl w:val="0"/>
          <w:numId w:val="3"/>
        </w:numPr>
        <w:ind w:left="0" w:hanging="2"/>
        <w:rPr>
          <w:highlight w:val="yellow"/>
          <w:lang w:val="es-ES"/>
        </w:rPr>
      </w:pPr>
      <w:bookmarkStart w:id="839" w:name="_Toc186096629"/>
      <w:bookmarkStart w:id="840" w:name="_Toc186200456"/>
      <w:r w:rsidRPr="00974EC5">
        <w:rPr>
          <w:b/>
          <w:highlight w:val="yellow"/>
          <w:lang w:val="es-ES"/>
        </w:rPr>
        <w:t>Libro</w:t>
      </w:r>
      <w:r w:rsidRPr="00974EC5">
        <w:rPr>
          <w:highlight w:val="yellow"/>
          <w:lang w:val="es-ES"/>
        </w:rPr>
        <w:t>: Autores, Título, Edición (en su caso) Editorial, Ciudad, Año.</w:t>
      </w:r>
      <w:bookmarkEnd w:id="839"/>
      <w:bookmarkEnd w:id="840"/>
    </w:p>
    <w:p w14:paraId="335135C9" w14:textId="77777777" w:rsidR="004C6E8E" w:rsidRPr="00974EC5" w:rsidRDefault="0014036A">
      <w:pPr>
        <w:numPr>
          <w:ilvl w:val="0"/>
          <w:numId w:val="3"/>
        </w:numPr>
        <w:ind w:left="0" w:hanging="2"/>
        <w:rPr>
          <w:highlight w:val="yellow"/>
          <w:lang w:val="es-ES"/>
        </w:rPr>
      </w:pPr>
      <w:bookmarkStart w:id="841" w:name="_Toc186096630"/>
      <w:bookmarkStart w:id="842" w:name="_Toc186200457"/>
      <w:r w:rsidRPr="00974EC5">
        <w:rPr>
          <w:b/>
          <w:highlight w:val="yellow"/>
          <w:lang w:val="es-ES"/>
        </w:rPr>
        <w:t>Artículo de revista</w:t>
      </w:r>
      <w:r w:rsidRPr="00974EC5">
        <w:rPr>
          <w:highlight w:val="yellow"/>
          <w:lang w:val="es-ES"/>
        </w:rPr>
        <w:t>: Autores, Título, Nombre de la Revista, Número de Página inicial y final, Número de la revista / Volumen, Año.</w:t>
      </w:r>
      <w:bookmarkEnd w:id="841"/>
      <w:bookmarkEnd w:id="842"/>
    </w:p>
    <w:p w14:paraId="4D8929D3" w14:textId="77777777" w:rsidR="004C6E8E" w:rsidRPr="00974EC5" w:rsidRDefault="0014036A">
      <w:pPr>
        <w:numPr>
          <w:ilvl w:val="0"/>
          <w:numId w:val="3"/>
        </w:numPr>
        <w:ind w:left="0" w:hanging="2"/>
        <w:rPr>
          <w:highlight w:val="yellow"/>
          <w:lang w:val="es-ES"/>
        </w:rPr>
      </w:pPr>
      <w:bookmarkStart w:id="843" w:name="_Toc186096631"/>
      <w:bookmarkStart w:id="844" w:name="_Toc186200458"/>
      <w:r w:rsidRPr="00974EC5">
        <w:rPr>
          <w:b/>
          <w:highlight w:val="yellow"/>
          <w:lang w:val="es-ES"/>
        </w:rPr>
        <w:t>Web</w:t>
      </w:r>
      <w:r w:rsidRPr="00974EC5">
        <w:rPr>
          <w:highlight w:val="yellow"/>
          <w:lang w:val="es-ES"/>
        </w:rPr>
        <w:t>: URL y fecha en la que se ha visitado.</w:t>
      </w:r>
      <w:bookmarkEnd w:id="843"/>
      <w:bookmarkEnd w:id="844"/>
    </w:p>
    <w:p w14:paraId="2196580E" w14:textId="77777777" w:rsidR="00024CC2" w:rsidRPr="00974EC5" w:rsidRDefault="00024CC2" w:rsidP="00024CC2">
      <w:pPr>
        <w:ind w:leftChars="0" w:left="0" w:firstLineChars="0" w:firstLine="0"/>
        <w:rPr>
          <w:highlight w:val="yellow"/>
          <w:lang w:val="es-ES"/>
        </w:rPr>
      </w:pPr>
    </w:p>
    <w:p w14:paraId="125284D7" w14:textId="77777777" w:rsidR="00822A9C" w:rsidRPr="00974EC5" w:rsidRDefault="00024CC2" w:rsidP="00822A9C">
      <w:pPr>
        <w:pStyle w:val="Bibliografa"/>
        <w:ind w:left="0" w:hanging="2"/>
        <w:rPr>
          <w:lang w:val="es-ES" w:eastAsia="es-ES_tradnl"/>
        </w:rPr>
      </w:pPr>
      <w:r w:rsidRPr="00974EC5">
        <w:rPr>
          <w:lang w:val="es-ES"/>
        </w:rPr>
        <w:fldChar w:fldCharType="begin"/>
      </w:r>
      <w:r w:rsidR="00822A9C" w:rsidRPr="000071E7">
        <w:rPr>
          <w:lang w:val="en-US"/>
          <w:rPrChange w:id="845" w:author="Ariel Cariaga Martínez" w:date="2024-12-29T16:11:00Z" w16du:dateUtc="2024-12-29T15:11:00Z">
            <w:rPr>
              <w:lang w:val="es-ES"/>
            </w:rPr>
          </w:rPrChange>
        </w:rPr>
        <w:instrText xml:space="preserve"> ADDIN ZOTERO_BIBL {"uncited":[],"omitted":[],"custom":[]} CSL_BIBLIOGRAPHY </w:instrText>
      </w:r>
      <w:r w:rsidRPr="00974EC5">
        <w:rPr>
          <w:lang w:val="es-ES"/>
        </w:rPr>
        <w:fldChar w:fldCharType="separate"/>
      </w:r>
      <w:r w:rsidR="00822A9C" w:rsidRPr="000071E7">
        <w:rPr>
          <w:lang w:val="en-US" w:eastAsia="es-ES_tradnl"/>
          <w:rPrChange w:id="846" w:author="Ariel Cariaga Martínez" w:date="2024-12-29T16:11:00Z" w16du:dateUtc="2024-12-29T15:11:00Z">
            <w:rPr>
              <w:lang w:val="es-ES" w:eastAsia="es-ES_tradnl"/>
            </w:rPr>
          </w:rPrChange>
        </w:rPr>
        <w:t>[1]</w:t>
      </w:r>
      <w:r w:rsidR="00822A9C" w:rsidRPr="000071E7">
        <w:rPr>
          <w:lang w:val="en-US" w:eastAsia="es-ES_tradnl"/>
          <w:rPrChange w:id="847" w:author="Ariel Cariaga Martínez" w:date="2024-12-29T16:11:00Z" w16du:dateUtc="2024-12-29T15:11:00Z">
            <w:rPr>
              <w:lang w:val="es-ES" w:eastAsia="es-ES_tradnl"/>
            </w:rPr>
          </w:rPrChange>
        </w:rPr>
        <w:tab/>
        <w:t xml:space="preserve">«Post COVID-19 condition (Long COVID)». </w:t>
      </w:r>
      <w:r w:rsidR="00822A9C" w:rsidRPr="00974EC5">
        <w:rPr>
          <w:lang w:val="es-ES" w:eastAsia="es-ES_tradnl"/>
        </w:rPr>
        <w:t>Accedido: 26 de diciembre de 2024. [En línea]. Disponible en: https://www.who.int/europe/news-room/fact-sheets/item/post-covid-19-condition</w:t>
      </w:r>
    </w:p>
    <w:p w14:paraId="02BEE8BA" w14:textId="77777777" w:rsidR="00822A9C" w:rsidRPr="000071E7" w:rsidRDefault="00822A9C" w:rsidP="00822A9C">
      <w:pPr>
        <w:pStyle w:val="Bibliografa"/>
        <w:ind w:left="0" w:hanging="2"/>
        <w:rPr>
          <w:lang w:val="en-US" w:eastAsia="es-ES_tradnl"/>
          <w:rPrChange w:id="848" w:author="Ariel Cariaga Martínez" w:date="2024-12-29T16:11:00Z" w16du:dateUtc="2024-12-29T15:11:00Z">
            <w:rPr>
              <w:lang w:val="es-ES" w:eastAsia="es-ES_tradnl"/>
            </w:rPr>
          </w:rPrChange>
        </w:rPr>
      </w:pPr>
      <w:r w:rsidRPr="000071E7">
        <w:rPr>
          <w:lang w:val="en-US" w:eastAsia="es-ES_tradnl"/>
          <w:rPrChange w:id="849" w:author="Ariel Cariaga Martínez" w:date="2024-12-29T16:11:00Z" w16du:dateUtc="2024-12-29T15:11:00Z">
            <w:rPr>
              <w:lang w:val="es-ES" w:eastAsia="es-ES_tradnl"/>
            </w:rPr>
          </w:rPrChange>
        </w:rPr>
        <w:t>[2]</w:t>
      </w:r>
      <w:r w:rsidRPr="000071E7">
        <w:rPr>
          <w:lang w:val="en-US" w:eastAsia="es-ES_tradnl"/>
          <w:rPrChange w:id="850" w:author="Ariel Cariaga Martínez" w:date="2024-12-29T16:11:00Z" w16du:dateUtc="2024-12-29T15:11:00Z">
            <w:rPr>
              <w:lang w:val="es-ES" w:eastAsia="es-ES_tradnl"/>
            </w:rPr>
          </w:rPrChange>
        </w:rPr>
        <w:tab/>
        <w:t xml:space="preserve">B. </w:t>
      </w:r>
      <w:proofErr w:type="spellStart"/>
      <w:r w:rsidRPr="000071E7">
        <w:rPr>
          <w:lang w:val="en-US" w:eastAsia="es-ES_tradnl"/>
          <w:rPrChange w:id="851" w:author="Ariel Cariaga Martínez" w:date="2024-12-29T16:11:00Z" w16du:dateUtc="2024-12-29T15:11:00Z">
            <w:rPr>
              <w:lang w:val="es-ES" w:eastAsia="es-ES_tradnl"/>
            </w:rPr>
          </w:rPrChange>
        </w:rPr>
        <w:t>Khraisat</w:t>
      </w:r>
      <w:proofErr w:type="spellEnd"/>
      <w:r w:rsidRPr="000071E7">
        <w:rPr>
          <w:lang w:val="en-US" w:eastAsia="es-ES_tradnl"/>
          <w:rPrChange w:id="852" w:author="Ariel Cariaga Martínez" w:date="2024-12-29T16:11:00Z" w16du:dateUtc="2024-12-29T15:11:00Z">
            <w:rPr>
              <w:lang w:val="es-ES" w:eastAsia="es-ES_tradnl"/>
            </w:rPr>
          </w:rPrChange>
        </w:rPr>
        <w:t xml:space="preserve">, A. </w:t>
      </w:r>
      <w:proofErr w:type="spellStart"/>
      <w:r w:rsidRPr="000071E7">
        <w:rPr>
          <w:lang w:val="en-US" w:eastAsia="es-ES_tradnl"/>
          <w:rPrChange w:id="853" w:author="Ariel Cariaga Martínez" w:date="2024-12-29T16:11:00Z" w16du:dateUtc="2024-12-29T15:11:00Z">
            <w:rPr>
              <w:lang w:val="es-ES" w:eastAsia="es-ES_tradnl"/>
            </w:rPr>
          </w:rPrChange>
        </w:rPr>
        <w:t>Toubasi</w:t>
      </w:r>
      <w:proofErr w:type="spellEnd"/>
      <w:r w:rsidRPr="000071E7">
        <w:rPr>
          <w:lang w:val="en-US" w:eastAsia="es-ES_tradnl"/>
          <w:rPrChange w:id="854" w:author="Ariel Cariaga Martínez" w:date="2024-12-29T16:11:00Z" w16du:dateUtc="2024-12-29T15:11:00Z">
            <w:rPr>
              <w:lang w:val="es-ES" w:eastAsia="es-ES_tradnl"/>
            </w:rPr>
          </w:rPrChange>
        </w:rPr>
        <w:t xml:space="preserve">, L. </w:t>
      </w:r>
      <w:proofErr w:type="spellStart"/>
      <w:r w:rsidRPr="000071E7">
        <w:rPr>
          <w:lang w:val="en-US" w:eastAsia="es-ES_tradnl"/>
          <w:rPrChange w:id="855" w:author="Ariel Cariaga Martínez" w:date="2024-12-29T16:11:00Z" w16du:dateUtc="2024-12-29T15:11:00Z">
            <w:rPr>
              <w:lang w:val="es-ES" w:eastAsia="es-ES_tradnl"/>
            </w:rPr>
          </w:rPrChange>
        </w:rPr>
        <w:t>AlZoubi</w:t>
      </w:r>
      <w:proofErr w:type="spellEnd"/>
      <w:r w:rsidRPr="000071E7">
        <w:rPr>
          <w:lang w:val="en-US" w:eastAsia="es-ES_tradnl"/>
          <w:rPrChange w:id="856" w:author="Ariel Cariaga Martínez" w:date="2024-12-29T16:11:00Z" w16du:dateUtc="2024-12-29T15:11:00Z">
            <w:rPr>
              <w:lang w:val="es-ES" w:eastAsia="es-ES_tradnl"/>
            </w:rPr>
          </w:rPrChange>
        </w:rPr>
        <w:t xml:space="preserve">, T. Al-Sayegh, y A. Mansour, «Meta-analysis of prevalence: the psychological sequelae among COVID-19 survivors», </w:t>
      </w:r>
      <w:r w:rsidRPr="000071E7">
        <w:rPr>
          <w:i/>
          <w:iCs/>
          <w:lang w:val="en-US" w:eastAsia="es-ES_tradnl"/>
          <w:rPrChange w:id="857" w:author="Ariel Cariaga Martínez" w:date="2024-12-29T16:11:00Z" w16du:dateUtc="2024-12-29T15:11:00Z">
            <w:rPr>
              <w:i/>
              <w:iCs/>
              <w:lang w:val="es-ES" w:eastAsia="es-ES_tradnl"/>
            </w:rPr>
          </w:rPrChange>
        </w:rPr>
        <w:t xml:space="preserve">Int. J. Psychiatry Clin. </w:t>
      </w:r>
      <w:proofErr w:type="spellStart"/>
      <w:r w:rsidRPr="000071E7">
        <w:rPr>
          <w:i/>
          <w:iCs/>
          <w:lang w:val="en-US" w:eastAsia="es-ES_tradnl"/>
          <w:rPrChange w:id="858" w:author="Ariel Cariaga Martínez" w:date="2024-12-29T16:11:00Z" w16du:dateUtc="2024-12-29T15:11:00Z">
            <w:rPr>
              <w:i/>
              <w:iCs/>
              <w:lang w:val="es-ES" w:eastAsia="es-ES_tradnl"/>
            </w:rPr>
          </w:rPrChange>
        </w:rPr>
        <w:t>Pract</w:t>
      </w:r>
      <w:proofErr w:type="spellEnd"/>
      <w:r w:rsidRPr="000071E7">
        <w:rPr>
          <w:i/>
          <w:iCs/>
          <w:lang w:val="en-US" w:eastAsia="es-ES_tradnl"/>
          <w:rPrChange w:id="859" w:author="Ariel Cariaga Martínez" w:date="2024-12-29T16:11:00Z" w16du:dateUtc="2024-12-29T15:11:00Z">
            <w:rPr>
              <w:i/>
              <w:iCs/>
              <w:lang w:val="es-ES" w:eastAsia="es-ES_tradnl"/>
            </w:rPr>
          </w:rPrChange>
        </w:rPr>
        <w:t>.</w:t>
      </w:r>
      <w:r w:rsidRPr="000071E7">
        <w:rPr>
          <w:lang w:val="en-US" w:eastAsia="es-ES_tradnl"/>
          <w:rPrChange w:id="860" w:author="Ariel Cariaga Martínez" w:date="2024-12-29T16:11:00Z" w16du:dateUtc="2024-12-29T15:11:00Z">
            <w:rPr>
              <w:lang w:val="es-ES" w:eastAsia="es-ES_tradnl"/>
            </w:rPr>
          </w:rPrChange>
        </w:rPr>
        <w:t xml:space="preserve">, vol. 26, </w:t>
      </w:r>
      <w:proofErr w:type="spellStart"/>
      <w:r w:rsidRPr="000071E7">
        <w:rPr>
          <w:lang w:val="en-US" w:eastAsia="es-ES_tradnl"/>
          <w:rPrChange w:id="861" w:author="Ariel Cariaga Martínez" w:date="2024-12-29T16:11:00Z" w16du:dateUtc="2024-12-29T15:11:00Z">
            <w:rPr>
              <w:lang w:val="es-ES" w:eastAsia="es-ES_tradnl"/>
            </w:rPr>
          </w:rPrChange>
        </w:rPr>
        <w:t>n.</w:t>
      </w:r>
      <w:r w:rsidRPr="000071E7">
        <w:rPr>
          <w:vertAlign w:val="superscript"/>
          <w:lang w:val="en-US" w:eastAsia="es-ES_tradnl"/>
          <w:rPrChange w:id="862" w:author="Ariel Cariaga Martínez" w:date="2024-12-29T16:11:00Z" w16du:dateUtc="2024-12-29T15:11:00Z">
            <w:rPr>
              <w:vertAlign w:val="superscript"/>
              <w:lang w:val="es-ES" w:eastAsia="es-ES_tradnl"/>
            </w:rPr>
          </w:rPrChange>
        </w:rPr>
        <w:t>o</w:t>
      </w:r>
      <w:proofErr w:type="spellEnd"/>
      <w:r w:rsidRPr="000071E7">
        <w:rPr>
          <w:lang w:val="en-US" w:eastAsia="es-ES_tradnl"/>
          <w:rPrChange w:id="863" w:author="Ariel Cariaga Martínez" w:date="2024-12-29T16:11:00Z" w16du:dateUtc="2024-12-29T15:11:00Z">
            <w:rPr>
              <w:lang w:val="es-ES" w:eastAsia="es-ES_tradnl"/>
            </w:rPr>
          </w:rPrChange>
        </w:rPr>
        <w:t xml:space="preserve"> 3, pp. 234-243, </w:t>
      </w:r>
      <w:proofErr w:type="spellStart"/>
      <w:r w:rsidRPr="000071E7">
        <w:rPr>
          <w:lang w:val="en-US" w:eastAsia="es-ES_tradnl"/>
          <w:rPrChange w:id="864" w:author="Ariel Cariaga Martínez" w:date="2024-12-29T16:11:00Z" w16du:dateUtc="2024-12-29T15:11:00Z">
            <w:rPr>
              <w:lang w:val="es-ES" w:eastAsia="es-ES_tradnl"/>
            </w:rPr>
          </w:rPrChange>
        </w:rPr>
        <w:t>sep.</w:t>
      </w:r>
      <w:proofErr w:type="spellEnd"/>
      <w:r w:rsidRPr="000071E7">
        <w:rPr>
          <w:lang w:val="en-US" w:eastAsia="es-ES_tradnl"/>
          <w:rPrChange w:id="865" w:author="Ariel Cariaga Martínez" w:date="2024-12-29T16:11:00Z" w16du:dateUtc="2024-12-29T15:11:00Z">
            <w:rPr>
              <w:lang w:val="es-ES" w:eastAsia="es-ES_tradnl"/>
            </w:rPr>
          </w:rPrChange>
        </w:rPr>
        <w:t xml:space="preserve"> 2022, </w:t>
      </w:r>
      <w:proofErr w:type="spellStart"/>
      <w:r w:rsidRPr="000071E7">
        <w:rPr>
          <w:lang w:val="en-US" w:eastAsia="es-ES_tradnl"/>
          <w:rPrChange w:id="866" w:author="Ariel Cariaga Martínez" w:date="2024-12-29T16:11:00Z" w16du:dateUtc="2024-12-29T15:11:00Z">
            <w:rPr>
              <w:lang w:val="es-ES" w:eastAsia="es-ES_tradnl"/>
            </w:rPr>
          </w:rPrChange>
        </w:rPr>
        <w:t>doi</w:t>
      </w:r>
      <w:proofErr w:type="spellEnd"/>
      <w:r w:rsidRPr="000071E7">
        <w:rPr>
          <w:lang w:val="en-US" w:eastAsia="es-ES_tradnl"/>
          <w:rPrChange w:id="867" w:author="Ariel Cariaga Martínez" w:date="2024-12-29T16:11:00Z" w16du:dateUtc="2024-12-29T15:11:00Z">
            <w:rPr>
              <w:lang w:val="es-ES" w:eastAsia="es-ES_tradnl"/>
            </w:rPr>
          </w:rPrChange>
        </w:rPr>
        <w:t>: 10.1080/13651501.2021.1993924.</w:t>
      </w:r>
    </w:p>
    <w:p w14:paraId="70F2D905" w14:textId="77777777" w:rsidR="00822A9C" w:rsidRPr="000071E7" w:rsidRDefault="00822A9C" w:rsidP="00822A9C">
      <w:pPr>
        <w:pStyle w:val="Bibliografa"/>
        <w:ind w:left="0" w:hanging="2"/>
        <w:rPr>
          <w:lang w:val="en-US" w:eastAsia="es-ES_tradnl"/>
          <w:rPrChange w:id="868" w:author="Ariel Cariaga Martínez" w:date="2024-12-29T16:11:00Z" w16du:dateUtc="2024-12-29T15:11:00Z">
            <w:rPr>
              <w:lang w:val="es-ES" w:eastAsia="es-ES_tradnl"/>
            </w:rPr>
          </w:rPrChange>
        </w:rPr>
      </w:pPr>
      <w:r w:rsidRPr="000071E7">
        <w:rPr>
          <w:lang w:val="en-US" w:eastAsia="es-ES_tradnl"/>
          <w:rPrChange w:id="869" w:author="Ariel Cariaga Martínez" w:date="2024-12-29T16:11:00Z" w16du:dateUtc="2024-12-29T15:11:00Z">
            <w:rPr>
              <w:lang w:val="es-ES" w:eastAsia="es-ES_tradnl"/>
            </w:rPr>
          </w:rPrChange>
        </w:rPr>
        <w:t>[3]</w:t>
      </w:r>
      <w:r w:rsidRPr="000071E7">
        <w:rPr>
          <w:lang w:val="en-US" w:eastAsia="es-ES_tradnl"/>
          <w:rPrChange w:id="870" w:author="Ariel Cariaga Martínez" w:date="2024-12-29T16:11:00Z" w16du:dateUtc="2024-12-29T15:11:00Z">
            <w:rPr>
              <w:lang w:val="es-ES" w:eastAsia="es-ES_tradnl"/>
            </w:rPr>
          </w:rPrChange>
        </w:rPr>
        <w:tab/>
        <w:t xml:space="preserve">M. </w:t>
      </w:r>
      <w:proofErr w:type="spellStart"/>
      <w:r w:rsidRPr="000071E7">
        <w:rPr>
          <w:lang w:val="en-US" w:eastAsia="es-ES_tradnl"/>
          <w:rPrChange w:id="871" w:author="Ariel Cariaga Martínez" w:date="2024-12-29T16:11:00Z" w16du:dateUtc="2024-12-29T15:11:00Z">
            <w:rPr>
              <w:lang w:val="es-ES" w:eastAsia="es-ES_tradnl"/>
            </w:rPr>
          </w:rPrChange>
        </w:rPr>
        <w:t>Peghin</w:t>
      </w:r>
      <w:proofErr w:type="spellEnd"/>
      <w:r w:rsidRPr="000071E7">
        <w:rPr>
          <w:lang w:val="en-US" w:eastAsia="es-ES_tradnl"/>
          <w:rPrChange w:id="872" w:author="Ariel Cariaga Martínez" w:date="2024-12-29T16:11:00Z" w16du:dateUtc="2024-12-29T15:11:00Z">
            <w:rPr>
              <w:lang w:val="es-ES" w:eastAsia="es-ES_tradnl"/>
            </w:rPr>
          </w:rPrChange>
        </w:rPr>
        <w:t xml:space="preserve"> </w:t>
      </w:r>
      <w:r w:rsidRPr="000071E7">
        <w:rPr>
          <w:i/>
          <w:iCs/>
          <w:lang w:val="en-US" w:eastAsia="es-ES_tradnl"/>
          <w:rPrChange w:id="873" w:author="Ariel Cariaga Martínez" w:date="2024-12-29T16:11:00Z" w16du:dateUtc="2024-12-29T15:11:00Z">
            <w:rPr>
              <w:i/>
              <w:iCs/>
              <w:lang w:val="es-ES" w:eastAsia="es-ES_tradnl"/>
            </w:rPr>
          </w:rPrChange>
        </w:rPr>
        <w:t>et al.</w:t>
      </w:r>
      <w:r w:rsidRPr="000071E7">
        <w:rPr>
          <w:lang w:val="en-US" w:eastAsia="es-ES_tradnl"/>
          <w:rPrChange w:id="874" w:author="Ariel Cariaga Martínez" w:date="2024-12-29T16:11:00Z" w16du:dateUtc="2024-12-29T15:11:00Z">
            <w:rPr>
              <w:lang w:val="es-ES" w:eastAsia="es-ES_tradnl"/>
            </w:rPr>
          </w:rPrChange>
        </w:rPr>
        <w:t xml:space="preserve">, «Post-COVID-19 symptoms 6 months after acute infection among hospitalized and non-hospitalized patients», </w:t>
      </w:r>
      <w:r w:rsidRPr="000071E7">
        <w:rPr>
          <w:i/>
          <w:iCs/>
          <w:lang w:val="en-US" w:eastAsia="es-ES_tradnl"/>
          <w:rPrChange w:id="875" w:author="Ariel Cariaga Martínez" w:date="2024-12-29T16:11:00Z" w16du:dateUtc="2024-12-29T15:11:00Z">
            <w:rPr>
              <w:i/>
              <w:iCs/>
              <w:lang w:val="es-ES" w:eastAsia="es-ES_tradnl"/>
            </w:rPr>
          </w:rPrChange>
        </w:rPr>
        <w:t xml:space="preserve">Clin. </w:t>
      </w:r>
      <w:proofErr w:type="spellStart"/>
      <w:r w:rsidRPr="000071E7">
        <w:rPr>
          <w:i/>
          <w:iCs/>
          <w:lang w:val="en-US" w:eastAsia="es-ES_tradnl"/>
          <w:rPrChange w:id="876" w:author="Ariel Cariaga Martínez" w:date="2024-12-29T16:11:00Z" w16du:dateUtc="2024-12-29T15:11:00Z">
            <w:rPr>
              <w:i/>
              <w:iCs/>
              <w:lang w:val="es-ES" w:eastAsia="es-ES_tradnl"/>
            </w:rPr>
          </w:rPrChange>
        </w:rPr>
        <w:t>Microbiol</w:t>
      </w:r>
      <w:proofErr w:type="spellEnd"/>
      <w:r w:rsidRPr="000071E7">
        <w:rPr>
          <w:i/>
          <w:iCs/>
          <w:lang w:val="en-US" w:eastAsia="es-ES_tradnl"/>
          <w:rPrChange w:id="877" w:author="Ariel Cariaga Martínez" w:date="2024-12-29T16:11:00Z" w16du:dateUtc="2024-12-29T15:11:00Z">
            <w:rPr>
              <w:i/>
              <w:iCs/>
              <w:lang w:val="es-ES" w:eastAsia="es-ES_tradnl"/>
            </w:rPr>
          </w:rPrChange>
        </w:rPr>
        <w:t xml:space="preserve">. Infect. Off. Publ. Eur. Soc. Clin. </w:t>
      </w:r>
      <w:proofErr w:type="spellStart"/>
      <w:r w:rsidRPr="000071E7">
        <w:rPr>
          <w:i/>
          <w:iCs/>
          <w:lang w:val="en-US" w:eastAsia="es-ES_tradnl"/>
          <w:rPrChange w:id="878" w:author="Ariel Cariaga Martínez" w:date="2024-12-29T16:11:00Z" w16du:dateUtc="2024-12-29T15:11:00Z">
            <w:rPr>
              <w:i/>
              <w:iCs/>
              <w:lang w:val="es-ES" w:eastAsia="es-ES_tradnl"/>
            </w:rPr>
          </w:rPrChange>
        </w:rPr>
        <w:t>Microbiol</w:t>
      </w:r>
      <w:proofErr w:type="spellEnd"/>
      <w:r w:rsidRPr="000071E7">
        <w:rPr>
          <w:i/>
          <w:iCs/>
          <w:lang w:val="en-US" w:eastAsia="es-ES_tradnl"/>
          <w:rPrChange w:id="879" w:author="Ariel Cariaga Martínez" w:date="2024-12-29T16:11:00Z" w16du:dateUtc="2024-12-29T15:11:00Z">
            <w:rPr>
              <w:i/>
              <w:iCs/>
              <w:lang w:val="es-ES" w:eastAsia="es-ES_tradnl"/>
            </w:rPr>
          </w:rPrChange>
        </w:rPr>
        <w:t>. Infect. Dis.</w:t>
      </w:r>
      <w:r w:rsidRPr="000071E7">
        <w:rPr>
          <w:lang w:val="en-US" w:eastAsia="es-ES_tradnl"/>
          <w:rPrChange w:id="880" w:author="Ariel Cariaga Martínez" w:date="2024-12-29T16:11:00Z" w16du:dateUtc="2024-12-29T15:11:00Z">
            <w:rPr>
              <w:lang w:val="es-ES" w:eastAsia="es-ES_tradnl"/>
            </w:rPr>
          </w:rPrChange>
        </w:rPr>
        <w:t xml:space="preserve">, vol. 27, </w:t>
      </w:r>
      <w:proofErr w:type="spellStart"/>
      <w:r w:rsidRPr="000071E7">
        <w:rPr>
          <w:lang w:val="en-US" w:eastAsia="es-ES_tradnl"/>
          <w:rPrChange w:id="881" w:author="Ariel Cariaga Martínez" w:date="2024-12-29T16:11:00Z" w16du:dateUtc="2024-12-29T15:11:00Z">
            <w:rPr>
              <w:lang w:val="es-ES" w:eastAsia="es-ES_tradnl"/>
            </w:rPr>
          </w:rPrChange>
        </w:rPr>
        <w:t>n.</w:t>
      </w:r>
      <w:r w:rsidRPr="000071E7">
        <w:rPr>
          <w:vertAlign w:val="superscript"/>
          <w:lang w:val="en-US" w:eastAsia="es-ES_tradnl"/>
          <w:rPrChange w:id="882" w:author="Ariel Cariaga Martínez" w:date="2024-12-29T16:11:00Z" w16du:dateUtc="2024-12-29T15:11:00Z">
            <w:rPr>
              <w:vertAlign w:val="superscript"/>
              <w:lang w:val="es-ES" w:eastAsia="es-ES_tradnl"/>
            </w:rPr>
          </w:rPrChange>
        </w:rPr>
        <w:t>o</w:t>
      </w:r>
      <w:proofErr w:type="spellEnd"/>
      <w:r w:rsidRPr="000071E7">
        <w:rPr>
          <w:lang w:val="en-US" w:eastAsia="es-ES_tradnl"/>
          <w:rPrChange w:id="883" w:author="Ariel Cariaga Martínez" w:date="2024-12-29T16:11:00Z" w16du:dateUtc="2024-12-29T15:11:00Z">
            <w:rPr>
              <w:lang w:val="es-ES" w:eastAsia="es-ES_tradnl"/>
            </w:rPr>
          </w:rPrChange>
        </w:rPr>
        <w:t xml:space="preserve"> 10, pp. 1507-1513, oct. 2021, </w:t>
      </w:r>
      <w:proofErr w:type="spellStart"/>
      <w:r w:rsidRPr="000071E7">
        <w:rPr>
          <w:lang w:val="en-US" w:eastAsia="es-ES_tradnl"/>
          <w:rPrChange w:id="884" w:author="Ariel Cariaga Martínez" w:date="2024-12-29T16:11:00Z" w16du:dateUtc="2024-12-29T15:11:00Z">
            <w:rPr>
              <w:lang w:val="es-ES" w:eastAsia="es-ES_tradnl"/>
            </w:rPr>
          </w:rPrChange>
        </w:rPr>
        <w:t>doi</w:t>
      </w:r>
      <w:proofErr w:type="spellEnd"/>
      <w:r w:rsidRPr="000071E7">
        <w:rPr>
          <w:lang w:val="en-US" w:eastAsia="es-ES_tradnl"/>
          <w:rPrChange w:id="885" w:author="Ariel Cariaga Martínez" w:date="2024-12-29T16:11:00Z" w16du:dateUtc="2024-12-29T15:11:00Z">
            <w:rPr>
              <w:lang w:val="es-ES" w:eastAsia="es-ES_tradnl"/>
            </w:rPr>
          </w:rPrChange>
        </w:rPr>
        <w:t>: 10.1016/j.cmi.2021.05.033.</w:t>
      </w:r>
    </w:p>
    <w:p w14:paraId="2F7C9087" w14:textId="77777777" w:rsidR="00822A9C" w:rsidRPr="000071E7" w:rsidRDefault="00822A9C" w:rsidP="00822A9C">
      <w:pPr>
        <w:pStyle w:val="Bibliografa"/>
        <w:ind w:left="0" w:hanging="2"/>
        <w:rPr>
          <w:lang w:val="en-US" w:eastAsia="es-ES_tradnl"/>
          <w:rPrChange w:id="886" w:author="Ariel Cariaga Martínez" w:date="2024-12-29T16:11:00Z" w16du:dateUtc="2024-12-29T15:11:00Z">
            <w:rPr>
              <w:lang w:val="es-ES" w:eastAsia="es-ES_tradnl"/>
            </w:rPr>
          </w:rPrChange>
        </w:rPr>
      </w:pPr>
      <w:r w:rsidRPr="000071E7">
        <w:rPr>
          <w:lang w:val="en-US" w:eastAsia="es-ES_tradnl"/>
          <w:rPrChange w:id="887" w:author="Ariel Cariaga Martínez" w:date="2024-12-29T16:11:00Z" w16du:dateUtc="2024-12-29T15:11:00Z">
            <w:rPr>
              <w:lang w:val="es-ES" w:eastAsia="es-ES_tradnl"/>
            </w:rPr>
          </w:rPrChange>
        </w:rPr>
        <w:t>[4]</w:t>
      </w:r>
      <w:r w:rsidRPr="000071E7">
        <w:rPr>
          <w:lang w:val="en-US" w:eastAsia="es-ES_tradnl"/>
          <w:rPrChange w:id="888" w:author="Ariel Cariaga Martínez" w:date="2024-12-29T16:11:00Z" w16du:dateUtc="2024-12-29T15:11:00Z">
            <w:rPr>
              <w:lang w:val="es-ES" w:eastAsia="es-ES_tradnl"/>
            </w:rPr>
          </w:rPrChange>
        </w:rPr>
        <w:tab/>
        <w:t xml:space="preserve">R. Oliveira, F. D. Sotero, y T. Teodoro, «NeuroCOVID: critical review of neuropsychiatric manifestations of SARS-CoV-2 infection», </w:t>
      </w:r>
      <w:r w:rsidRPr="000071E7">
        <w:rPr>
          <w:i/>
          <w:iCs/>
          <w:lang w:val="en-US" w:eastAsia="es-ES_tradnl"/>
          <w:rPrChange w:id="889" w:author="Ariel Cariaga Martínez" w:date="2024-12-29T16:11:00Z" w16du:dateUtc="2024-12-29T15:11:00Z">
            <w:rPr>
              <w:i/>
              <w:iCs/>
              <w:lang w:val="es-ES" w:eastAsia="es-ES_tradnl"/>
            </w:rPr>
          </w:rPrChange>
        </w:rPr>
        <w:t>Ir. J. Med. Sci.</w:t>
      </w:r>
      <w:r w:rsidRPr="000071E7">
        <w:rPr>
          <w:lang w:val="en-US" w:eastAsia="es-ES_tradnl"/>
          <w:rPrChange w:id="890" w:author="Ariel Cariaga Martínez" w:date="2024-12-29T16:11:00Z" w16du:dateUtc="2024-12-29T15:11:00Z">
            <w:rPr>
              <w:lang w:val="es-ES" w:eastAsia="es-ES_tradnl"/>
            </w:rPr>
          </w:rPrChange>
        </w:rPr>
        <w:t xml:space="preserve">, vol. 190, </w:t>
      </w:r>
      <w:proofErr w:type="spellStart"/>
      <w:r w:rsidRPr="000071E7">
        <w:rPr>
          <w:lang w:val="en-US" w:eastAsia="es-ES_tradnl"/>
          <w:rPrChange w:id="891" w:author="Ariel Cariaga Martínez" w:date="2024-12-29T16:11:00Z" w16du:dateUtc="2024-12-29T15:11:00Z">
            <w:rPr>
              <w:lang w:val="es-ES" w:eastAsia="es-ES_tradnl"/>
            </w:rPr>
          </w:rPrChange>
        </w:rPr>
        <w:t>n.</w:t>
      </w:r>
      <w:r w:rsidRPr="000071E7">
        <w:rPr>
          <w:vertAlign w:val="superscript"/>
          <w:lang w:val="en-US" w:eastAsia="es-ES_tradnl"/>
          <w:rPrChange w:id="892" w:author="Ariel Cariaga Martínez" w:date="2024-12-29T16:11:00Z" w16du:dateUtc="2024-12-29T15:11:00Z">
            <w:rPr>
              <w:vertAlign w:val="superscript"/>
              <w:lang w:val="es-ES" w:eastAsia="es-ES_tradnl"/>
            </w:rPr>
          </w:rPrChange>
        </w:rPr>
        <w:t>o</w:t>
      </w:r>
      <w:proofErr w:type="spellEnd"/>
      <w:r w:rsidRPr="000071E7">
        <w:rPr>
          <w:lang w:val="en-US" w:eastAsia="es-ES_tradnl"/>
          <w:rPrChange w:id="893" w:author="Ariel Cariaga Martínez" w:date="2024-12-29T16:11:00Z" w16du:dateUtc="2024-12-29T15:11:00Z">
            <w:rPr>
              <w:lang w:val="es-ES" w:eastAsia="es-ES_tradnl"/>
            </w:rPr>
          </w:rPrChange>
        </w:rPr>
        <w:t xml:space="preserve"> 2, pp. 851-852, may 2021, </w:t>
      </w:r>
      <w:proofErr w:type="spellStart"/>
      <w:r w:rsidRPr="000071E7">
        <w:rPr>
          <w:lang w:val="en-US" w:eastAsia="es-ES_tradnl"/>
          <w:rPrChange w:id="894" w:author="Ariel Cariaga Martínez" w:date="2024-12-29T16:11:00Z" w16du:dateUtc="2024-12-29T15:11:00Z">
            <w:rPr>
              <w:lang w:val="es-ES" w:eastAsia="es-ES_tradnl"/>
            </w:rPr>
          </w:rPrChange>
        </w:rPr>
        <w:t>doi</w:t>
      </w:r>
      <w:proofErr w:type="spellEnd"/>
      <w:r w:rsidRPr="000071E7">
        <w:rPr>
          <w:lang w:val="en-US" w:eastAsia="es-ES_tradnl"/>
          <w:rPrChange w:id="895" w:author="Ariel Cariaga Martínez" w:date="2024-12-29T16:11:00Z" w16du:dateUtc="2024-12-29T15:11:00Z">
            <w:rPr>
              <w:lang w:val="es-ES" w:eastAsia="es-ES_tradnl"/>
            </w:rPr>
          </w:rPrChange>
        </w:rPr>
        <w:t>: 10.1007/s11845-020-02367-4.</w:t>
      </w:r>
    </w:p>
    <w:p w14:paraId="58C15140" w14:textId="77777777" w:rsidR="00822A9C" w:rsidRPr="000071E7" w:rsidRDefault="00822A9C" w:rsidP="00822A9C">
      <w:pPr>
        <w:pStyle w:val="Bibliografa"/>
        <w:ind w:left="0" w:hanging="2"/>
        <w:rPr>
          <w:lang w:val="en-US" w:eastAsia="es-ES_tradnl"/>
          <w:rPrChange w:id="896" w:author="Ariel Cariaga Martínez" w:date="2024-12-29T16:11:00Z" w16du:dateUtc="2024-12-29T15:11:00Z">
            <w:rPr>
              <w:lang w:val="es-ES" w:eastAsia="es-ES_tradnl"/>
            </w:rPr>
          </w:rPrChange>
        </w:rPr>
      </w:pPr>
      <w:r w:rsidRPr="000071E7">
        <w:rPr>
          <w:lang w:val="en-US" w:eastAsia="es-ES_tradnl"/>
          <w:rPrChange w:id="897" w:author="Ariel Cariaga Martínez" w:date="2024-12-29T16:11:00Z" w16du:dateUtc="2024-12-29T15:11:00Z">
            <w:rPr>
              <w:lang w:val="es-ES" w:eastAsia="es-ES_tradnl"/>
            </w:rPr>
          </w:rPrChange>
        </w:rPr>
        <w:t>[5]</w:t>
      </w:r>
      <w:r w:rsidRPr="000071E7">
        <w:rPr>
          <w:lang w:val="en-US" w:eastAsia="es-ES_tradnl"/>
          <w:rPrChange w:id="898" w:author="Ariel Cariaga Martínez" w:date="2024-12-29T16:11:00Z" w16du:dateUtc="2024-12-29T15:11:00Z">
            <w:rPr>
              <w:lang w:val="es-ES" w:eastAsia="es-ES_tradnl"/>
            </w:rPr>
          </w:rPrChange>
        </w:rPr>
        <w:tab/>
        <w:t xml:space="preserve">C. García-Sánchez </w:t>
      </w:r>
      <w:r w:rsidRPr="000071E7">
        <w:rPr>
          <w:i/>
          <w:iCs/>
          <w:lang w:val="en-US" w:eastAsia="es-ES_tradnl"/>
          <w:rPrChange w:id="899" w:author="Ariel Cariaga Martínez" w:date="2024-12-29T16:11:00Z" w16du:dateUtc="2024-12-29T15:11:00Z">
            <w:rPr>
              <w:i/>
              <w:iCs/>
              <w:lang w:val="es-ES" w:eastAsia="es-ES_tradnl"/>
            </w:rPr>
          </w:rPrChange>
        </w:rPr>
        <w:t>et al.</w:t>
      </w:r>
      <w:r w:rsidRPr="000071E7">
        <w:rPr>
          <w:lang w:val="en-US" w:eastAsia="es-ES_tradnl"/>
          <w:rPrChange w:id="900" w:author="Ariel Cariaga Martínez" w:date="2024-12-29T16:11:00Z" w16du:dateUtc="2024-12-29T15:11:00Z">
            <w:rPr>
              <w:lang w:val="es-ES" w:eastAsia="es-ES_tradnl"/>
            </w:rPr>
          </w:rPrChange>
        </w:rPr>
        <w:t xml:space="preserve">, «Neuropsychological deficits in patients with cognitive complaints after COVID-19», </w:t>
      </w:r>
      <w:r w:rsidRPr="000071E7">
        <w:rPr>
          <w:i/>
          <w:iCs/>
          <w:lang w:val="en-US" w:eastAsia="es-ES_tradnl"/>
          <w:rPrChange w:id="901" w:author="Ariel Cariaga Martínez" w:date="2024-12-29T16:11:00Z" w16du:dateUtc="2024-12-29T15:11:00Z">
            <w:rPr>
              <w:i/>
              <w:iCs/>
              <w:lang w:val="es-ES" w:eastAsia="es-ES_tradnl"/>
            </w:rPr>
          </w:rPrChange>
        </w:rPr>
        <w:t xml:space="preserve">Brain </w:t>
      </w:r>
      <w:proofErr w:type="spellStart"/>
      <w:r w:rsidRPr="000071E7">
        <w:rPr>
          <w:i/>
          <w:iCs/>
          <w:lang w:val="en-US" w:eastAsia="es-ES_tradnl"/>
          <w:rPrChange w:id="902" w:author="Ariel Cariaga Martínez" w:date="2024-12-29T16:11:00Z" w16du:dateUtc="2024-12-29T15:11:00Z">
            <w:rPr>
              <w:i/>
              <w:iCs/>
              <w:lang w:val="es-ES" w:eastAsia="es-ES_tradnl"/>
            </w:rPr>
          </w:rPrChange>
        </w:rPr>
        <w:t>Behav</w:t>
      </w:r>
      <w:proofErr w:type="spellEnd"/>
      <w:r w:rsidRPr="000071E7">
        <w:rPr>
          <w:i/>
          <w:iCs/>
          <w:lang w:val="en-US" w:eastAsia="es-ES_tradnl"/>
          <w:rPrChange w:id="903" w:author="Ariel Cariaga Martínez" w:date="2024-12-29T16:11:00Z" w16du:dateUtc="2024-12-29T15:11:00Z">
            <w:rPr>
              <w:i/>
              <w:iCs/>
              <w:lang w:val="es-ES" w:eastAsia="es-ES_tradnl"/>
            </w:rPr>
          </w:rPrChange>
        </w:rPr>
        <w:t>.</w:t>
      </w:r>
      <w:r w:rsidRPr="000071E7">
        <w:rPr>
          <w:lang w:val="en-US" w:eastAsia="es-ES_tradnl"/>
          <w:rPrChange w:id="904" w:author="Ariel Cariaga Martínez" w:date="2024-12-29T16:11:00Z" w16du:dateUtc="2024-12-29T15:11:00Z">
            <w:rPr>
              <w:lang w:val="es-ES" w:eastAsia="es-ES_tradnl"/>
            </w:rPr>
          </w:rPrChange>
        </w:rPr>
        <w:t xml:space="preserve">, vol. 12, </w:t>
      </w:r>
      <w:proofErr w:type="spellStart"/>
      <w:r w:rsidRPr="000071E7">
        <w:rPr>
          <w:lang w:val="en-US" w:eastAsia="es-ES_tradnl"/>
          <w:rPrChange w:id="905" w:author="Ariel Cariaga Martínez" w:date="2024-12-29T16:11:00Z" w16du:dateUtc="2024-12-29T15:11:00Z">
            <w:rPr>
              <w:lang w:val="es-ES" w:eastAsia="es-ES_tradnl"/>
            </w:rPr>
          </w:rPrChange>
        </w:rPr>
        <w:t>n.</w:t>
      </w:r>
      <w:r w:rsidRPr="000071E7">
        <w:rPr>
          <w:vertAlign w:val="superscript"/>
          <w:lang w:val="en-US" w:eastAsia="es-ES_tradnl"/>
          <w:rPrChange w:id="906" w:author="Ariel Cariaga Martínez" w:date="2024-12-29T16:11:00Z" w16du:dateUtc="2024-12-29T15:11:00Z">
            <w:rPr>
              <w:vertAlign w:val="superscript"/>
              <w:lang w:val="es-ES" w:eastAsia="es-ES_tradnl"/>
            </w:rPr>
          </w:rPrChange>
        </w:rPr>
        <w:t>o</w:t>
      </w:r>
      <w:proofErr w:type="spellEnd"/>
      <w:r w:rsidRPr="000071E7">
        <w:rPr>
          <w:lang w:val="en-US" w:eastAsia="es-ES_tradnl"/>
          <w:rPrChange w:id="907" w:author="Ariel Cariaga Martínez" w:date="2024-12-29T16:11:00Z" w16du:dateUtc="2024-12-29T15:11:00Z">
            <w:rPr>
              <w:lang w:val="es-ES" w:eastAsia="es-ES_tradnl"/>
            </w:rPr>
          </w:rPrChange>
        </w:rPr>
        <w:t xml:space="preserve"> 3, p. e2508, mar. 2022, </w:t>
      </w:r>
      <w:proofErr w:type="spellStart"/>
      <w:r w:rsidRPr="000071E7">
        <w:rPr>
          <w:lang w:val="en-US" w:eastAsia="es-ES_tradnl"/>
          <w:rPrChange w:id="908" w:author="Ariel Cariaga Martínez" w:date="2024-12-29T16:11:00Z" w16du:dateUtc="2024-12-29T15:11:00Z">
            <w:rPr>
              <w:lang w:val="es-ES" w:eastAsia="es-ES_tradnl"/>
            </w:rPr>
          </w:rPrChange>
        </w:rPr>
        <w:t>doi</w:t>
      </w:r>
      <w:proofErr w:type="spellEnd"/>
      <w:r w:rsidRPr="000071E7">
        <w:rPr>
          <w:lang w:val="en-US" w:eastAsia="es-ES_tradnl"/>
          <w:rPrChange w:id="909" w:author="Ariel Cariaga Martínez" w:date="2024-12-29T16:11:00Z" w16du:dateUtc="2024-12-29T15:11:00Z">
            <w:rPr>
              <w:lang w:val="es-ES" w:eastAsia="es-ES_tradnl"/>
            </w:rPr>
          </w:rPrChange>
        </w:rPr>
        <w:t>: 10.1002/brb3.2508.</w:t>
      </w:r>
    </w:p>
    <w:p w14:paraId="0B56E5A9" w14:textId="77777777" w:rsidR="00822A9C" w:rsidRPr="000071E7" w:rsidRDefault="00822A9C" w:rsidP="00822A9C">
      <w:pPr>
        <w:pStyle w:val="Bibliografa"/>
        <w:ind w:left="0" w:hanging="2"/>
        <w:rPr>
          <w:lang w:val="en-US" w:eastAsia="es-ES_tradnl"/>
          <w:rPrChange w:id="910" w:author="Ariel Cariaga Martínez" w:date="2024-12-29T16:11:00Z" w16du:dateUtc="2024-12-29T15:11:00Z">
            <w:rPr>
              <w:lang w:val="es-ES" w:eastAsia="es-ES_tradnl"/>
            </w:rPr>
          </w:rPrChange>
        </w:rPr>
      </w:pPr>
      <w:r w:rsidRPr="000071E7">
        <w:rPr>
          <w:lang w:val="en-US" w:eastAsia="es-ES_tradnl"/>
          <w:rPrChange w:id="911" w:author="Ariel Cariaga Martínez" w:date="2024-12-29T16:11:00Z" w16du:dateUtc="2024-12-29T15:11:00Z">
            <w:rPr>
              <w:lang w:val="es-ES" w:eastAsia="es-ES_tradnl"/>
            </w:rPr>
          </w:rPrChange>
        </w:rPr>
        <w:t>[6]</w:t>
      </w:r>
      <w:r w:rsidRPr="000071E7">
        <w:rPr>
          <w:lang w:val="en-US" w:eastAsia="es-ES_tradnl"/>
          <w:rPrChange w:id="912" w:author="Ariel Cariaga Martínez" w:date="2024-12-29T16:11:00Z" w16du:dateUtc="2024-12-29T15:11:00Z">
            <w:rPr>
              <w:lang w:val="es-ES" w:eastAsia="es-ES_tradnl"/>
            </w:rPr>
          </w:rPrChange>
        </w:rPr>
        <w:tab/>
        <w:t xml:space="preserve">S. </w:t>
      </w:r>
      <w:proofErr w:type="spellStart"/>
      <w:r w:rsidRPr="000071E7">
        <w:rPr>
          <w:lang w:val="en-US" w:eastAsia="es-ES_tradnl"/>
          <w:rPrChange w:id="913" w:author="Ariel Cariaga Martínez" w:date="2024-12-29T16:11:00Z" w16du:dateUtc="2024-12-29T15:11:00Z">
            <w:rPr>
              <w:lang w:val="es-ES" w:eastAsia="es-ES_tradnl"/>
            </w:rPr>
          </w:rPrChange>
        </w:rPr>
        <w:t>Albu</w:t>
      </w:r>
      <w:proofErr w:type="spellEnd"/>
      <w:r w:rsidRPr="000071E7">
        <w:rPr>
          <w:lang w:val="en-US" w:eastAsia="es-ES_tradnl"/>
          <w:rPrChange w:id="914" w:author="Ariel Cariaga Martínez" w:date="2024-12-29T16:11:00Z" w16du:dateUtc="2024-12-29T15:11:00Z">
            <w:rPr>
              <w:lang w:val="es-ES" w:eastAsia="es-ES_tradnl"/>
            </w:rPr>
          </w:rPrChange>
        </w:rPr>
        <w:t xml:space="preserve">, N. R. </w:t>
      </w:r>
      <w:proofErr w:type="spellStart"/>
      <w:r w:rsidRPr="000071E7">
        <w:rPr>
          <w:lang w:val="en-US" w:eastAsia="es-ES_tradnl"/>
          <w:rPrChange w:id="915" w:author="Ariel Cariaga Martínez" w:date="2024-12-29T16:11:00Z" w16du:dateUtc="2024-12-29T15:11:00Z">
            <w:rPr>
              <w:lang w:val="es-ES" w:eastAsia="es-ES_tradnl"/>
            </w:rPr>
          </w:rPrChange>
        </w:rPr>
        <w:t>Zozaya</w:t>
      </w:r>
      <w:proofErr w:type="spellEnd"/>
      <w:r w:rsidRPr="000071E7">
        <w:rPr>
          <w:lang w:val="en-US" w:eastAsia="es-ES_tradnl"/>
          <w:rPrChange w:id="916" w:author="Ariel Cariaga Martínez" w:date="2024-12-29T16:11:00Z" w16du:dateUtc="2024-12-29T15:11:00Z">
            <w:rPr>
              <w:lang w:val="es-ES" w:eastAsia="es-ES_tradnl"/>
            </w:rPr>
          </w:rPrChange>
        </w:rPr>
        <w:t xml:space="preserve">, N. Murillo, A. García-Molina, C. A. F. Chacón, y H. </w:t>
      </w:r>
      <w:proofErr w:type="spellStart"/>
      <w:r w:rsidRPr="000071E7">
        <w:rPr>
          <w:lang w:val="en-US" w:eastAsia="es-ES_tradnl"/>
          <w:rPrChange w:id="917" w:author="Ariel Cariaga Martínez" w:date="2024-12-29T16:11:00Z" w16du:dateUtc="2024-12-29T15:11:00Z">
            <w:rPr>
              <w:lang w:val="es-ES" w:eastAsia="es-ES_tradnl"/>
            </w:rPr>
          </w:rPrChange>
        </w:rPr>
        <w:t>Kumru</w:t>
      </w:r>
      <w:proofErr w:type="spellEnd"/>
      <w:r w:rsidRPr="000071E7">
        <w:rPr>
          <w:lang w:val="en-US" w:eastAsia="es-ES_tradnl"/>
          <w:rPrChange w:id="918" w:author="Ariel Cariaga Martínez" w:date="2024-12-29T16:11:00Z" w16du:dateUtc="2024-12-29T15:11:00Z">
            <w:rPr>
              <w:lang w:val="es-ES" w:eastAsia="es-ES_tradnl"/>
            </w:rPr>
          </w:rPrChange>
        </w:rPr>
        <w:t xml:space="preserve">, «What’s going on following acute covid-19? Clinical characteristics of patients in an out-patient rehabilitation program», </w:t>
      </w:r>
      <w:proofErr w:type="spellStart"/>
      <w:r w:rsidRPr="000071E7">
        <w:rPr>
          <w:i/>
          <w:iCs/>
          <w:lang w:val="en-US" w:eastAsia="es-ES_tradnl"/>
          <w:rPrChange w:id="919" w:author="Ariel Cariaga Martínez" w:date="2024-12-29T16:11:00Z" w16du:dateUtc="2024-12-29T15:11:00Z">
            <w:rPr>
              <w:i/>
              <w:iCs/>
              <w:lang w:val="es-ES" w:eastAsia="es-ES_tradnl"/>
            </w:rPr>
          </w:rPrChange>
        </w:rPr>
        <w:t>NeuroRehabilitation</w:t>
      </w:r>
      <w:proofErr w:type="spellEnd"/>
      <w:r w:rsidRPr="000071E7">
        <w:rPr>
          <w:lang w:val="en-US" w:eastAsia="es-ES_tradnl"/>
          <w:rPrChange w:id="920" w:author="Ariel Cariaga Martínez" w:date="2024-12-29T16:11:00Z" w16du:dateUtc="2024-12-29T15:11:00Z">
            <w:rPr>
              <w:lang w:val="es-ES" w:eastAsia="es-ES_tradnl"/>
            </w:rPr>
          </w:rPrChange>
        </w:rPr>
        <w:t xml:space="preserve">, vol. 48, </w:t>
      </w:r>
      <w:proofErr w:type="spellStart"/>
      <w:r w:rsidRPr="000071E7">
        <w:rPr>
          <w:lang w:val="en-US" w:eastAsia="es-ES_tradnl"/>
          <w:rPrChange w:id="921" w:author="Ariel Cariaga Martínez" w:date="2024-12-29T16:11:00Z" w16du:dateUtc="2024-12-29T15:11:00Z">
            <w:rPr>
              <w:lang w:val="es-ES" w:eastAsia="es-ES_tradnl"/>
            </w:rPr>
          </w:rPrChange>
        </w:rPr>
        <w:t>n.</w:t>
      </w:r>
      <w:r w:rsidRPr="000071E7">
        <w:rPr>
          <w:vertAlign w:val="superscript"/>
          <w:lang w:val="en-US" w:eastAsia="es-ES_tradnl"/>
          <w:rPrChange w:id="922" w:author="Ariel Cariaga Martínez" w:date="2024-12-29T16:11:00Z" w16du:dateUtc="2024-12-29T15:11:00Z">
            <w:rPr>
              <w:vertAlign w:val="superscript"/>
              <w:lang w:val="es-ES" w:eastAsia="es-ES_tradnl"/>
            </w:rPr>
          </w:rPrChange>
        </w:rPr>
        <w:t>o</w:t>
      </w:r>
      <w:proofErr w:type="spellEnd"/>
      <w:r w:rsidRPr="000071E7">
        <w:rPr>
          <w:lang w:val="en-US" w:eastAsia="es-ES_tradnl"/>
          <w:rPrChange w:id="923" w:author="Ariel Cariaga Martínez" w:date="2024-12-29T16:11:00Z" w16du:dateUtc="2024-12-29T15:11:00Z">
            <w:rPr>
              <w:lang w:val="es-ES" w:eastAsia="es-ES_tradnl"/>
            </w:rPr>
          </w:rPrChange>
        </w:rPr>
        <w:t xml:space="preserve"> 4, pp. 469-480, 2021, </w:t>
      </w:r>
      <w:proofErr w:type="spellStart"/>
      <w:r w:rsidRPr="000071E7">
        <w:rPr>
          <w:lang w:val="en-US" w:eastAsia="es-ES_tradnl"/>
          <w:rPrChange w:id="924" w:author="Ariel Cariaga Martínez" w:date="2024-12-29T16:11:00Z" w16du:dateUtc="2024-12-29T15:11:00Z">
            <w:rPr>
              <w:lang w:val="es-ES" w:eastAsia="es-ES_tradnl"/>
            </w:rPr>
          </w:rPrChange>
        </w:rPr>
        <w:t>doi</w:t>
      </w:r>
      <w:proofErr w:type="spellEnd"/>
      <w:r w:rsidRPr="000071E7">
        <w:rPr>
          <w:lang w:val="en-US" w:eastAsia="es-ES_tradnl"/>
          <w:rPrChange w:id="925" w:author="Ariel Cariaga Martínez" w:date="2024-12-29T16:11:00Z" w16du:dateUtc="2024-12-29T15:11:00Z">
            <w:rPr>
              <w:lang w:val="es-ES" w:eastAsia="es-ES_tradnl"/>
            </w:rPr>
          </w:rPrChange>
        </w:rPr>
        <w:t>: 10.3233/NRE-210025.</w:t>
      </w:r>
    </w:p>
    <w:p w14:paraId="1FB53CF8" w14:textId="77777777" w:rsidR="00822A9C" w:rsidRPr="000071E7" w:rsidRDefault="00822A9C" w:rsidP="00822A9C">
      <w:pPr>
        <w:pStyle w:val="Bibliografa"/>
        <w:ind w:left="0" w:hanging="2"/>
        <w:rPr>
          <w:lang w:val="en-US" w:eastAsia="es-ES_tradnl"/>
          <w:rPrChange w:id="926" w:author="Ariel Cariaga Martínez" w:date="2024-12-29T16:11:00Z" w16du:dateUtc="2024-12-29T15:11:00Z">
            <w:rPr>
              <w:lang w:val="es-ES" w:eastAsia="es-ES_tradnl"/>
            </w:rPr>
          </w:rPrChange>
        </w:rPr>
      </w:pPr>
      <w:r w:rsidRPr="000071E7">
        <w:rPr>
          <w:lang w:val="en-US" w:eastAsia="es-ES_tradnl"/>
          <w:rPrChange w:id="927" w:author="Ariel Cariaga Martínez" w:date="2024-12-29T16:11:00Z" w16du:dateUtc="2024-12-29T15:11:00Z">
            <w:rPr>
              <w:lang w:val="es-ES" w:eastAsia="es-ES_tradnl"/>
            </w:rPr>
          </w:rPrChange>
        </w:rPr>
        <w:t>[7]</w:t>
      </w:r>
      <w:r w:rsidRPr="000071E7">
        <w:rPr>
          <w:lang w:val="en-US" w:eastAsia="es-ES_tradnl"/>
          <w:rPrChange w:id="928" w:author="Ariel Cariaga Martínez" w:date="2024-12-29T16:11:00Z" w16du:dateUtc="2024-12-29T15:11:00Z">
            <w:rPr>
              <w:lang w:val="es-ES" w:eastAsia="es-ES_tradnl"/>
            </w:rPr>
          </w:rPrChange>
        </w:rPr>
        <w:tab/>
        <w:t xml:space="preserve">S. Lopez-Leon </w:t>
      </w:r>
      <w:r w:rsidRPr="000071E7">
        <w:rPr>
          <w:i/>
          <w:iCs/>
          <w:lang w:val="en-US" w:eastAsia="es-ES_tradnl"/>
          <w:rPrChange w:id="929" w:author="Ariel Cariaga Martínez" w:date="2024-12-29T16:11:00Z" w16du:dateUtc="2024-12-29T15:11:00Z">
            <w:rPr>
              <w:i/>
              <w:iCs/>
              <w:lang w:val="es-ES" w:eastAsia="es-ES_tradnl"/>
            </w:rPr>
          </w:rPrChange>
        </w:rPr>
        <w:t>et al.</w:t>
      </w:r>
      <w:r w:rsidRPr="000071E7">
        <w:rPr>
          <w:lang w:val="en-US" w:eastAsia="es-ES_tradnl"/>
          <w:rPrChange w:id="930" w:author="Ariel Cariaga Martínez" w:date="2024-12-29T16:11:00Z" w16du:dateUtc="2024-12-29T15:11:00Z">
            <w:rPr>
              <w:lang w:val="es-ES" w:eastAsia="es-ES_tradnl"/>
            </w:rPr>
          </w:rPrChange>
        </w:rPr>
        <w:t xml:space="preserve">, «More than 50 long-term effects of COVID-19: a systematic review and meta-analysis», </w:t>
      </w:r>
      <w:r w:rsidRPr="000071E7">
        <w:rPr>
          <w:i/>
          <w:iCs/>
          <w:lang w:val="en-US" w:eastAsia="es-ES_tradnl"/>
          <w:rPrChange w:id="931" w:author="Ariel Cariaga Martínez" w:date="2024-12-29T16:11:00Z" w16du:dateUtc="2024-12-29T15:11:00Z">
            <w:rPr>
              <w:i/>
              <w:iCs/>
              <w:lang w:val="es-ES" w:eastAsia="es-ES_tradnl"/>
            </w:rPr>
          </w:rPrChange>
        </w:rPr>
        <w:t>Sci. Rep.</w:t>
      </w:r>
      <w:r w:rsidRPr="000071E7">
        <w:rPr>
          <w:lang w:val="en-US" w:eastAsia="es-ES_tradnl"/>
          <w:rPrChange w:id="932" w:author="Ariel Cariaga Martínez" w:date="2024-12-29T16:11:00Z" w16du:dateUtc="2024-12-29T15:11:00Z">
            <w:rPr>
              <w:lang w:val="es-ES" w:eastAsia="es-ES_tradnl"/>
            </w:rPr>
          </w:rPrChange>
        </w:rPr>
        <w:t xml:space="preserve">, vol. 11, </w:t>
      </w:r>
      <w:proofErr w:type="spellStart"/>
      <w:r w:rsidRPr="000071E7">
        <w:rPr>
          <w:lang w:val="en-US" w:eastAsia="es-ES_tradnl"/>
          <w:rPrChange w:id="933" w:author="Ariel Cariaga Martínez" w:date="2024-12-29T16:11:00Z" w16du:dateUtc="2024-12-29T15:11:00Z">
            <w:rPr>
              <w:lang w:val="es-ES" w:eastAsia="es-ES_tradnl"/>
            </w:rPr>
          </w:rPrChange>
        </w:rPr>
        <w:t>n.</w:t>
      </w:r>
      <w:r w:rsidRPr="000071E7">
        <w:rPr>
          <w:vertAlign w:val="superscript"/>
          <w:lang w:val="en-US" w:eastAsia="es-ES_tradnl"/>
          <w:rPrChange w:id="934" w:author="Ariel Cariaga Martínez" w:date="2024-12-29T16:11:00Z" w16du:dateUtc="2024-12-29T15:11:00Z">
            <w:rPr>
              <w:vertAlign w:val="superscript"/>
              <w:lang w:val="es-ES" w:eastAsia="es-ES_tradnl"/>
            </w:rPr>
          </w:rPrChange>
        </w:rPr>
        <w:t>o</w:t>
      </w:r>
      <w:proofErr w:type="spellEnd"/>
      <w:r w:rsidRPr="000071E7">
        <w:rPr>
          <w:lang w:val="en-US" w:eastAsia="es-ES_tradnl"/>
          <w:rPrChange w:id="935" w:author="Ariel Cariaga Martínez" w:date="2024-12-29T16:11:00Z" w16du:dateUtc="2024-12-29T15:11:00Z">
            <w:rPr>
              <w:lang w:val="es-ES" w:eastAsia="es-ES_tradnl"/>
            </w:rPr>
          </w:rPrChange>
        </w:rPr>
        <w:t xml:space="preserve"> 1, p. 16144, ago. 2021, </w:t>
      </w:r>
      <w:proofErr w:type="spellStart"/>
      <w:r w:rsidRPr="000071E7">
        <w:rPr>
          <w:lang w:val="en-US" w:eastAsia="es-ES_tradnl"/>
          <w:rPrChange w:id="936" w:author="Ariel Cariaga Martínez" w:date="2024-12-29T16:11:00Z" w16du:dateUtc="2024-12-29T15:11:00Z">
            <w:rPr>
              <w:lang w:val="es-ES" w:eastAsia="es-ES_tradnl"/>
            </w:rPr>
          </w:rPrChange>
        </w:rPr>
        <w:t>doi</w:t>
      </w:r>
      <w:proofErr w:type="spellEnd"/>
      <w:r w:rsidRPr="000071E7">
        <w:rPr>
          <w:lang w:val="en-US" w:eastAsia="es-ES_tradnl"/>
          <w:rPrChange w:id="937" w:author="Ariel Cariaga Martínez" w:date="2024-12-29T16:11:00Z" w16du:dateUtc="2024-12-29T15:11:00Z">
            <w:rPr>
              <w:lang w:val="es-ES" w:eastAsia="es-ES_tradnl"/>
            </w:rPr>
          </w:rPrChange>
        </w:rPr>
        <w:t>: 10.1038/s41598-021-95565-8.</w:t>
      </w:r>
    </w:p>
    <w:p w14:paraId="06F0AEE5" w14:textId="77777777" w:rsidR="00822A9C" w:rsidRPr="000071E7" w:rsidRDefault="00822A9C" w:rsidP="00822A9C">
      <w:pPr>
        <w:pStyle w:val="Bibliografa"/>
        <w:ind w:left="0" w:hanging="2"/>
        <w:rPr>
          <w:lang w:val="en-US" w:eastAsia="es-ES_tradnl"/>
          <w:rPrChange w:id="938" w:author="Ariel Cariaga Martínez" w:date="2024-12-29T16:11:00Z" w16du:dateUtc="2024-12-29T15:11:00Z">
            <w:rPr>
              <w:lang w:val="es-ES" w:eastAsia="es-ES_tradnl"/>
            </w:rPr>
          </w:rPrChange>
        </w:rPr>
      </w:pPr>
      <w:r w:rsidRPr="000071E7">
        <w:rPr>
          <w:lang w:val="en-US" w:eastAsia="es-ES_tradnl"/>
          <w:rPrChange w:id="939" w:author="Ariel Cariaga Martínez" w:date="2024-12-29T16:11:00Z" w16du:dateUtc="2024-12-29T15:11:00Z">
            <w:rPr>
              <w:lang w:val="es-ES" w:eastAsia="es-ES_tradnl"/>
            </w:rPr>
          </w:rPrChange>
        </w:rPr>
        <w:t>[8]</w:t>
      </w:r>
      <w:r w:rsidRPr="000071E7">
        <w:rPr>
          <w:lang w:val="en-US" w:eastAsia="es-ES_tradnl"/>
          <w:rPrChange w:id="940" w:author="Ariel Cariaga Martínez" w:date="2024-12-29T16:11:00Z" w16du:dateUtc="2024-12-29T15:11:00Z">
            <w:rPr>
              <w:lang w:val="es-ES" w:eastAsia="es-ES_tradnl"/>
            </w:rPr>
          </w:rPrChange>
        </w:rPr>
        <w:tab/>
        <w:t xml:space="preserve">R. Dacosta-Aguayo </w:t>
      </w:r>
      <w:r w:rsidRPr="000071E7">
        <w:rPr>
          <w:i/>
          <w:iCs/>
          <w:lang w:val="en-US" w:eastAsia="es-ES_tradnl"/>
          <w:rPrChange w:id="941" w:author="Ariel Cariaga Martínez" w:date="2024-12-29T16:11:00Z" w16du:dateUtc="2024-12-29T15:11:00Z">
            <w:rPr>
              <w:i/>
              <w:iCs/>
              <w:lang w:val="es-ES" w:eastAsia="es-ES_tradnl"/>
            </w:rPr>
          </w:rPrChange>
        </w:rPr>
        <w:t>et al.</w:t>
      </w:r>
      <w:r w:rsidRPr="000071E7">
        <w:rPr>
          <w:lang w:val="en-US" w:eastAsia="es-ES_tradnl"/>
          <w:rPrChange w:id="942" w:author="Ariel Cariaga Martínez" w:date="2024-12-29T16:11:00Z" w16du:dateUtc="2024-12-29T15:11:00Z">
            <w:rPr>
              <w:lang w:val="es-ES" w:eastAsia="es-ES_tradnl"/>
            </w:rPr>
          </w:rPrChange>
        </w:rPr>
        <w:t xml:space="preserve">, «Neurocognitive Profile of the Post-COVID Condition in Adults in Catalonia-A Mixed Method Prospective Cohort and Nested Case-Control Study: Study Protocol», </w:t>
      </w:r>
      <w:r w:rsidRPr="000071E7">
        <w:rPr>
          <w:i/>
          <w:iCs/>
          <w:lang w:val="en-US" w:eastAsia="es-ES_tradnl"/>
          <w:rPrChange w:id="943" w:author="Ariel Cariaga Martínez" w:date="2024-12-29T16:11:00Z" w16du:dateUtc="2024-12-29T15:11:00Z">
            <w:rPr>
              <w:i/>
              <w:iCs/>
              <w:lang w:val="es-ES" w:eastAsia="es-ES_tradnl"/>
            </w:rPr>
          </w:rPrChange>
        </w:rPr>
        <w:t>Vaccines</w:t>
      </w:r>
      <w:r w:rsidRPr="000071E7">
        <w:rPr>
          <w:lang w:val="en-US" w:eastAsia="es-ES_tradnl"/>
          <w:rPrChange w:id="944" w:author="Ariel Cariaga Martínez" w:date="2024-12-29T16:11:00Z" w16du:dateUtc="2024-12-29T15:11:00Z">
            <w:rPr>
              <w:lang w:val="es-ES" w:eastAsia="es-ES_tradnl"/>
            </w:rPr>
          </w:rPrChange>
        </w:rPr>
        <w:t xml:space="preserve">, vol. 10, </w:t>
      </w:r>
      <w:proofErr w:type="spellStart"/>
      <w:r w:rsidRPr="000071E7">
        <w:rPr>
          <w:lang w:val="en-US" w:eastAsia="es-ES_tradnl"/>
          <w:rPrChange w:id="945" w:author="Ariel Cariaga Martínez" w:date="2024-12-29T16:11:00Z" w16du:dateUtc="2024-12-29T15:11:00Z">
            <w:rPr>
              <w:lang w:val="es-ES" w:eastAsia="es-ES_tradnl"/>
            </w:rPr>
          </w:rPrChange>
        </w:rPr>
        <w:t>n.</w:t>
      </w:r>
      <w:r w:rsidRPr="000071E7">
        <w:rPr>
          <w:vertAlign w:val="superscript"/>
          <w:lang w:val="en-US" w:eastAsia="es-ES_tradnl"/>
          <w:rPrChange w:id="946" w:author="Ariel Cariaga Martínez" w:date="2024-12-29T16:11:00Z" w16du:dateUtc="2024-12-29T15:11:00Z">
            <w:rPr>
              <w:vertAlign w:val="superscript"/>
              <w:lang w:val="es-ES" w:eastAsia="es-ES_tradnl"/>
            </w:rPr>
          </w:rPrChange>
        </w:rPr>
        <w:t>o</w:t>
      </w:r>
      <w:proofErr w:type="spellEnd"/>
      <w:r w:rsidRPr="000071E7">
        <w:rPr>
          <w:lang w:val="en-US" w:eastAsia="es-ES_tradnl"/>
          <w:rPrChange w:id="947" w:author="Ariel Cariaga Martínez" w:date="2024-12-29T16:11:00Z" w16du:dateUtc="2024-12-29T15:11:00Z">
            <w:rPr>
              <w:lang w:val="es-ES" w:eastAsia="es-ES_tradnl"/>
            </w:rPr>
          </w:rPrChange>
        </w:rPr>
        <w:t xml:space="preserve"> 6, p. 849, may 2022, </w:t>
      </w:r>
      <w:proofErr w:type="spellStart"/>
      <w:r w:rsidRPr="000071E7">
        <w:rPr>
          <w:lang w:val="en-US" w:eastAsia="es-ES_tradnl"/>
          <w:rPrChange w:id="948" w:author="Ariel Cariaga Martínez" w:date="2024-12-29T16:11:00Z" w16du:dateUtc="2024-12-29T15:11:00Z">
            <w:rPr>
              <w:lang w:val="es-ES" w:eastAsia="es-ES_tradnl"/>
            </w:rPr>
          </w:rPrChange>
        </w:rPr>
        <w:t>doi</w:t>
      </w:r>
      <w:proofErr w:type="spellEnd"/>
      <w:r w:rsidRPr="000071E7">
        <w:rPr>
          <w:lang w:val="en-US" w:eastAsia="es-ES_tradnl"/>
          <w:rPrChange w:id="949" w:author="Ariel Cariaga Martínez" w:date="2024-12-29T16:11:00Z" w16du:dateUtc="2024-12-29T15:11:00Z">
            <w:rPr>
              <w:lang w:val="es-ES" w:eastAsia="es-ES_tradnl"/>
            </w:rPr>
          </w:rPrChange>
        </w:rPr>
        <w:t>: 10.3390/vaccines10060849.</w:t>
      </w:r>
    </w:p>
    <w:p w14:paraId="5A722E87" w14:textId="77777777" w:rsidR="00822A9C" w:rsidRPr="000071E7" w:rsidRDefault="00822A9C" w:rsidP="00822A9C">
      <w:pPr>
        <w:pStyle w:val="Bibliografa"/>
        <w:ind w:left="0" w:hanging="2"/>
        <w:rPr>
          <w:lang w:val="en-US" w:eastAsia="es-ES_tradnl"/>
          <w:rPrChange w:id="950" w:author="Ariel Cariaga Martínez" w:date="2024-12-29T16:11:00Z" w16du:dateUtc="2024-12-29T15:11:00Z">
            <w:rPr>
              <w:lang w:val="es-ES" w:eastAsia="es-ES_tradnl"/>
            </w:rPr>
          </w:rPrChange>
        </w:rPr>
      </w:pPr>
      <w:r w:rsidRPr="000071E7">
        <w:rPr>
          <w:lang w:val="en-US" w:eastAsia="es-ES_tradnl"/>
          <w:rPrChange w:id="951" w:author="Ariel Cariaga Martínez" w:date="2024-12-29T16:11:00Z" w16du:dateUtc="2024-12-29T15:11:00Z">
            <w:rPr>
              <w:lang w:val="es-ES" w:eastAsia="es-ES_tradnl"/>
            </w:rPr>
          </w:rPrChange>
        </w:rPr>
        <w:t>[9]</w:t>
      </w:r>
      <w:r w:rsidRPr="000071E7">
        <w:rPr>
          <w:lang w:val="en-US" w:eastAsia="es-ES_tradnl"/>
          <w:rPrChange w:id="952" w:author="Ariel Cariaga Martínez" w:date="2024-12-29T16:11:00Z" w16du:dateUtc="2024-12-29T15:11:00Z">
            <w:rPr>
              <w:lang w:val="es-ES" w:eastAsia="es-ES_tradnl"/>
            </w:rPr>
          </w:rPrChange>
        </w:rPr>
        <w:tab/>
        <w:t xml:space="preserve">M. </w:t>
      </w:r>
      <w:proofErr w:type="spellStart"/>
      <w:r w:rsidRPr="000071E7">
        <w:rPr>
          <w:lang w:val="en-US" w:eastAsia="es-ES_tradnl"/>
          <w:rPrChange w:id="953" w:author="Ariel Cariaga Martínez" w:date="2024-12-29T16:11:00Z" w16du:dateUtc="2024-12-29T15:11:00Z">
            <w:rPr>
              <w:lang w:val="es-ES" w:eastAsia="es-ES_tradnl"/>
            </w:rPr>
          </w:rPrChange>
        </w:rPr>
        <w:t>Boldrini</w:t>
      </w:r>
      <w:proofErr w:type="spellEnd"/>
      <w:r w:rsidRPr="000071E7">
        <w:rPr>
          <w:lang w:val="en-US" w:eastAsia="es-ES_tradnl"/>
          <w:rPrChange w:id="954" w:author="Ariel Cariaga Martínez" w:date="2024-12-29T16:11:00Z" w16du:dateUtc="2024-12-29T15:11:00Z">
            <w:rPr>
              <w:lang w:val="es-ES" w:eastAsia="es-ES_tradnl"/>
            </w:rPr>
          </w:rPrChange>
        </w:rPr>
        <w:t xml:space="preserve">, P. D. </w:t>
      </w:r>
      <w:proofErr w:type="spellStart"/>
      <w:r w:rsidRPr="000071E7">
        <w:rPr>
          <w:lang w:val="en-US" w:eastAsia="es-ES_tradnl"/>
          <w:rPrChange w:id="955" w:author="Ariel Cariaga Martínez" w:date="2024-12-29T16:11:00Z" w16du:dateUtc="2024-12-29T15:11:00Z">
            <w:rPr>
              <w:lang w:val="es-ES" w:eastAsia="es-ES_tradnl"/>
            </w:rPr>
          </w:rPrChange>
        </w:rPr>
        <w:t>Canoll</w:t>
      </w:r>
      <w:proofErr w:type="spellEnd"/>
      <w:r w:rsidRPr="000071E7">
        <w:rPr>
          <w:lang w:val="en-US" w:eastAsia="es-ES_tradnl"/>
          <w:rPrChange w:id="956" w:author="Ariel Cariaga Martínez" w:date="2024-12-29T16:11:00Z" w16du:dateUtc="2024-12-29T15:11:00Z">
            <w:rPr>
              <w:lang w:val="es-ES" w:eastAsia="es-ES_tradnl"/>
            </w:rPr>
          </w:rPrChange>
        </w:rPr>
        <w:t xml:space="preserve">, y R. S. Klein, «How COVID-19 Affects the Brain», </w:t>
      </w:r>
      <w:r w:rsidRPr="000071E7">
        <w:rPr>
          <w:i/>
          <w:iCs/>
          <w:lang w:val="en-US" w:eastAsia="es-ES_tradnl"/>
          <w:rPrChange w:id="957" w:author="Ariel Cariaga Martínez" w:date="2024-12-29T16:11:00Z" w16du:dateUtc="2024-12-29T15:11:00Z">
            <w:rPr>
              <w:i/>
              <w:iCs/>
              <w:lang w:val="es-ES" w:eastAsia="es-ES_tradnl"/>
            </w:rPr>
          </w:rPrChange>
        </w:rPr>
        <w:t>JAMA Psychiatry</w:t>
      </w:r>
      <w:r w:rsidRPr="000071E7">
        <w:rPr>
          <w:lang w:val="en-US" w:eastAsia="es-ES_tradnl"/>
          <w:rPrChange w:id="958" w:author="Ariel Cariaga Martínez" w:date="2024-12-29T16:11:00Z" w16du:dateUtc="2024-12-29T15:11:00Z">
            <w:rPr>
              <w:lang w:val="es-ES" w:eastAsia="es-ES_tradnl"/>
            </w:rPr>
          </w:rPrChange>
        </w:rPr>
        <w:t xml:space="preserve">, vol. 78, </w:t>
      </w:r>
      <w:proofErr w:type="spellStart"/>
      <w:r w:rsidRPr="000071E7">
        <w:rPr>
          <w:lang w:val="en-US" w:eastAsia="es-ES_tradnl"/>
          <w:rPrChange w:id="959" w:author="Ariel Cariaga Martínez" w:date="2024-12-29T16:11:00Z" w16du:dateUtc="2024-12-29T15:11:00Z">
            <w:rPr>
              <w:lang w:val="es-ES" w:eastAsia="es-ES_tradnl"/>
            </w:rPr>
          </w:rPrChange>
        </w:rPr>
        <w:t>n.</w:t>
      </w:r>
      <w:r w:rsidRPr="000071E7">
        <w:rPr>
          <w:vertAlign w:val="superscript"/>
          <w:lang w:val="en-US" w:eastAsia="es-ES_tradnl"/>
          <w:rPrChange w:id="960" w:author="Ariel Cariaga Martínez" w:date="2024-12-29T16:11:00Z" w16du:dateUtc="2024-12-29T15:11:00Z">
            <w:rPr>
              <w:vertAlign w:val="superscript"/>
              <w:lang w:val="es-ES" w:eastAsia="es-ES_tradnl"/>
            </w:rPr>
          </w:rPrChange>
        </w:rPr>
        <w:t>o</w:t>
      </w:r>
      <w:proofErr w:type="spellEnd"/>
      <w:r w:rsidRPr="000071E7">
        <w:rPr>
          <w:lang w:val="en-US" w:eastAsia="es-ES_tradnl"/>
          <w:rPrChange w:id="961" w:author="Ariel Cariaga Martínez" w:date="2024-12-29T16:11:00Z" w16du:dateUtc="2024-12-29T15:11:00Z">
            <w:rPr>
              <w:lang w:val="es-ES" w:eastAsia="es-ES_tradnl"/>
            </w:rPr>
          </w:rPrChange>
        </w:rPr>
        <w:t xml:space="preserve"> 6, pp. 682-683, jun. 2021, </w:t>
      </w:r>
      <w:proofErr w:type="spellStart"/>
      <w:r w:rsidRPr="000071E7">
        <w:rPr>
          <w:lang w:val="en-US" w:eastAsia="es-ES_tradnl"/>
          <w:rPrChange w:id="962" w:author="Ariel Cariaga Martínez" w:date="2024-12-29T16:11:00Z" w16du:dateUtc="2024-12-29T15:11:00Z">
            <w:rPr>
              <w:lang w:val="es-ES" w:eastAsia="es-ES_tradnl"/>
            </w:rPr>
          </w:rPrChange>
        </w:rPr>
        <w:t>doi</w:t>
      </w:r>
      <w:proofErr w:type="spellEnd"/>
      <w:r w:rsidRPr="000071E7">
        <w:rPr>
          <w:lang w:val="en-US" w:eastAsia="es-ES_tradnl"/>
          <w:rPrChange w:id="963" w:author="Ariel Cariaga Martínez" w:date="2024-12-29T16:11:00Z" w16du:dateUtc="2024-12-29T15:11:00Z">
            <w:rPr>
              <w:lang w:val="es-ES" w:eastAsia="es-ES_tradnl"/>
            </w:rPr>
          </w:rPrChange>
        </w:rPr>
        <w:t>: 10.1001/jamapsychiatry.2021.0500.</w:t>
      </w:r>
    </w:p>
    <w:p w14:paraId="696FD8BE" w14:textId="77777777" w:rsidR="00822A9C" w:rsidRPr="000071E7" w:rsidRDefault="00822A9C" w:rsidP="00822A9C">
      <w:pPr>
        <w:pStyle w:val="Bibliografa"/>
        <w:ind w:left="0" w:hanging="2"/>
        <w:rPr>
          <w:lang w:val="en-US" w:eastAsia="es-ES_tradnl"/>
          <w:rPrChange w:id="964" w:author="Ariel Cariaga Martínez" w:date="2024-12-29T16:11:00Z" w16du:dateUtc="2024-12-29T15:11:00Z">
            <w:rPr>
              <w:lang w:val="es-ES" w:eastAsia="es-ES_tradnl"/>
            </w:rPr>
          </w:rPrChange>
        </w:rPr>
      </w:pPr>
      <w:r w:rsidRPr="000071E7">
        <w:rPr>
          <w:lang w:val="en-US" w:eastAsia="es-ES_tradnl"/>
          <w:rPrChange w:id="965" w:author="Ariel Cariaga Martínez" w:date="2024-12-29T16:11:00Z" w16du:dateUtc="2024-12-29T15:11:00Z">
            <w:rPr>
              <w:lang w:val="es-ES" w:eastAsia="es-ES_tradnl"/>
            </w:rPr>
          </w:rPrChange>
        </w:rPr>
        <w:lastRenderedPageBreak/>
        <w:t>[10]</w:t>
      </w:r>
      <w:r w:rsidRPr="000071E7">
        <w:rPr>
          <w:lang w:val="en-US" w:eastAsia="es-ES_tradnl"/>
          <w:rPrChange w:id="966" w:author="Ariel Cariaga Martínez" w:date="2024-12-29T16:11:00Z" w16du:dateUtc="2024-12-29T15:11:00Z">
            <w:rPr>
              <w:lang w:val="es-ES" w:eastAsia="es-ES_tradnl"/>
            </w:rPr>
          </w:rPrChange>
        </w:rPr>
        <w:tab/>
        <w:t>M. Carmona-</w:t>
      </w:r>
      <w:proofErr w:type="spellStart"/>
      <w:r w:rsidRPr="000071E7">
        <w:rPr>
          <w:lang w:val="en-US" w:eastAsia="es-ES_tradnl"/>
          <w:rPrChange w:id="967" w:author="Ariel Cariaga Martínez" w:date="2024-12-29T16:11:00Z" w16du:dateUtc="2024-12-29T15:11:00Z">
            <w:rPr>
              <w:lang w:val="es-ES" w:eastAsia="es-ES_tradnl"/>
            </w:rPr>
          </w:rPrChange>
        </w:rPr>
        <w:t>Cervelló</w:t>
      </w:r>
      <w:proofErr w:type="spellEnd"/>
      <w:r w:rsidRPr="000071E7">
        <w:rPr>
          <w:lang w:val="en-US" w:eastAsia="es-ES_tradnl"/>
          <w:rPrChange w:id="968" w:author="Ariel Cariaga Martínez" w:date="2024-12-29T16:11:00Z" w16du:dateUtc="2024-12-29T15:11:00Z">
            <w:rPr>
              <w:lang w:val="es-ES" w:eastAsia="es-ES_tradnl"/>
            </w:rPr>
          </w:rPrChange>
        </w:rPr>
        <w:t xml:space="preserve"> </w:t>
      </w:r>
      <w:r w:rsidRPr="000071E7">
        <w:rPr>
          <w:i/>
          <w:iCs/>
          <w:lang w:val="en-US" w:eastAsia="es-ES_tradnl"/>
          <w:rPrChange w:id="969" w:author="Ariel Cariaga Martínez" w:date="2024-12-29T16:11:00Z" w16du:dateUtc="2024-12-29T15:11:00Z">
            <w:rPr>
              <w:i/>
              <w:iCs/>
              <w:lang w:val="es-ES" w:eastAsia="es-ES_tradnl"/>
            </w:rPr>
          </w:rPrChange>
        </w:rPr>
        <w:t>et al.</w:t>
      </w:r>
      <w:r w:rsidRPr="000071E7">
        <w:rPr>
          <w:lang w:val="en-US" w:eastAsia="es-ES_tradnl"/>
          <w:rPrChange w:id="970" w:author="Ariel Cariaga Martínez" w:date="2024-12-29T16:11:00Z" w16du:dateUtc="2024-12-29T15:11:00Z">
            <w:rPr>
              <w:lang w:val="es-ES" w:eastAsia="es-ES_tradnl"/>
            </w:rPr>
          </w:rPrChange>
        </w:rPr>
        <w:t xml:space="preserve">, «Long COVID: cognitive, balance, and retina manifestations», </w:t>
      </w:r>
      <w:r w:rsidRPr="000071E7">
        <w:rPr>
          <w:i/>
          <w:iCs/>
          <w:lang w:val="en-US" w:eastAsia="es-ES_tradnl"/>
          <w:rPrChange w:id="971" w:author="Ariel Cariaga Martínez" w:date="2024-12-29T16:11:00Z" w16du:dateUtc="2024-12-29T15:11:00Z">
            <w:rPr>
              <w:i/>
              <w:iCs/>
              <w:lang w:val="es-ES" w:eastAsia="es-ES_tradnl"/>
            </w:rPr>
          </w:rPrChange>
        </w:rPr>
        <w:t>Front. Med.</w:t>
      </w:r>
      <w:r w:rsidRPr="000071E7">
        <w:rPr>
          <w:lang w:val="en-US" w:eastAsia="es-ES_tradnl"/>
          <w:rPrChange w:id="972" w:author="Ariel Cariaga Martínez" w:date="2024-12-29T16:11:00Z" w16du:dateUtc="2024-12-29T15:11:00Z">
            <w:rPr>
              <w:lang w:val="es-ES" w:eastAsia="es-ES_tradnl"/>
            </w:rPr>
          </w:rPrChange>
        </w:rPr>
        <w:t xml:space="preserve">, vol. 11, p. 1399145, 2024, </w:t>
      </w:r>
      <w:proofErr w:type="spellStart"/>
      <w:r w:rsidRPr="000071E7">
        <w:rPr>
          <w:lang w:val="en-US" w:eastAsia="es-ES_tradnl"/>
          <w:rPrChange w:id="973" w:author="Ariel Cariaga Martínez" w:date="2024-12-29T16:11:00Z" w16du:dateUtc="2024-12-29T15:11:00Z">
            <w:rPr>
              <w:lang w:val="es-ES" w:eastAsia="es-ES_tradnl"/>
            </w:rPr>
          </w:rPrChange>
        </w:rPr>
        <w:t>doi</w:t>
      </w:r>
      <w:proofErr w:type="spellEnd"/>
      <w:r w:rsidRPr="000071E7">
        <w:rPr>
          <w:lang w:val="en-US" w:eastAsia="es-ES_tradnl"/>
          <w:rPrChange w:id="974" w:author="Ariel Cariaga Martínez" w:date="2024-12-29T16:11:00Z" w16du:dateUtc="2024-12-29T15:11:00Z">
            <w:rPr>
              <w:lang w:val="es-ES" w:eastAsia="es-ES_tradnl"/>
            </w:rPr>
          </w:rPrChange>
        </w:rPr>
        <w:t>: 10.3389/fmed.2024.1399145.</w:t>
      </w:r>
    </w:p>
    <w:p w14:paraId="02DAD9DA" w14:textId="77777777" w:rsidR="00822A9C" w:rsidRPr="00974EC5" w:rsidRDefault="00822A9C" w:rsidP="00822A9C">
      <w:pPr>
        <w:pStyle w:val="Bibliografa"/>
        <w:ind w:left="0" w:hanging="2"/>
        <w:rPr>
          <w:lang w:val="es-ES" w:eastAsia="es-ES_tradnl"/>
        </w:rPr>
      </w:pPr>
      <w:r w:rsidRPr="000071E7">
        <w:rPr>
          <w:lang w:val="en-US" w:eastAsia="es-ES_tradnl"/>
          <w:rPrChange w:id="975" w:author="Ariel Cariaga Martínez" w:date="2024-12-29T16:11:00Z" w16du:dateUtc="2024-12-29T15:11:00Z">
            <w:rPr>
              <w:lang w:val="es-ES" w:eastAsia="es-ES_tradnl"/>
            </w:rPr>
          </w:rPrChange>
        </w:rPr>
        <w:t>[11]</w:t>
      </w:r>
      <w:r w:rsidRPr="000071E7">
        <w:rPr>
          <w:lang w:val="en-US" w:eastAsia="es-ES_tradnl"/>
          <w:rPrChange w:id="976" w:author="Ariel Cariaga Martínez" w:date="2024-12-29T16:11:00Z" w16du:dateUtc="2024-12-29T15:11:00Z">
            <w:rPr>
              <w:lang w:val="es-ES" w:eastAsia="es-ES_tradnl"/>
            </w:rPr>
          </w:rPrChange>
        </w:rPr>
        <w:tab/>
        <w:t xml:space="preserve">«Impact of long COVID on health-related quality-of-life: an </w:t>
      </w:r>
      <w:proofErr w:type="spellStart"/>
      <w:r w:rsidRPr="000071E7">
        <w:rPr>
          <w:lang w:val="en-US" w:eastAsia="es-ES_tradnl"/>
          <w:rPrChange w:id="977" w:author="Ariel Cariaga Martínez" w:date="2024-12-29T16:11:00Z" w16du:dateUtc="2024-12-29T15:11:00Z">
            <w:rPr>
              <w:lang w:val="es-ES" w:eastAsia="es-ES_tradnl"/>
            </w:rPr>
          </w:rPrChange>
        </w:rPr>
        <w:t>OpenSAFELY</w:t>
      </w:r>
      <w:proofErr w:type="spellEnd"/>
      <w:r w:rsidRPr="000071E7">
        <w:rPr>
          <w:lang w:val="en-US" w:eastAsia="es-ES_tradnl"/>
          <w:rPrChange w:id="978" w:author="Ariel Cariaga Martínez" w:date="2024-12-29T16:11:00Z" w16du:dateUtc="2024-12-29T15:11:00Z">
            <w:rPr>
              <w:lang w:val="es-ES" w:eastAsia="es-ES_tradnl"/>
            </w:rPr>
          </w:rPrChange>
        </w:rPr>
        <w:t xml:space="preserve"> population cohort study using patient-reported outcome measures (</w:t>
      </w:r>
      <w:proofErr w:type="spellStart"/>
      <w:r w:rsidRPr="000071E7">
        <w:rPr>
          <w:lang w:val="en-US" w:eastAsia="es-ES_tradnl"/>
          <w:rPrChange w:id="979" w:author="Ariel Cariaga Martínez" w:date="2024-12-29T16:11:00Z" w16du:dateUtc="2024-12-29T15:11:00Z">
            <w:rPr>
              <w:lang w:val="es-ES" w:eastAsia="es-ES_tradnl"/>
            </w:rPr>
          </w:rPrChange>
        </w:rPr>
        <w:t>OpenPROMPT</w:t>
      </w:r>
      <w:proofErr w:type="spellEnd"/>
      <w:r w:rsidRPr="000071E7">
        <w:rPr>
          <w:lang w:val="en-US" w:eastAsia="es-ES_tradnl"/>
          <w:rPrChange w:id="980" w:author="Ariel Cariaga Martínez" w:date="2024-12-29T16:11:00Z" w16du:dateUtc="2024-12-29T15:11:00Z">
            <w:rPr>
              <w:lang w:val="es-ES" w:eastAsia="es-ES_tradnl"/>
            </w:rPr>
          </w:rPrChange>
        </w:rPr>
        <w:t xml:space="preserve">) - The Lancet Regional Health – Europe». </w:t>
      </w:r>
      <w:r w:rsidRPr="00974EC5">
        <w:rPr>
          <w:lang w:val="es-ES" w:eastAsia="es-ES_tradnl"/>
        </w:rPr>
        <w:t>Accedido: 26 de diciembre de 2024. [En línea]. Disponible en: https://www.thelancet.com/journals/lanepe/article/PIIS2666-7762(24)00074-7/fulltext</w:t>
      </w:r>
    </w:p>
    <w:p w14:paraId="20E43818" w14:textId="77777777" w:rsidR="00822A9C" w:rsidRPr="000071E7" w:rsidRDefault="00822A9C" w:rsidP="00822A9C">
      <w:pPr>
        <w:pStyle w:val="Bibliografa"/>
        <w:ind w:left="0" w:hanging="2"/>
        <w:rPr>
          <w:lang w:val="en-US" w:eastAsia="es-ES_tradnl"/>
          <w:rPrChange w:id="981" w:author="Ariel Cariaga Martínez" w:date="2024-12-29T16:11:00Z" w16du:dateUtc="2024-12-29T15:11:00Z">
            <w:rPr>
              <w:lang w:val="es-ES" w:eastAsia="es-ES_tradnl"/>
            </w:rPr>
          </w:rPrChange>
        </w:rPr>
      </w:pPr>
      <w:r w:rsidRPr="000071E7">
        <w:rPr>
          <w:lang w:val="en-US" w:eastAsia="es-ES_tradnl"/>
          <w:rPrChange w:id="982" w:author="Ariel Cariaga Martínez" w:date="2024-12-29T16:11:00Z" w16du:dateUtc="2024-12-29T15:11:00Z">
            <w:rPr>
              <w:lang w:val="es-ES" w:eastAsia="es-ES_tradnl"/>
            </w:rPr>
          </w:rPrChange>
        </w:rPr>
        <w:t>[12]</w:t>
      </w:r>
      <w:r w:rsidRPr="000071E7">
        <w:rPr>
          <w:lang w:val="en-US" w:eastAsia="es-ES_tradnl"/>
          <w:rPrChange w:id="983" w:author="Ariel Cariaga Martínez" w:date="2024-12-29T16:11:00Z" w16du:dateUtc="2024-12-29T15:11:00Z">
            <w:rPr>
              <w:lang w:val="es-ES" w:eastAsia="es-ES_tradnl"/>
            </w:rPr>
          </w:rPrChange>
        </w:rPr>
        <w:tab/>
        <w:t xml:space="preserve">P. Schober y T. R. Vetter, «Logistic Regression in Medical Research», </w:t>
      </w:r>
      <w:proofErr w:type="spellStart"/>
      <w:r w:rsidRPr="000071E7">
        <w:rPr>
          <w:i/>
          <w:iCs/>
          <w:lang w:val="en-US" w:eastAsia="es-ES_tradnl"/>
          <w:rPrChange w:id="984" w:author="Ariel Cariaga Martínez" w:date="2024-12-29T16:11:00Z" w16du:dateUtc="2024-12-29T15:11:00Z">
            <w:rPr>
              <w:i/>
              <w:iCs/>
              <w:lang w:val="es-ES" w:eastAsia="es-ES_tradnl"/>
            </w:rPr>
          </w:rPrChange>
        </w:rPr>
        <w:t>Anesth</w:t>
      </w:r>
      <w:proofErr w:type="spellEnd"/>
      <w:r w:rsidRPr="000071E7">
        <w:rPr>
          <w:i/>
          <w:iCs/>
          <w:lang w:val="en-US" w:eastAsia="es-ES_tradnl"/>
          <w:rPrChange w:id="985" w:author="Ariel Cariaga Martínez" w:date="2024-12-29T16:11:00Z" w16du:dateUtc="2024-12-29T15:11:00Z">
            <w:rPr>
              <w:i/>
              <w:iCs/>
              <w:lang w:val="es-ES" w:eastAsia="es-ES_tradnl"/>
            </w:rPr>
          </w:rPrChange>
        </w:rPr>
        <w:t xml:space="preserve">. </w:t>
      </w:r>
      <w:proofErr w:type="spellStart"/>
      <w:r w:rsidRPr="000071E7">
        <w:rPr>
          <w:i/>
          <w:iCs/>
          <w:lang w:val="en-US" w:eastAsia="es-ES_tradnl"/>
          <w:rPrChange w:id="986" w:author="Ariel Cariaga Martínez" w:date="2024-12-29T16:11:00Z" w16du:dateUtc="2024-12-29T15:11:00Z">
            <w:rPr>
              <w:i/>
              <w:iCs/>
              <w:lang w:val="es-ES" w:eastAsia="es-ES_tradnl"/>
            </w:rPr>
          </w:rPrChange>
        </w:rPr>
        <w:t>Analg</w:t>
      </w:r>
      <w:proofErr w:type="spellEnd"/>
      <w:r w:rsidRPr="000071E7">
        <w:rPr>
          <w:i/>
          <w:iCs/>
          <w:lang w:val="en-US" w:eastAsia="es-ES_tradnl"/>
          <w:rPrChange w:id="987" w:author="Ariel Cariaga Martínez" w:date="2024-12-29T16:11:00Z" w16du:dateUtc="2024-12-29T15:11:00Z">
            <w:rPr>
              <w:i/>
              <w:iCs/>
              <w:lang w:val="es-ES" w:eastAsia="es-ES_tradnl"/>
            </w:rPr>
          </w:rPrChange>
        </w:rPr>
        <w:t>.</w:t>
      </w:r>
      <w:r w:rsidRPr="000071E7">
        <w:rPr>
          <w:lang w:val="en-US" w:eastAsia="es-ES_tradnl"/>
          <w:rPrChange w:id="988" w:author="Ariel Cariaga Martínez" w:date="2024-12-29T16:11:00Z" w16du:dateUtc="2024-12-29T15:11:00Z">
            <w:rPr>
              <w:lang w:val="es-ES" w:eastAsia="es-ES_tradnl"/>
            </w:rPr>
          </w:rPrChange>
        </w:rPr>
        <w:t xml:space="preserve">, vol. 132, </w:t>
      </w:r>
      <w:proofErr w:type="spellStart"/>
      <w:r w:rsidRPr="000071E7">
        <w:rPr>
          <w:lang w:val="en-US" w:eastAsia="es-ES_tradnl"/>
          <w:rPrChange w:id="989" w:author="Ariel Cariaga Martínez" w:date="2024-12-29T16:11:00Z" w16du:dateUtc="2024-12-29T15:11:00Z">
            <w:rPr>
              <w:lang w:val="es-ES" w:eastAsia="es-ES_tradnl"/>
            </w:rPr>
          </w:rPrChange>
        </w:rPr>
        <w:t>n.</w:t>
      </w:r>
      <w:r w:rsidRPr="000071E7">
        <w:rPr>
          <w:vertAlign w:val="superscript"/>
          <w:lang w:val="en-US" w:eastAsia="es-ES_tradnl"/>
          <w:rPrChange w:id="990" w:author="Ariel Cariaga Martínez" w:date="2024-12-29T16:11:00Z" w16du:dateUtc="2024-12-29T15:11:00Z">
            <w:rPr>
              <w:vertAlign w:val="superscript"/>
              <w:lang w:val="es-ES" w:eastAsia="es-ES_tradnl"/>
            </w:rPr>
          </w:rPrChange>
        </w:rPr>
        <w:t>o</w:t>
      </w:r>
      <w:proofErr w:type="spellEnd"/>
      <w:r w:rsidRPr="000071E7">
        <w:rPr>
          <w:lang w:val="en-US" w:eastAsia="es-ES_tradnl"/>
          <w:rPrChange w:id="991" w:author="Ariel Cariaga Martínez" w:date="2024-12-29T16:11:00Z" w16du:dateUtc="2024-12-29T15:11:00Z">
            <w:rPr>
              <w:lang w:val="es-ES" w:eastAsia="es-ES_tradnl"/>
            </w:rPr>
          </w:rPrChange>
        </w:rPr>
        <w:t xml:space="preserve"> 2, pp. 365-366, </w:t>
      </w:r>
      <w:proofErr w:type="spellStart"/>
      <w:r w:rsidRPr="000071E7">
        <w:rPr>
          <w:lang w:val="en-US" w:eastAsia="es-ES_tradnl"/>
          <w:rPrChange w:id="992" w:author="Ariel Cariaga Martínez" w:date="2024-12-29T16:11:00Z" w16du:dateUtc="2024-12-29T15:11:00Z">
            <w:rPr>
              <w:lang w:val="es-ES" w:eastAsia="es-ES_tradnl"/>
            </w:rPr>
          </w:rPrChange>
        </w:rPr>
        <w:t>feb.</w:t>
      </w:r>
      <w:proofErr w:type="spellEnd"/>
      <w:r w:rsidRPr="000071E7">
        <w:rPr>
          <w:lang w:val="en-US" w:eastAsia="es-ES_tradnl"/>
          <w:rPrChange w:id="993" w:author="Ariel Cariaga Martínez" w:date="2024-12-29T16:11:00Z" w16du:dateUtc="2024-12-29T15:11:00Z">
            <w:rPr>
              <w:lang w:val="es-ES" w:eastAsia="es-ES_tradnl"/>
            </w:rPr>
          </w:rPrChange>
        </w:rPr>
        <w:t xml:space="preserve"> 2021, </w:t>
      </w:r>
      <w:proofErr w:type="spellStart"/>
      <w:r w:rsidRPr="000071E7">
        <w:rPr>
          <w:lang w:val="en-US" w:eastAsia="es-ES_tradnl"/>
          <w:rPrChange w:id="994" w:author="Ariel Cariaga Martínez" w:date="2024-12-29T16:11:00Z" w16du:dateUtc="2024-12-29T15:11:00Z">
            <w:rPr>
              <w:lang w:val="es-ES" w:eastAsia="es-ES_tradnl"/>
            </w:rPr>
          </w:rPrChange>
        </w:rPr>
        <w:t>doi</w:t>
      </w:r>
      <w:proofErr w:type="spellEnd"/>
      <w:r w:rsidRPr="000071E7">
        <w:rPr>
          <w:lang w:val="en-US" w:eastAsia="es-ES_tradnl"/>
          <w:rPrChange w:id="995" w:author="Ariel Cariaga Martínez" w:date="2024-12-29T16:11:00Z" w16du:dateUtc="2024-12-29T15:11:00Z">
            <w:rPr>
              <w:lang w:val="es-ES" w:eastAsia="es-ES_tradnl"/>
            </w:rPr>
          </w:rPrChange>
        </w:rPr>
        <w:t>: 10.1213/ANE.0000000000005247.</w:t>
      </w:r>
    </w:p>
    <w:p w14:paraId="6E48B787" w14:textId="77777777" w:rsidR="00822A9C" w:rsidRPr="000071E7" w:rsidRDefault="00822A9C" w:rsidP="00822A9C">
      <w:pPr>
        <w:pStyle w:val="Bibliografa"/>
        <w:ind w:left="0" w:hanging="2"/>
        <w:rPr>
          <w:lang w:val="en-US" w:eastAsia="es-ES_tradnl"/>
          <w:rPrChange w:id="996" w:author="Ariel Cariaga Martínez" w:date="2024-12-29T16:11:00Z" w16du:dateUtc="2024-12-29T15:11:00Z">
            <w:rPr>
              <w:lang w:val="es-ES" w:eastAsia="es-ES_tradnl"/>
            </w:rPr>
          </w:rPrChange>
        </w:rPr>
      </w:pPr>
      <w:r w:rsidRPr="000071E7">
        <w:rPr>
          <w:lang w:val="en-US" w:eastAsia="es-ES_tradnl"/>
          <w:rPrChange w:id="997" w:author="Ariel Cariaga Martínez" w:date="2024-12-29T16:11:00Z" w16du:dateUtc="2024-12-29T15:11:00Z">
            <w:rPr>
              <w:lang w:val="es-ES" w:eastAsia="es-ES_tradnl"/>
            </w:rPr>
          </w:rPrChange>
        </w:rPr>
        <w:t>[13]</w:t>
      </w:r>
      <w:r w:rsidRPr="000071E7">
        <w:rPr>
          <w:lang w:val="en-US" w:eastAsia="es-ES_tradnl"/>
          <w:rPrChange w:id="998" w:author="Ariel Cariaga Martínez" w:date="2024-12-29T16:11:00Z" w16du:dateUtc="2024-12-29T15:11:00Z">
            <w:rPr>
              <w:lang w:val="es-ES" w:eastAsia="es-ES_tradnl"/>
            </w:rPr>
          </w:rPrChange>
        </w:rPr>
        <w:tab/>
        <w:t xml:space="preserve">F. Asadi, M. Rahimi, A. H. </w:t>
      </w:r>
      <w:proofErr w:type="spellStart"/>
      <w:r w:rsidRPr="000071E7">
        <w:rPr>
          <w:lang w:val="en-US" w:eastAsia="es-ES_tradnl"/>
          <w:rPrChange w:id="999" w:author="Ariel Cariaga Martínez" w:date="2024-12-29T16:11:00Z" w16du:dateUtc="2024-12-29T15:11:00Z">
            <w:rPr>
              <w:lang w:val="es-ES" w:eastAsia="es-ES_tradnl"/>
            </w:rPr>
          </w:rPrChange>
        </w:rPr>
        <w:t>Daeechini</w:t>
      </w:r>
      <w:proofErr w:type="spellEnd"/>
      <w:r w:rsidRPr="000071E7">
        <w:rPr>
          <w:lang w:val="en-US" w:eastAsia="es-ES_tradnl"/>
          <w:rPrChange w:id="1000" w:author="Ariel Cariaga Martínez" w:date="2024-12-29T16:11:00Z" w16du:dateUtc="2024-12-29T15:11:00Z">
            <w:rPr>
              <w:lang w:val="es-ES" w:eastAsia="es-ES_tradnl"/>
            </w:rPr>
          </w:rPrChange>
        </w:rPr>
        <w:t xml:space="preserve">, y A. </w:t>
      </w:r>
      <w:proofErr w:type="spellStart"/>
      <w:r w:rsidRPr="000071E7">
        <w:rPr>
          <w:lang w:val="en-US" w:eastAsia="es-ES_tradnl"/>
          <w:rPrChange w:id="1001" w:author="Ariel Cariaga Martínez" w:date="2024-12-29T16:11:00Z" w16du:dateUtc="2024-12-29T15:11:00Z">
            <w:rPr>
              <w:lang w:val="es-ES" w:eastAsia="es-ES_tradnl"/>
            </w:rPr>
          </w:rPrChange>
        </w:rPr>
        <w:t>Paghe</w:t>
      </w:r>
      <w:proofErr w:type="spellEnd"/>
      <w:r w:rsidRPr="000071E7">
        <w:rPr>
          <w:lang w:val="en-US" w:eastAsia="es-ES_tradnl"/>
          <w:rPrChange w:id="1002" w:author="Ariel Cariaga Martínez" w:date="2024-12-29T16:11:00Z" w16du:dateUtc="2024-12-29T15:11:00Z">
            <w:rPr>
              <w:lang w:val="es-ES" w:eastAsia="es-ES_tradnl"/>
            </w:rPr>
          </w:rPrChange>
        </w:rPr>
        <w:t xml:space="preserve">, «The most efficient machine learning algorithms in stroke prediction: A systematic review», </w:t>
      </w:r>
      <w:r w:rsidRPr="000071E7">
        <w:rPr>
          <w:i/>
          <w:iCs/>
          <w:lang w:val="en-US" w:eastAsia="es-ES_tradnl"/>
          <w:rPrChange w:id="1003" w:author="Ariel Cariaga Martínez" w:date="2024-12-29T16:11:00Z" w16du:dateUtc="2024-12-29T15:11:00Z">
            <w:rPr>
              <w:i/>
              <w:iCs/>
              <w:lang w:val="es-ES" w:eastAsia="es-ES_tradnl"/>
            </w:rPr>
          </w:rPrChange>
        </w:rPr>
        <w:t>Health Sci. Rep.</w:t>
      </w:r>
      <w:r w:rsidRPr="000071E7">
        <w:rPr>
          <w:lang w:val="en-US" w:eastAsia="es-ES_tradnl"/>
          <w:rPrChange w:id="1004" w:author="Ariel Cariaga Martínez" w:date="2024-12-29T16:11:00Z" w16du:dateUtc="2024-12-29T15:11:00Z">
            <w:rPr>
              <w:lang w:val="es-ES" w:eastAsia="es-ES_tradnl"/>
            </w:rPr>
          </w:rPrChange>
        </w:rPr>
        <w:t xml:space="preserve">, vol. 7, </w:t>
      </w:r>
      <w:proofErr w:type="spellStart"/>
      <w:r w:rsidRPr="000071E7">
        <w:rPr>
          <w:lang w:val="en-US" w:eastAsia="es-ES_tradnl"/>
          <w:rPrChange w:id="1005" w:author="Ariel Cariaga Martínez" w:date="2024-12-29T16:11:00Z" w16du:dateUtc="2024-12-29T15:11:00Z">
            <w:rPr>
              <w:lang w:val="es-ES" w:eastAsia="es-ES_tradnl"/>
            </w:rPr>
          </w:rPrChange>
        </w:rPr>
        <w:t>n.</w:t>
      </w:r>
      <w:r w:rsidRPr="000071E7">
        <w:rPr>
          <w:vertAlign w:val="superscript"/>
          <w:lang w:val="en-US" w:eastAsia="es-ES_tradnl"/>
          <w:rPrChange w:id="1006" w:author="Ariel Cariaga Martínez" w:date="2024-12-29T16:11:00Z" w16du:dateUtc="2024-12-29T15:11:00Z">
            <w:rPr>
              <w:vertAlign w:val="superscript"/>
              <w:lang w:val="es-ES" w:eastAsia="es-ES_tradnl"/>
            </w:rPr>
          </w:rPrChange>
        </w:rPr>
        <w:t>o</w:t>
      </w:r>
      <w:proofErr w:type="spellEnd"/>
      <w:r w:rsidRPr="000071E7">
        <w:rPr>
          <w:lang w:val="en-US" w:eastAsia="es-ES_tradnl"/>
          <w:rPrChange w:id="1007" w:author="Ariel Cariaga Martínez" w:date="2024-12-29T16:11:00Z" w16du:dateUtc="2024-12-29T15:11:00Z">
            <w:rPr>
              <w:lang w:val="es-ES" w:eastAsia="es-ES_tradnl"/>
            </w:rPr>
          </w:rPrChange>
        </w:rPr>
        <w:t xml:space="preserve"> 10, p. e70062, oct. 2024, </w:t>
      </w:r>
      <w:proofErr w:type="spellStart"/>
      <w:r w:rsidRPr="000071E7">
        <w:rPr>
          <w:lang w:val="en-US" w:eastAsia="es-ES_tradnl"/>
          <w:rPrChange w:id="1008" w:author="Ariel Cariaga Martínez" w:date="2024-12-29T16:11:00Z" w16du:dateUtc="2024-12-29T15:11:00Z">
            <w:rPr>
              <w:lang w:val="es-ES" w:eastAsia="es-ES_tradnl"/>
            </w:rPr>
          </w:rPrChange>
        </w:rPr>
        <w:t>doi</w:t>
      </w:r>
      <w:proofErr w:type="spellEnd"/>
      <w:r w:rsidRPr="000071E7">
        <w:rPr>
          <w:lang w:val="en-US" w:eastAsia="es-ES_tradnl"/>
          <w:rPrChange w:id="1009" w:author="Ariel Cariaga Martínez" w:date="2024-12-29T16:11:00Z" w16du:dateUtc="2024-12-29T15:11:00Z">
            <w:rPr>
              <w:lang w:val="es-ES" w:eastAsia="es-ES_tradnl"/>
            </w:rPr>
          </w:rPrChange>
        </w:rPr>
        <w:t>: 10.1002/hsr2.70062.</w:t>
      </w:r>
    </w:p>
    <w:p w14:paraId="76B59978" w14:textId="77777777" w:rsidR="00822A9C" w:rsidRPr="000071E7" w:rsidRDefault="00822A9C" w:rsidP="00822A9C">
      <w:pPr>
        <w:pStyle w:val="Bibliografa"/>
        <w:ind w:left="0" w:hanging="2"/>
        <w:rPr>
          <w:lang w:val="en-US" w:eastAsia="es-ES_tradnl"/>
          <w:rPrChange w:id="1010" w:author="Ariel Cariaga Martínez" w:date="2024-12-29T16:11:00Z" w16du:dateUtc="2024-12-29T15:11:00Z">
            <w:rPr>
              <w:lang w:val="es-ES" w:eastAsia="es-ES_tradnl"/>
            </w:rPr>
          </w:rPrChange>
        </w:rPr>
      </w:pPr>
      <w:r w:rsidRPr="000071E7">
        <w:rPr>
          <w:lang w:val="en-US" w:eastAsia="es-ES_tradnl"/>
          <w:rPrChange w:id="1011" w:author="Ariel Cariaga Martínez" w:date="2024-12-29T16:11:00Z" w16du:dateUtc="2024-12-29T15:11:00Z">
            <w:rPr>
              <w:lang w:val="es-ES" w:eastAsia="es-ES_tradnl"/>
            </w:rPr>
          </w:rPrChange>
        </w:rPr>
        <w:t>[14]</w:t>
      </w:r>
      <w:r w:rsidRPr="000071E7">
        <w:rPr>
          <w:lang w:val="en-US" w:eastAsia="es-ES_tradnl"/>
          <w:rPrChange w:id="1012" w:author="Ariel Cariaga Martínez" w:date="2024-12-29T16:11:00Z" w16du:dateUtc="2024-12-29T15:11:00Z">
            <w:rPr>
              <w:lang w:val="es-ES" w:eastAsia="es-ES_tradnl"/>
            </w:rPr>
          </w:rPrChange>
        </w:rPr>
        <w:tab/>
        <w:t xml:space="preserve">Y. Nohara, K. Matsumoto, H. </w:t>
      </w:r>
      <w:proofErr w:type="spellStart"/>
      <w:r w:rsidRPr="000071E7">
        <w:rPr>
          <w:lang w:val="en-US" w:eastAsia="es-ES_tradnl"/>
          <w:rPrChange w:id="1013" w:author="Ariel Cariaga Martínez" w:date="2024-12-29T16:11:00Z" w16du:dateUtc="2024-12-29T15:11:00Z">
            <w:rPr>
              <w:lang w:val="es-ES" w:eastAsia="es-ES_tradnl"/>
            </w:rPr>
          </w:rPrChange>
        </w:rPr>
        <w:t>Soejima</w:t>
      </w:r>
      <w:proofErr w:type="spellEnd"/>
      <w:r w:rsidRPr="000071E7">
        <w:rPr>
          <w:lang w:val="en-US" w:eastAsia="es-ES_tradnl"/>
          <w:rPrChange w:id="1014" w:author="Ariel Cariaga Martínez" w:date="2024-12-29T16:11:00Z" w16du:dateUtc="2024-12-29T15:11:00Z">
            <w:rPr>
              <w:lang w:val="es-ES" w:eastAsia="es-ES_tradnl"/>
            </w:rPr>
          </w:rPrChange>
        </w:rPr>
        <w:t xml:space="preserve">, y N. Nakashima, «Explanation of machine learning models using </w:t>
      </w:r>
      <w:proofErr w:type="spellStart"/>
      <w:r w:rsidRPr="000071E7">
        <w:rPr>
          <w:lang w:val="en-US" w:eastAsia="es-ES_tradnl"/>
          <w:rPrChange w:id="1015" w:author="Ariel Cariaga Martínez" w:date="2024-12-29T16:11:00Z" w16du:dateUtc="2024-12-29T15:11:00Z">
            <w:rPr>
              <w:lang w:val="es-ES" w:eastAsia="es-ES_tradnl"/>
            </w:rPr>
          </w:rPrChange>
        </w:rPr>
        <w:t>shapley</w:t>
      </w:r>
      <w:proofErr w:type="spellEnd"/>
      <w:r w:rsidRPr="000071E7">
        <w:rPr>
          <w:lang w:val="en-US" w:eastAsia="es-ES_tradnl"/>
          <w:rPrChange w:id="1016" w:author="Ariel Cariaga Martínez" w:date="2024-12-29T16:11:00Z" w16du:dateUtc="2024-12-29T15:11:00Z">
            <w:rPr>
              <w:lang w:val="es-ES" w:eastAsia="es-ES_tradnl"/>
            </w:rPr>
          </w:rPrChange>
        </w:rPr>
        <w:t xml:space="preserve"> additive explanation and application for real data in hospital», </w:t>
      </w:r>
      <w:proofErr w:type="spellStart"/>
      <w:r w:rsidRPr="000071E7">
        <w:rPr>
          <w:i/>
          <w:iCs/>
          <w:lang w:val="en-US" w:eastAsia="es-ES_tradnl"/>
          <w:rPrChange w:id="1017" w:author="Ariel Cariaga Martínez" w:date="2024-12-29T16:11:00Z" w16du:dateUtc="2024-12-29T15:11:00Z">
            <w:rPr>
              <w:i/>
              <w:iCs/>
              <w:lang w:val="es-ES" w:eastAsia="es-ES_tradnl"/>
            </w:rPr>
          </w:rPrChange>
        </w:rPr>
        <w:t>Comput</w:t>
      </w:r>
      <w:proofErr w:type="spellEnd"/>
      <w:r w:rsidRPr="000071E7">
        <w:rPr>
          <w:i/>
          <w:iCs/>
          <w:lang w:val="en-US" w:eastAsia="es-ES_tradnl"/>
          <w:rPrChange w:id="1018" w:author="Ariel Cariaga Martínez" w:date="2024-12-29T16:11:00Z" w16du:dateUtc="2024-12-29T15:11:00Z">
            <w:rPr>
              <w:i/>
              <w:iCs/>
              <w:lang w:val="es-ES" w:eastAsia="es-ES_tradnl"/>
            </w:rPr>
          </w:rPrChange>
        </w:rPr>
        <w:t>. Methods Programs Biomed.</w:t>
      </w:r>
      <w:r w:rsidRPr="000071E7">
        <w:rPr>
          <w:lang w:val="en-US" w:eastAsia="es-ES_tradnl"/>
          <w:rPrChange w:id="1019" w:author="Ariel Cariaga Martínez" w:date="2024-12-29T16:11:00Z" w16du:dateUtc="2024-12-29T15:11:00Z">
            <w:rPr>
              <w:lang w:val="es-ES" w:eastAsia="es-ES_tradnl"/>
            </w:rPr>
          </w:rPrChange>
        </w:rPr>
        <w:t xml:space="preserve">, vol. 214, p. 106584, </w:t>
      </w:r>
      <w:proofErr w:type="spellStart"/>
      <w:r w:rsidRPr="000071E7">
        <w:rPr>
          <w:lang w:val="en-US" w:eastAsia="es-ES_tradnl"/>
          <w:rPrChange w:id="1020" w:author="Ariel Cariaga Martínez" w:date="2024-12-29T16:11:00Z" w16du:dateUtc="2024-12-29T15:11:00Z">
            <w:rPr>
              <w:lang w:val="es-ES" w:eastAsia="es-ES_tradnl"/>
            </w:rPr>
          </w:rPrChange>
        </w:rPr>
        <w:t>feb.</w:t>
      </w:r>
      <w:proofErr w:type="spellEnd"/>
      <w:r w:rsidRPr="000071E7">
        <w:rPr>
          <w:lang w:val="en-US" w:eastAsia="es-ES_tradnl"/>
          <w:rPrChange w:id="1021" w:author="Ariel Cariaga Martínez" w:date="2024-12-29T16:11:00Z" w16du:dateUtc="2024-12-29T15:11:00Z">
            <w:rPr>
              <w:lang w:val="es-ES" w:eastAsia="es-ES_tradnl"/>
            </w:rPr>
          </w:rPrChange>
        </w:rPr>
        <w:t xml:space="preserve"> 2022, </w:t>
      </w:r>
      <w:proofErr w:type="spellStart"/>
      <w:r w:rsidRPr="000071E7">
        <w:rPr>
          <w:lang w:val="en-US" w:eastAsia="es-ES_tradnl"/>
          <w:rPrChange w:id="1022" w:author="Ariel Cariaga Martínez" w:date="2024-12-29T16:11:00Z" w16du:dateUtc="2024-12-29T15:11:00Z">
            <w:rPr>
              <w:lang w:val="es-ES" w:eastAsia="es-ES_tradnl"/>
            </w:rPr>
          </w:rPrChange>
        </w:rPr>
        <w:t>doi</w:t>
      </w:r>
      <w:proofErr w:type="spellEnd"/>
      <w:r w:rsidRPr="000071E7">
        <w:rPr>
          <w:lang w:val="en-US" w:eastAsia="es-ES_tradnl"/>
          <w:rPrChange w:id="1023" w:author="Ariel Cariaga Martínez" w:date="2024-12-29T16:11:00Z" w16du:dateUtc="2024-12-29T15:11:00Z">
            <w:rPr>
              <w:lang w:val="es-ES" w:eastAsia="es-ES_tradnl"/>
            </w:rPr>
          </w:rPrChange>
        </w:rPr>
        <w:t>: 10.1016/j.cmpb.2021.106584.</w:t>
      </w:r>
    </w:p>
    <w:p w14:paraId="2FCD924C" w14:textId="77777777" w:rsidR="00822A9C" w:rsidRPr="000071E7" w:rsidRDefault="00822A9C" w:rsidP="00822A9C">
      <w:pPr>
        <w:pStyle w:val="Bibliografa"/>
        <w:ind w:left="0" w:hanging="2"/>
        <w:rPr>
          <w:lang w:val="en-US" w:eastAsia="es-ES_tradnl"/>
          <w:rPrChange w:id="1024" w:author="Ariel Cariaga Martínez" w:date="2024-12-29T16:11:00Z" w16du:dateUtc="2024-12-29T15:11:00Z">
            <w:rPr>
              <w:lang w:val="es-ES" w:eastAsia="es-ES_tradnl"/>
            </w:rPr>
          </w:rPrChange>
        </w:rPr>
      </w:pPr>
      <w:r w:rsidRPr="000071E7">
        <w:rPr>
          <w:lang w:val="en-US" w:eastAsia="es-ES_tradnl"/>
          <w:rPrChange w:id="1025" w:author="Ariel Cariaga Martínez" w:date="2024-12-29T16:11:00Z" w16du:dateUtc="2024-12-29T15:11:00Z">
            <w:rPr>
              <w:lang w:val="es-ES" w:eastAsia="es-ES_tradnl"/>
            </w:rPr>
          </w:rPrChange>
        </w:rPr>
        <w:t>[15]</w:t>
      </w:r>
      <w:r w:rsidRPr="000071E7">
        <w:rPr>
          <w:lang w:val="en-US" w:eastAsia="es-ES_tradnl"/>
          <w:rPrChange w:id="1026" w:author="Ariel Cariaga Martínez" w:date="2024-12-29T16:11:00Z" w16du:dateUtc="2024-12-29T15:11:00Z">
            <w:rPr>
              <w:lang w:val="es-ES" w:eastAsia="es-ES_tradnl"/>
            </w:rPr>
          </w:rPrChange>
        </w:rPr>
        <w:tab/>
        <w:t xml:space="preserve">«COVID-19 Map», Johns Hopkins Coronavirus Resource Center. </w:t>
      </w:r>
      <w:r w:rsidRPr="00974EC5">
        <w:rPr>
          <w:lang w:val="es-ES" w:eastAsia="es-ES_tradnl"/>
        </w:rPr>
        <w:t xml:space="preserve">Accedido: 26 de diciembre de 2024. [En línea]. </w:t>
      </w:r>
      <w:r w:rsidRPr="000071E7">
        <w:rPr>
          <w:lang w:val="en-US" w:eastAsia="es-ES_tradnl"/>
          <w:rPrChange w:id="1027" w:author="Ariel Cariaga Martínez" w:date="2024-12-29T16:11:00Z" w16du:dateUtc="2024-12-29T15:11:00Z">
            <w:rPr>
              <w:lang w:val="es-ES" w:eastAsia="es-ES_tradnl"/>
            </w:rPr>
          </w:rPrChange>
        </w:rPr>
        <w:t xml:space="preserve">Disponible </w:t>
      </w:r>
      <w:proofErr w:type="spellStart"/>
      <w:r w:rsidRPr="000071E7">
        <w:rPr>
          <w:lang w:val="en-US" w:eastAsia="es-ES_tradnl"/>
          <w:rPrChange w:id="1028" w:author="Ariel Cariaga Martínez" w:date="2024-12-29T16:11:00Z" w16du:dateUtc="2024-12-29T15:11:00Z">
            <w:rPr>
              <w:lang w:val="es-ES" w:eastAsia="es-ES_tradnl"/>
            </w:rPr>
          </w:rPrChange>
        </w:rPr>
        <w:t>en</w:t>
      </w:r>
      <w:proofErr w:type="spellEnd"/>
      <w:r w:rsidRPr="000071E7">
        <w:rPr>
          <w:lang w:val="en-US" w:eastAsia="es-ES_tradnl"/>
          <w:rPrChange w:id="1029" w:author="Ariel Cariaga Martínez" w:date="2024-12-29T16:11:00Z" w16du:dateUtc="2024-12-29T15:11:00Z">
            <w:rPr>
              <w:lang w:val="es-ES" w:eastAsia="es-ES_tradnl"/>
            </w:rPr>
          </w:rPrChange>
        </w:rPr>
        <w:t>: https://coronavirus.jhu.edu/map.html</w:t>
      </w:r>
    </w:p>
    <w:p w14:paraId="7C723144" w14:textId="77777777" w:rsidR="00822A9C" w:rsidRPr="000071E7" w:rsidRDefault="00822A9C" w:rsidP="00822A9C">
      <w:pPr>
        <w:pStyle w:val="Bibliografa"/>
        <w:ind w:left="0" w:hanging="2"/>
        <w:rPr>
          <w:lang w:val="en-US" w:eastAsia="es-ES_tradnl"/>
          <w:rPrChange w:id="1030" w:author="Ariel Cariaga Martínez" w:date="2024-12-29T16:11:00Z" w16du:dateUtc="2024-12-29T15:11:00Z">
            <w:rPr>
              <w:lang w:val="es-ES" w:eastAsia="es-ES_tradnl"/>
            </w:rPr>
          </w:rPrChange>
        </w:rPr>
      </w:pPr>
      <w:r w:rsidRPr="000071E7">
        <w:rPr>
          <w:lang w:val="en-US" w:eastAsia="es-ES_tradnl"/>
          <w:rPrChange w:id="1031" w:author="Ariel Cariaga Martínez" w:date="2024-12-29T16:11:00Z" w16du:dateUtc="2024-12-29T15:11:00Z">
            <w:rPr>
              <w:lang w:val="es-ES" w:eastAsia="es-ES_tradnl"/>
            </w:rPr>
          </w:rPrChange>
        </w:rPr>
        <w:t>[16]</w:t>
      </w:r>
      <w:r w:rsidRPr="000071E7">
        <w:rPr>
          <w:lang w:val="en-US" w:eastAsia="es-ES_tradnl"/>
          <w:rPrChange w:id="1032" w:author="Ariel Cariaga Martínez" w:date="2024-12-29T16:11:00Z" w16du:dateUtc="2024-12-29T15:11:00Z">
            <w:rPr>
              <w:lang w:val="es-ES" w:eastAsia="es-ES_tradnl"/>
            </w:rPr>
          </w:rPrChange>
        </w:rPr>
        <w:tab/>
        <w:t xml:space="preserve">M. </w:t>
      </w:r>
      <w:proofErr w:type="spellStart"/>
      <w:r w:rsidRPr="000071E7">
        <w:rPr>
          <w:lang w:val="en-US" w:eastAsia="es-ES_tradnl"/>
          <w:rPrChange w:id="1033" w:author="Ariel Cariaga Martínez" w:date="2024-12-29T16:11:00Z" w16du:dateUtc="2024-12-29T15:11:00Z">
            <w:rPr>
              <w:lang w:val="es-ES" w:eastAsia="es-ES_tradnl"/>
            </w:rPr>
          </w:rPrChange>
        </w:rPr>
        <w:t>Català</w:t>
      </w:r>
      <w:proofErr w:type="spellEnd"/>
      <w:r w:rsidRPr="000071E7">
        <w:rPr>
          <w:lang w:val="en-US" w:eastAsia="es-ES_tradnl"/>
          <w:rPrChange w:id="1034" w:author="Ariel Cariaga Martínez" w:date="2024-12-29T16:11:00Z" w16du:dateUtc="2024-12-29T15:11:00Z">
            <w:rPr>
              <w:lang w:val="es-ES" w:eastAsia="es-ES_tradnl"/>
            </w:rPr>
          </w:rPrChange>
        </w:rPr>
        <w:t xml:space="preserve"> </w:t>
      </w:r>
      <w:r w:rsidRPr="000071E7">
        <w:rPr>
          <w:i/>
          <w:iCs/>
          <w:lang w:val="en-US" w:eastAsia="es-ES_tradnl"/>
          <w:rPrChange w:id="1035" w:author="Ariel Cariaga Martínez" w:date="2024-12-29T16:11:00Z" w16du:dateUtc="2024-12-29T15:11:00Z">
            <w:rPr>
              <w:i/>
              <w:iCs/>
              <w:lang w:val="es-ES" w:eastAsia="es-ES_tradnl"/>
            </w:rPr>
          </w:rPrChange>
        </w:rPr>
        <w:t>et al.</w:t>
      </w:r>
      <w:r w:rsidRPr="000071E7">
        <w:rPr>
          <w:lang w:val="en-US" w:eastAsia="es-ES_tradnl"/>
          <w:rPrChange w:id="1036" w:author="Ariel Cariaga Martínez" w:date="2024-12-29T16:11:00Z" w16du:dateUtc="2024-12-29T15:11:00Z">
            <w:rPr>
              <w:lang w:val="es-ES" w:eastAsia="es-ES_tradnl"/>
            </w:rPr>
          </w:rPrChange>
        </w:rPr>
        <w:t xml:space="preserve">, «The effectiveness of COVID-19 vaccines to prevent long COVID symptoms: staggered cohort study of data from the UK, Spain, and Estonia», </w:t>
      </w:r>
      <w:r w:rsidRPr="000071E7">
        <w:rPr>
          <w:i/>
          <w:iCs/>
          <w:lang w:val="en-US" w:eastAsia="es-ES_tradnl"/>
          <w:rPrChange w:id="1037" w:author="Ariel Cariaga Martínez" w:date="2024-12-29T16:11:00Z" w16du:dateUtc="2024-12-29T15:11:00Z">
            <w:rPr>
              <w:i/>
              <w:iCs/>
              <w:lang w:val="es-ES" w:eastAsia="es-ES_tradnl"/>
            </w:rPr>
          </w:rPrChange>
        </w:rPr>
        <w:t>Lancet Respir. Med.</w:t>
      </w:r>
      <w:r w:rsidRPr="000071E7">
        <w:rPr>
          <w:lang w:val="en-US" w:eastAsia="es-ES_tradnl"/>
          <w:rPrChange w:id="1038" w:author="Ariel Cariaga Martínez" w:date="2024-12-29T16:11:00Z" w16du:dateUtc="2024-12-29T15:11:00Z">
            <w:rPr>
              <w:lang w:val="es-ES" w:eastAsia="es-ES_tradnl"/>
            </w:rPr>
          </w:rPrChange>
        </w:rPr>
        <w:t xml:space="preserve">, vol. 12, </w:t>
      </w:r>
      <w:proofErr w:type="spellStart"/>
      <w:r w:rsidRPr="000071E7">
        <w:rPr>
          <w:lang w:val="en-US" w:eastAsia="es-ES_tradnl"/>
          <w:rPrChange w:id="1039" w:author="Ariel Cariaga Martínez" w:date="2024-12-29T16:11:00Z" w16du:dateUtc="2024-12-29T15:11:00Z">
            <w:rPr>
              <w:lang w:val="es-ES" w:eastAsia="es-ES_tradnl"/>
            </w:rPr>
          </w:rPrChange>
        </w:rPr>
        <w:t>n.</w:t>
      </w:r>
      <w:r w:rsidRPr="000071E7">
        <w:rPr>
          <w:vertAlign w:val="superscript"/>
          <w:lang w:val="en-US" w:eastAsia="es-ES_tradnl"/>
          <w:rPrChange w:id="1040" w:author="Ariel Cariaga Martínez" w:date="2024-12-29T16:11:00Z" w16du:dateUtc="2024-12-29T15:11:00Z">
            <w:rPr>
              <w:vertAlign w:val="superscript"/>
              <w:lang w:val="es-ES" w:eastAsia="es-ES_tradnl"/>
            </w:rPr>
          </w:rPrChange>
        </w:rPr>
        <w:t>o</w:t>
      </w:r>
      <w:proofErr w:type="spellEnd"/>
      <w:r w:rsidRPr="000071E7">
        <w:rPr>
          <w:lang w:val="en-US" w:eastAsia="es-ES_tradnl"/>
          <w:rPrChange w:id="1041" w:author="Ariel Cariaga Martínez" w:date="2024-12-29T16:11:00Z" w16du:dateUtc="2024-12-29T15:11:00Z">
            <w:rPr>
              <w:lang w:val="es-ES" w:eastAsia="es-ES_tradnl"/>
            </w:rPr>
          </w:rPrChange>
        </w:rPr>
        <w:t xml:space="preserve"> 3, pp. 225-236, mar. 2024, </w:t>
      </w:r>
      <w:proofErr w:type="spellStart"/>
      <w:r w:rsidRPr="000071E7">
        <w:rPr>
          <w:lang w:val="en-US" w:eastAsia="es-ES_tradnl"/>
          <w:rPrChange w:id="1042" w:author="Ariel Cariaga Martínez" w:date="2024-12-29T16:11:00Z" w16du:dateUtc="2024-12-29T15:11:00Z">
            <w:rPr>
              <w:lang w:val="es-ES" w:eastAsia="es-ES_tradnl"/>
            </w:rPr>
          </w:rPrChange>
        </w:rPr>
        <w:t>doi</w:t>
      </w:r>
      <w:proofErr w:type="spellEnd"/>
      <w:r w:rsidRPr="000071E7">
        <w:rPr>
          <w:lang w:val="en-US" w:eastAsia="es-ES_tradnl"/>
          <w:rPrChange w:id="1043" w:author="Ariel Cariaga Martínez" w:date="2024-12-29T16:11:00Z" w16du:dateUtc="2024-12-29T15:11:00Z">
            <w:rPr>
              <w:lang w:val="es-ES" w:eastAsia="es-ES_tradnl"/>
            </w:rPr>
          </w:rPrChange>
        </w:rPr>
        <w:t>: 10.1016/S2213-2600(23)00414-9.</w:t>
      </w:r>
    </w:p>
    <w:p w14:paraId="43D8FEBB" w14:textId="77777777" w:rsidR="00822A9C" w:rsidRPr="00974EC5" w:rsidRDefault="00822A9C" w:rsidP="00822A9C">
      <w:pPr>
        <w:pStyle w:val="Bibliografa"/>
        <w:ind w:left="0" w:hanging="2"/>
        <w:rPr>
          <w:lang w:val="es-ES" w:eastAsia="es-ES_tradnl"/>
        </w:rPr>
      </w:pPr>
      <w:r w:rsidRPr="000071E7">
        <w:rPr>
          <w:lang w:val="en-US" w:eastAsia="es-ES_tradnl"/>
          <w:rPrChange w:id="1044" w:author="Ariel Cariaga Martínez" w:date="2024-12-29T16:11:00Z" w16du:dateUtc="2024-12-29T15:11:00Z">
            <w:rPr>
              <w:lang w:val="es-ES" w:eastAsia="es-ES_tradnl"/>
            </w:rPr>
          </w:rPrChange>
        </w:rPr>
        <w:t>[17]</w:t>
      </w:r>
      <w:r w:rsidRPr="000071E7">
        <w:rPr>
          <w:lang w:val="en-US" w:eastAsia="es-ES_tradnl"/>
          <w:rPrChange w:id="1045" w:author="Ariel Cariaga Martínez" w:date="2024-12-29T16:11:00Z" w16du:dateUtc="2024-12-29T15:11:00Z">
            <w:rPr>
              <w:lang w:val="es-ES" w:eastAsia="es-ES_tradnl"/>
            </w:rPr>
          </w:rPrChange>
        </w:rPr>
        <w:tab/>
        <w:t xml:space="preserve">«Expanding our understanding of post COVID-19 condition: report of a WHO webinar - 9 February 2021». </w:t>
      </w:r>
      <w:r w:rsidRPr="00974EC5">
        <w:rPr>
          <w:lang w:val="es-ES" w:eastAsia="es-ES_tradnl"/>
        </w:rPr>
        <w:t>Accedido: 26 de diciembre de 2024. [En línea]. Disponible en: https://www.who.int/publications/i/item/9789240025035</w:t>
      </w:r>
    </w:p>
    <w:p w14:paraId="76B11D87" w14:textId="77777777" w:rsidR="00822A9C" w:rsidRPr="000071E7" w:rsidRDefault="00822A9C" w:rsidP="00822A9C">
      <w:pPr>
        <w:pStyle w:val="Bibliografa"/>
        <w:ind w:left="0" w:hanging="2"/>
        <w:rPr>
          <w:lang w:val="en-US" w:eastAsia="es-ES_tradnl"/>
          <w:rPrChange w:id="1046" w:author="Ariel Cariaga Martínez" w:date="2024-12-29T16:11:00Z" w16du:dateUtc="2024-12-29T15:11:00Z">
            <w:rPr>
              <w:lang w:val="es-ES" w:eastAsia="es-ES_tradnl"/>
            </w:rPr>
          </w:rPrChange>
        </w:rPr>
      </w:pPr>
      <w:r w:rsidRPr="000071E7">
        <w:rPr>
          <w:lang w:val="en-US" w:eastAsia="es-ES_tradnl"/>
          <w:rPrChange w:id="1047" w:author="Ariel Cariaga Martínez" w:date="2024-12-29T16:11:00Z" w16du:dateUtc="2024-12-29T15:11:00Z">
            <w:rPr>
              <w:lang w:val="es-ES" w:eastAsia="es-ES_tradnl"/>
            </w:rPr>
          </w:rPrChange>
        </w:rPr>
        <w:t>[18]</w:t>
      </w:r>
      <w:r w:rsidRPr="000071E7">
        <w:rPr>
          <w:lang w:val="en-US" w:eastAsia="es-ES_tradnl"/>
          <w:rPrChange w:id="1048" w:author="Ariel Cariaga Martínez" w:date="2024-12-29T16:11:00Z" w16du:dateUtc="2024-12-29T15:11:00Z">
            <w:rPr>
              <w:lang w:val="es-ES" w:eastAsia="es-ES_tradnl"/>
            </w:rPr>
          </w:rPrChange>
        </w:rPr>
        <w:tab/>
        <w:t xml:space="preserve">P. </w:t>
      </w:r>
      <w:proofErr w:type="spellStart"/>
      <w:r w:rsidRPr="000071E7">
        <w:rPr>
          <w:lang w:val="en-US" w:eastAsia="es-ES_tradnl"/>
          <w:rPrChange w:id="1049" w:author="Ariel Cariaga Martínez" w:date="2024-12-29T16:11:00Z" w16du:dateUtc="2024-12-29T15:11:00Z">
            <w:rPr>
              <w:lang w:val="es-ES" w:eastAsia="es-ES_tradnl"/>
            </w:rPr>
          </w:rPrChange>
        </w:rPr>
        <w:t>Poyatos</w:t>
      </w:r>
      <w:proofErr w:type="spellEnd"/>
      <w:r w:rsidRPr="000071E7">
        <w:rPr>
          <w:lang w:val="en-US" w:eastAsia="es-ES_tradnl"/>
          <w:rPrChange w:id="1050" w:author="Ariel Cariaga Martínez" w:date="2024-12-29T16:11:00Z" w16du:dateUtc="2024-12-29T15:11:00Z">
            <w:rPr>
              <w:lang w:val="es-ES" w:eastAsia="es-ES_tradnl"/>
            </w:rPr>
          </w:rPrChange>
        </w:rPr>
        <w:t xml:space="preserve"> </w:t>
      </w:r>
      <w:r w:rsidRPr="000071E7">
        <w:rPr>
          <w:i/>
          <w:iCs/>
          <w:lang w:val="en-US" w:eastAsia="es-ES_tradnl"/>
          <w:rPrChange w:id="1051" w:author="Ariel Cariaga Martínez" w:date="2024-12-29T16:11:00Z" w16du:dateUtc="2024-12-29T15:11:00Z">
            <w:rPr>
              <w:i/>
              <w:iCs/>
              <w:lang w:val="es-ES" w:eastAsia="es-ES_tradnl"/>
            </w:rPr>
          </w:rPrChange>
        </w:rPr>
        <w:t>et al.</w:t>
      </w:r>
      <w:r w:rsidRPr="000071E7">
        <w:rPr>
          <w:lang w:val="en-US" w:eastAsia="es-ES_tradnl"/>
          <w:rPrChange w:id="1052" w:author="Ariel Cariaga Martínez" w:date="2024-12-29T16:11:00Z" w16du:dateUtc="2024-12-29T15:11:00Z">
            <w:rPr>
              <w:lang w:val="es-ES" w:eastAsia="es-ES_tradnl"/>
            </w:rPr>
          </w:rPrChange>
        </w:rPr>
        <w:t xml:space="preserve">, «Endothelial dysfunction and cardiovascular risk in post-COVID-19 patients after 6- and 12-months SARS-CoV-2 infection», </w:t>
      </w:r>
      <w:r w:rsidRPr="000071E7">
        <w:rPr>
          <w:i/>
          <w:iCs/>
          <w:lang w:val="en-US" w:eastAsia="es-ES_tradnl"/>
          <w:rPrChange w:id="1053" w:author="Ariel Cariaga Martínez" w:date="2024-12-29T16:11:00Z" w16du:dateUtc="2024-12-29T15:11:00Z">
            <w:rPr>
              <w:i/>
              <w:iCs/>
              <w:lang w:val="es-ES" w:eastAsia="es-ES_tradnl"/>
            </w:rPr>
          </w:rPrChange>
        </w:rPr>
        <w:t>Infection</w:t>
      </w:r>
      <w:r w:rsidRPr="000071E7">
        <w:rPr>
          <w:lang w:val="en-US" w:eastAsia="es-ES_tradnl"/>
          <w:rPrChange w:id="1054" w:author="Ariel Cariaga Martínez" w:date="2024-12-29T16:11:00Z" w16du:dateUtc="2024-12-29T15:11:00Z">
            <w:rPr>
              <w:lang w:val="es-ES" w:eastAsia="es-ES_tradnl"/>
            </w:rPr>
          </w:rPrChange>
        </w:rPr>
        <w:t xml:space="preserve">, vol. 52, </w:t>
      </w:r>
      <w:proofErr w:type="spellStart"/>
      <w:r w:rsidRPr="000071E7">
        <w:rPr>
          <w:lang w:val="en-US" w:eastAsia="es-ES_tradnl"/>
          <w:rPrChange w:id="1055" w:author="Ariel Cariaga Martínez" w:date="2024-12-29T16:11:00Z" w16du:dateUtc="2024-12-29T15:11:00Z">
            <w:rPr>
              <w:lang w:val="es-ES" w:eastAsia="es-ES_tradnl"/>
            </w:rPr>
          </w:rPrChange>
        </w:rPr>
        <w:t>n.</w:t>
      </w:r>
      <w:r w:rsidRPr="000071E7">
        <w:rPr>
          <w:vertAlign w:val="superscript"/>
          <w:lang w:val="en-US" w:eastAsia="es-ES_tradnl"/>
          <w:rPrChange w:id="1056" w:author="Ariel Cariaga Martínez" w:date="2024-12-29T16:11:00Z" w16du:dateUtc="2024-12-29T15:11:00Z">
            <w:rPr>
              <w:vertAlign w:val="superscript"/>
              <w:lang w:val="es-ES" w:eastAsia="es-ES_tradnl"/>
            </w:rPr>
          </w:rPrChange>
        </w:rPr>
        <w:t>o</w:t>
      </w:r>
      <w:proofErr w:type="spellEnd"/>
      <w:r w:rsidRPr="000071E7">
        <w:rPr>
          <w:lang w:val="en-US" w:eastAsia="es-ES_tradnl"/>
          <w:rPrChange w:id="1057" w:author="Ariel Cariaga Martínez" w:date="2024-12-29T16:11:00Z" w16du:dateUtc="2024-12-29T15:11:00Z">
            <w:rPr>
              <w:lang w:val="es-ES" w:eastAsia="es-ES_tradnl"/>
            </w:rPr>
          </w:rPrChange>
        </w:rPr>
        <w:t xml:space="preserve"> 4, pp. 1269-1285, ago. 2024, </w:t>
      </w:r>
      <w:proofErr w:type="spellStart"/>
      <w:r w:rsidRPr="000071E7">
        <w:rPr>
          <w:lang w:val="en-US" w:eastAsia="es-ES_tradnl"/>
          <w:rPrChange w:id="1058" w:author="Ariel Cariaga Martínez" w:date="2024-12-29T16:11:00Z" w16du:dateUtc="2024-12-29T15:11:00Z">
            <w:rPr>
              <w:lang w:val="es-ES" w:eastAsia="es-ES_tradnl"/>
            </w:rPr>
          </w:rPrChange>
        </w:rPr>
        <w:t>doi</w:t>
      </w:r>
      <w:proofErr w:type="spellEnd"/>
      <w:r w:rsidRPr="000071E7">
        <w:rPr>
          <w:lang w:val="en-US" w:eastAsia="es-ES_tradnl"/>
          <w:rPrChange w:id="1059" w:author="Ariel Cariaga Martínez" w:date="2024-12-29T16:11:00Z" w16du:dateUtc="2024-12-29T15:11:00Z">
            <w:rPr>
              <w:lang w:val="es-ES" w:eastAsia="es-ES_tradnl"/>
            </w:rPr>
          </w:rPrChange>
        </w:rPr>
        <w:t>: 10.1007/s15010-024-02173-5.</w:t>
      </w:r>
    </w:p>
    <w:p w14:paraId="03C6BCD5" w14:textId="77777777" w:rsidR="00822A9C" w:rsidRPr="000071E7" w:rsidRDefault="00822A9C" w:rsidP="00822A9C">
      <w:pPr>
        <w:pStyle w:val="Bibliografa"/>
        <w:ind w:left="0" w:hanging="2"/>
        <w:rPr>
          <w:lang w:val="en-US" w:eastAsia="es-ES_tradnl"/>
          <w:rPrChange w:id="1060" w:author="Ariel Cariaga Martínez" w:date="2024-12-29T16:11:00Z" w16du:dateUtc="2024-12-29T15:11:00Z">
            <w:rPr>
              <w:lang w:val="es-ES" w:eastAsia="es-ES_tradnl"/>
            </w:rPr>
          </w:rPrChange>
        </w:rPr>
      </w:pPr>
      <w:r w:rsidRPr="000071E7">
        <w:rPr>
          <w:lang w:val="en-US" w:eastAsia="es-ES_tradnl"/>
          <w:rPrChange w:id="1061" w:author="Ariel Cariaga Martínez" w:date="2024-12-29T16:11:00Z" w16du:dateUtc="2024-12-29T15:11:00Z">
            <w:rPr>
              <w:lang w:val="es-ES" w:eastAsia="es-ES_tradnl"/>
            </w:rPr>
          </w:rPrChange>
        </w:rPr>
        <w:t>[19]</w:t>
      </w:r>
      <w:r w:rsidRPr="000071E7">
        <w:rPr>
          <w:lang w:val="en-US" w:eastAsia="es-ES_tradnl"/>
          <w:rPrChange w:id="1062" w:author="Ariel Cariaga Martínez" w:date="2024-12-29T16:11:00Z" w16du:dateUtc="2024-12-29T15:11:00Z">
            <w:rPr>
              <w:lang w:val="es-ES" w:eastAsia="es-ES_tradnl"/>
            </w:rPr>
          </w:rPrChange>
        </w:rPr>
        <w:tab/>
        <w:t xml:space="preserve">R. N. Low, R. J. Low, y A. </w:t>
      </w:r>
      <w:proofErr w:type="spellStart"/>
      <w:r w:rsidRPr="000071E7">
        <w:rPr>
          <w:lang w:val="en-US" w:eastAsia="es-ES_tradnl"/>
          <w:rPrChange w:id="1063" w:author="Ariel Cariaga Martínez" w:date="2024-12-29T16:11:00Z" w16du:dateUtc="2024-12-29T15:11:00Z">
            <w:rPr>
              <w:lang w:val="es-ES" w:eastAsia="es-ES_tradnl"/>
            </w:rPr>
          </w:rPrChange>
        </w:rPr>
        <w:t>Akrami</w:t>
      </w:r>
      <w:proofErr w:type="spellEnd"/>
      <w:r w:rsidRPr="000071E7">
        <w:rPr>
          <w:lang w:val="en-US" w:eastAsia="es-ES_tradnl"/>
          <w:rPrChange w:id="1064" w:author="Ariel Cariaga Martínez" w:date="2024-12-29T16:11:00Z" w16du:dateUtc="2024-12-29T15:11:00Z">
            <w:rPr>
              <w:lang w:val="es-ES" w:eastAsia="es-ES_tradnl"/>
            </w:rPr>
          </w:rPrChange>
        </w:rPr>
        <w:t xml:space="preserve">, «A review of cytokine-based pathophysiology of Long COVID symptoms», </w:t>
      </w:r>
      <w:r w:rsidRPr="000071E7">
        <w:rPr>
          <w:i/>
          <w:iCs/>
          <w:lang w:val="en-US" w:eastAsia="es-ES_tradnl"/>
          <w:rPrChange w:id="1065" w:author="Ariel Cariaga Martínez" w:date="2024-12-29T16:11:00Z" w16du:dateUtc="2024-12-29T15:11:00Z">
            <w:rPr>
              <w:i/>
              <w:iCs/>
              <w:lang w:val="es-ES" w:eastAsia="es-ES_tradnl"/>
            </w:rPr>
          </w:rPrChange>
        </w:rPr>
        <w:t>Front. Med.</w:t>
      </w:r>
      <w:r w:rsidRPr="000071E7">
        <w:rPr>
          <w:lang w:val="en-US" w:eastAsia="es-ES_tradnl"/>
          <w:rPrChange w:id="1066" w:author="Ariel Cariaga Martínez" w:date="2024-12-29T16:11:00Z" w16du:dateUtc="2024-12-29T15:11:00Z">
            <w:rPr>
              <w:lang w:val="es-ES" w:eastAsia="es-ES_tradnl"/>
            </w:rPr>
          </w:rPrChange>
        </w:rPr>
        <w:t xml:space="preserve">, vol. 10, p. 1011936, mar. 2023, </w:t>
      </w:r>
      <w:proofErr w:type="spellStart"/>
      <w:r w:rsidRPr="000071E7">
        <w:rPr>
          <w:lang w:val="en-US" w:eastAsia="es-ES_tradnl"/>
          <w:rPrChange w:id="1067" w:author="Ariel Cariaga Martínez" w:date="2024-12-29T16:11:00Z" w16du:dateUtc="2024-12-29T15:11:00Z">
            <w:rPr>
              <w:lang w:val="es-ES" w:eastAsia="es-ES_tradnl"/>
            </w:rPr>
          </w:rPrChange>
        </w:rPr>
        <w:t>doi</w:t>
      </w:r>
      <w:proofErr w:type="spellEnd"/>
      <w:r w:rsidRPr="000071E7">
        <w:rPr>
          <w:lang w:val="en-US" w:eastAsia="es-ES_tradnl"/>
          <w:rPrChange w:id="1068" w:author="Ariel Cariaga Martínez" w:date="2024-12-29T16:11:00Z" w16du:dateUtc="2024-12-29T15:11:00Z">
            <w:rPr>
              <w:lang w:val="es-ES" w:eastAsia="es-ES_tradnl"/>
            </w:rPr>
          </w:rPrChange>
        </w:rPr>
        <w:t>: 10.3389/fmed.2023.1011936.</w:t>
      </w:r>
    </w:p>
    <w:p w14:paraId="7A46E35C" w14:textId="77777777" w:rsidR="00822A9C" w:rsidRPr="000071E7" w:rsidRDefault="00822A9C" w:rsidP="00822A9C">
      <w:pPr>
        <w:pStyle w:val="Bibliografa"/>
        <w:ind w:left="0" w:hanging="2"/>
        <w:rPr>
          <w:lang w:val="en-US" w:eastAsia="es-ES_tradnl"/>
          <w:rPrChange w:id="1069" w:author="Ariel Cariaga Martínez" w:date="2024-12-29T16:11:00Z" w16du:dateUtc="2024-12-29T15:11:00Z">
            <w:rPr>
              <w:lang w:val="es-ES" w:eastAsia="es-ES_tradnl"/>
            </w:rPr>
          </w:rPrChange>
        </w:rPr>
      </w:pPr>
      <w:r w:rsidRPr="000071E7">
        <w:rPr>
          <w:lang w:val="en-US" w:eastAsia="es-ES_tradnl"/>
          <w:rPrChange w:id="1070" w:author="Ariel Cariaga Martínez" w:date="2024-12-29T16:11:00Z" w16du:dateUtc="2024-12-29T15:11:00Z">
            <w:rPr>
              <w:lang w:val="es-ES" w:eastAsia="es-ES_tradnl"/>
            </w:rPr>
          </w:rPrChange>
        </w:rPr>
        <w:t>[20]</w:t>
      </w:r>
      <w:r w:rsidRPr="000071E7">
        <w:rPr>
          <w:lang w:val="en-US" w:eastAsia="es-ES_tradnl"/>
          <w:rPrChange w:id="1071" w:author="Ariel Cariaga Martínez" w:date="2024-12-29T16:11:00Z" w16du:dateUtc="2024-12-29T15:11:00Z">
            <w:rPr>
              <w:lang w:val="es-ES" w:eastAsia="es-ES_tradnl"/>
            </w:rPr>
          </w:rPrChange>
        </w:rPr>
        <w:tab/>
        <w:t xml:space="preserve">M. A. F. Queiroz </w:t>
      </w:r>
      <w:r w:rsidRPr="000071E7">
        <w:rPr>
          <w:i/>
          <w:iCs/>
          <w:lang w:val="en-US" w:eastAsia="es-ES_tradnl"/>
          <w:rPrChange w:id="1072" w:author="Ariel Cariaga Martínez" w:date="2024-12-29T16:11:00Z" w16du:dateUtc="2024-12-29T15:11:00Z">
            <w:rPr>
              <w:i/>
              <w:iCs/>
              <w:lang w:val="es-ES" w:eastAsia="es-ES_tradnl"/>
            </w:rPr>
          </w:rPrChange>
        </w:rPr>
        <w:t>et al.</w:t>
      </w:r>
      <w:r w:rsidRPr="000071E7">
        <w:rPr>
          <w:lang w:val="en-US" w:eastAsia="es-ES_tradnl"/>
          <w:rPrChange w:id="1073" w:author="Ariel Cariaga Martínez" w:date="2024-12-29T16:11:00Z" w16du:dateUtc="2024-12-29T15:11:00Z">
            <w:rPr>
              <w:lang w:val="es-ES" w:eastAsia="es-ES_tradnl"/>
            </w:rPr>
          </w:rPrChange>
        </w:rPr>
        <w:t xml:space="preserve">, «Severe COVID-19 and long COVID are associated with high expression of STING, </w:t>
      </w:r>
      <w:proofErr w:type="spellStart"/>
      <w:r w:rsidRPr="000071E7">
        <w:rPr>
          <w:lang w:val="en-US" w:eastAsia="es-ES_tradnl"/>
          <w:rPrChange w:id="1074" w:author="Ariel Cariaga Martínez" w:date="2024-12-29T16:11:00Z" w16du:dateUtc="2024-12-29T15:11:00Z">
            <w:rPr>
              <w:lang w:val="es-ES" w:eastAsia="es-ES_tradnl"/>
            </w:rPr>
          </w:rPrChange>
        </w:rPr>
        <w:t>cGAS</w:t>
      </w:r>
      <w:proofErr w:type="spellEnd"/>
      <w:r w:rsidRPr="000071E7">
        <w:rPr>
          <w:lang w:val="en-US" w:eastAsia="es-ES_tradnl"/>
          <w:rPrChange w:id="1075" w:author="Ariel Cariaga Martínez" w:date="2024-12-29T16:11:00Z" w16du:dateUtc="2024-12-29T15:11:00Z">
            <w:rPr>
              <w:lang w:val="es-ES" w:eastAsia="es-ES_tradnl"/>
            </w:rPr>
          </w:rPrChange>
        </w:rPr>
        <w:t xml:space="preserve"> and IFN-</w:t>
      </w:r>
      <w:r w:rsidRPr="00974EC5">
        <w:rPr>
          <w:lang w:val="es-ES" w:eastAsia="es-ES_tradnl"/>
        </w:rPr>
        <w:t>α</w:t>
      </w:r>
      <w:r w:rsidRPr="000071E7">
        <w:rPr>
          <w:lang w:val="en-US" w:eastAsia="es-ES_tradnl"/>
          <w:rPrChange w:id="1076" w:author="Ariel Cariaga Martínez" w:date="2024-12-29T16:11:00Z" w16du:dateUtc="2024-12-29T15:11:00Z">
            <w:rPr>
              <w:lang w:val="es-ES" w:eastAsia="es-ES_tradnl"/>
            </w:rPr>
          </w:rPrChange>
        </w:rPr>
        <w:t xml:space="preserve">», </w:t>
      </w:r>
      <w:r w:rsidRPr="000071E7">
        <w:rPr>
          <w:i/>
          <w:iCs/>
          <w:lang w:val="en-US" w:eastAsia="es-ES_tradnl"/>
          <w:rPrChange w:id="1077" w:author="Ariel Cariaga Martínez" w:date="2024-12-29T16:11:00Z" w16du:dateUtc="2024-12-29T15:11:00Z">
            <w:rPr>
              <w:i/>
              <w:iCs/>
              <w:lang w:val="es-ES" w:eastAsia="es-ES_tradnl"/>
            </w:rPr>
          </w:rPrChange>
        </w:rPr>
        <w:t>Sci. Rep.</w:t>
      </w:r>
      <w:r w:rsidRPr="000071E7">
        <w:rPr>
          <w:lang w:val="en-US" w:eastAsia="es-ES_tradnl"/>
          <w:rPrChange w:id="1078" w:author="Ariel Cariaga Martínez" w:date="2024-12-29T16:11:00Z" w16du:dateUtc="2024-12-29T15:11:00Z">
            <w:rPr>
              <w:lang w:val="es-ES" w:eastAsia="es-ES_tradnl"/>
            </w:rPr>
          </w:rPrChange>
        </w:rPr>
        <w:t xml:space="preserve">, vol. 14, </w:t>
      </w:r>
      <w:proofErr w:type="spellStart"/>
      <w:r w:rsidRPr="000071E7">
        <w:rPr>
          <w:lang w:val="en-US" w:eastAsia="es-ES_tradnl"/>
          <w:rPrChange w:id="1079" w:author="Ariel Cariaga Martínez" w:date="2024-12-29T16:11:00Z" w16du:dateUtc="2024-12-29T15:11:00Z">
            <w:rPr>
              <w:lang w:val="es-ES" w:eastAsia="es-ES_tradnl"/>
            </w:rPr>
          </w:rPrChange>
        </w:rPr>
        <w:t>n.</w:t>
      </w:r>
      <w:r w:rsidRPr="000071E7">
        <w:rPr>
          <w:vertAlign w:val="superscript"/>
          <w:lang w:val="en-US" w:eastAsia="es-ES_tradnl"/>
          <w:rPrChange w:id="1080" w:author="Ariel Cariaga Martínez" w:date="2024-12-29T16:11:00Z" w16du:dateUtc="2024-12-29T15:11:00Z">
            <w:rPr>
              <w:vertAlign w:val="superscript"/>
              <w:lang w:val="es-ES" w:eastAsia="es-ES_tradnl"/>
            </w:rPr>
          </w:rPrChange>
        </w:rPr>
        <w:t>o</w:t>
      </w:r>
      <w:proofErr w:type="spellEnd"/>
      <w:r w:rsidRPr="000071E7">
        <w:rPr>
          <w:lang w:val="en-US" w:eastAsia="es-ES_tradnl"/>
          <w:rPrChange w:id="1081" w:author="Ariel Cariaga Martínez" w:date="2024-12-29T16:11:00Z" w16du:dateUtc="2024-12-29T15:11:00Z">
            <w:rPr>
              <w:lang w:val="es-ES" w:eastAsia="es-ES_tradnl"/>
            </w:rPr>
          </w:rPrChange>
        </w:rPr>
        <w:t xml:space="preserve"> 1, p. 4974, </w:t>
      </w:r>
      <w:proofErr w:type="spellStart"/>
      <w:r w:rsidRPr="000071E7">
        <w:rPr>
          <w:lang w:val="en-US" w:eastAsia="es-ES_tradnl"/>
          <w:rPrChange w:id="1082" w:author="Ariel Cariaga Martínez" w:date="2024-12-29T16:11:00Z" w16du:dateUtc="2024-12-29T15:11:00Z">
            <w:rPr>
              <w:lang w:val="es-ES" w:eastAsia="es-ES_tradnl"/>
            </w:rPr>
          </w:rPrChange>
        </w:rPr>
        <w:t>feb.</w:t>
      </w:r>
      <w:proofErr w:type="spellEnd"/>
      <w:r w:rsidRPr="000071E7">
        <w:rPr>
          <w:lang w:val="en-US" w:eastAsia="es-ES_tradnl"/>
          <w:rPrChange w:id="1083" w:author="Ariel Cariaga Martínez" w:date="2024-12-29T16:11:00Z" w16du:dateUtc="2024-12-29T15:11:00Z">
            <w:rPr>
              <w:lang w:val="es-ES" w:eastAsia="es-ES_tradnl"/>
            </w:rPr>
          </w:rPrChange>
        </w:rPr>
        <w:t xml:space="preserve"> 2024, </w:t>
      </w:r>
      <w:proofErr w:type="spellStart"/>
      <w:r w:rsidRPr="000071E7">
        <w:rPr>
          <w:lang w:val="en-US" w:eastAsia="es-ES_tradnl"/>
          <w:rPrChange w:id="1084" w:author="Ariel Cariaga Martínez" w:date="2024-12-29T16:11:00Z" w16du:dateUtc="2024-12-29T15:11:00Z">
            <w:rPr>
              <w:lang w:val="es-ES" w:eastAsia="es-ES_tradnl"/>
            </w:rPr>
          </w:rPrChange>
        </w:rPr>
        <w:t>doi</w:t>
      </w:r>
      <w:proofErr w:type="spellEnd"/>
      <w:r w:rsidRPr="000071E7">
        <w:rPr>
          <w:lang w:val="en-US" w:eastAsia="es-ES_tradnl"/>
          <w:rPrChange w:id="1085" w:author="Ariel Cariaga Martínez" w:date="2024-12-29T16:11:00Z" w16du:dateUtc="2024-12-29T15:11:00Z">
            <w:rPr>
              <w:lang w:val="es-ES" w:eastAsia="es-ES_tradnl"/>
            </w:rPr>
          </w:rPrChange>
        </w:rPr>
        <w:t>: 10.1038/s41598-024-55696-0.</w:t>
      </w:r>
    </w:p>
    <w:p w14:paraId="0C8D322B" w14:textId="77777777" w:rsidR="00822A9C" w:rsidRPr="000071E7" w:rsidRDefault="00822A9C" w:rsidP="00822A9C">
      <w:pPr>
        <w:pStyle w:val="Bibliografa"/>
        <w:ind w:left="0" w:hanging="2"/>
        <w:rPr>
          <w:lang w:val="en-US" w:eastAsia="es-ES_tradnl"/>
          <w:rPrChange w:id="1086" w:author="Ariel Cariaga Martínez" w:date="2024-12-29T16:11:00Z" w16du:dateUtc="2024-12-29T15:11:00Z">
            <w:rPr>
              <w:lang w:val="es-ES" w:eastAsia="es-ES_tradnl"/>
            </w:rPr>
          </w:rPrChange>
        </w:rPr>
      </w:pPr>
      <w:r w:rsidRPr="000071E7">
        <w:rPr>
          <w:lang w:val="en-US" w:eastAsia="es-ES_tradnl"/>
          <w:rPrChange w:id="1087" w:author="Ariel Cariaga Martínez" w:date="2024-12-29T16:11:00Z" w16du:dateUtc="2024-12-29T15:11:00Z">
            <w:rPr>
              <w:lang w:val="es-ES" w:eastAsia="es-ES_tradnl"/>
            </w:rPr>
          </w:rPrChange>
        </w:rPr>
        <w:t>[21]</w:t>
      </w:r>
      <w:r w:rsidRPr="000071E7">
        <w:rPr>
          <w:lang w:val="en-US" w:eastAsia="es-ES_tradnl"/>
          <w:rPrChange w:id="1088" w:author="Ariel Cariaga Martínez" w:date="2024-12-29T16:11:00Z" w16du:dateUtc="2024-12-29T15:11:00Z">
            <w:rPr>
              <w:lang w:val="es-ES" w:eastAsia="es-ES_tradnl"/>
            </w:rPr>
          </w:rPrChange>
        </w:rPr>
        <w:tab/>
        <w:t xml:space="preserve">B. </w:t>
      </w:r>
      <w:proofErr w:type="spellStart"/>
      <w:r w:rsidRPr="000071E7">
        <w:rPr>
          <w:lang w:val="en-US" w:eastAsia="es-ES_tradnl"/>
          <w:rPrChange w:id="1089" w:author="Ariel Cariaga Martínez" w:date="2024-12-29T16:11:00Z" w16du:dateUtc="2024-12-29T15:11:00Z">
            <w:rPr>
              <w:lang w:val="es-ES" w:eastAsia="es-ES_tradnl"/>
            </w:rPr>
          </w:rPrChange>
        </w:rPr>
        <w:t>Besteher</w:t>
      </w:r>
      <w:proofErr w:type="spellEnd"/>
      <w:r w:rsidRPr="000071E7">
        <w:rPr>
          <w:lang w:val="en-US" w:eastAsia="es-ES_tradnl"/>
          <w:rPrChange w:id="1090" w:author="Ariel Cariaga Martínez" w:date="2024-12-29T16:11:00Z" w16du:dateUtc="2024-12-29T15:11:00Z">
            <w:rPr>
              <w:lang w:val="es-ES" w:eastAsia="es-ES_tradnl"/>
            </w:rPr>
          </w:rPrChange>
        </w:rPr>
        <w:t xml:space="preserve"> </w:t>
      </w:r>
      <w:r w:rsidRPr="000071E7">
        <w:rPr>
          <w:i/>
          <w:iCs/>
          <w:lang w:val="en-US" w:eastAsia="es-ES_tradnl"/>
          <w:rPrChange w:id="1091" w:author="Ariel Cariaga Martínez" w:date="2024-12-29T16:11:00Z" w16du:dateUtc="2024-12-29T15:11:00Z">
            <w:rPr>
              <w:i/>
              <w:iCs/>
              <w:lang w:val="es-ES" w:eastAsia="es-ES_tradnl"/>
            </w:rPr>
          </w:rPrChange>
        </w:rPr>
        <w:t>et al.</w:t>
      </w:r>
      <w:r w:rsidRPr="000071E7">
        <w:rPr>
          <w:lang w:val="en-US" w:eastAsia="es-ES_tradnl"/>
          <w:rPrChange w:id="1092" w:author="Ariel Cariaga Martínez" w:date="2024-12-29T16:11:00Z" w16du:dateUtc="2024-12-29T15:11:00Z">
            <w:rPr>
              <w:lang w:val="es-ES" w:eastAsia="es-ES_tradnl"/>
            </w:rPr>
          </w:rPrChange>
        </w:rPr>
        <w:t xml:space="preserve">, «Cortical thickness alterations and systemic inflammation define long-COVID patients with cognitive impairment», </w:t>
      </w:r>
      <w:r w:rsidRPr="000071E7">
        <w:rPr>
          <w:i/>
          <w:iCs/>
          <w:lang w:val="en-US" w:eastAsia="es-ES_tradnl"/>
          <w:rPrChange w:id="1093" w:author="Ariel Cariaga Martínez" w:date="2024-12-29T16:11:00Z" w16du:dateUtc="2024-12-29T15:11:00Z">
            <w:rPr>
              <w:i/>
              <w:iCs/>
              <w:lang w:val="es-ES" w:eastAsia="es-ES_tradnl"/>
            </w:rPr>
          </w:rPrChange>
        </w:rPr>
        <w:t xml:space="preserve">Brain. </w:t>
      </w:r>
      <w:proofErr w:type="spellStart"/>
      <w:r w:rsidRPr="000071E7">
        <w:rPr>
          <w:i/>
          <w:iCs/>
          <w:lang w:val="en-US" w:eastAsia="es-ES_tradnl"/>
          <w:rPrChange w:id="1094" w:author="Ariel Cariaga Martínez" w:date="2024-12-29T16:11:00Z" w16du:dateUtc="2024-12-29T15:11:00Z">
            <w:rPr>
              <w:i/>
              <w:iCs/>
              <w:lang w:val="es-ES" w:eastAsia="es-ES_tradnl"/>
            </w:rPr>
          </w:rPrChange>
        </w:rPr>
        <w:t>Behav</w:t>
      </w:r>
      <w:proofErr w:type="spellEnd"/>
      <w:r w:rsidRPr="000071E7">
        <w:rPr>
          <w:i/>
          <w:iCs/>
          <w:lang w:val="en-US" w:eastAsia="es-ES_tradnl"/>
          <w:rPrChange w:id="1095" w:author="Ariel Cariaga Martínez" w:date="2024-12-29T16:11:00Z" w16du:dateUtc="2024-12-29T15:11:00Z">
            <w:rPr>
              <w:i/>
              <w:iCs/>
              <w:lang w:val="es-ES" w:eastAsia="es-ES_tradnl"/>
            </w:rPr>
          </w:rPrChange>
        </w:rPr>
        <w:t>. Immun.</w:t>
      </w:r>
      <w:r w:rsidRPr="000071E7">
        <w:rPr>
          <w:lang w:val="en-US" w:eastAsia="es-ES_tradnl"/>
          <w:rPrChange w:id="1096" w:author="Ariel Cariaga Martínez" w:date="2024-12-29T16:11:00Z" w16du:dateUtc="2024-12-29T15:11:00Z">
            <w:rPr>
              <w:lang w:val="es-ES" w:eastAsia="es-ES_tradnl"/>
            </w:rPr>
          </w:rPrChange>
        </w:rPr>
        <w:t xml:space="preserve">, vol. 116, pp. 175-184, </w:t>
      </w:r>
      <w:proofErr w:type="spellStart"/>
      <w:r w:rsidRPr="000071E7">
        <w:rPr>
          <w:lang w:val="en-US" w:eastAsia="es-ES_tradnl"/>
          <w:rPrChange w:id="1097" w:author="Ariel Cariaga Martínez" w:date="2024-12-29T16:11:00Z" w16du:dateUtc="2024-12-29T15:11:00Z">
            <w:rPr>
              <w:lang w:val="es-ES" w:eastAsia="es-ES_tradnl"/>
            </w:rPr>
          </w:rPrChange>
        </w:rPr>
        <w:t>feb.</w:t>
      </w:r>
      <w:proofErr w:type="spellEnd"/>
      <w:r w:rsidRPr="000071E7">
        <w:rPr>
          <w:lang w:val="en-US" w:eastAsia="es-ES_tradnl"/>
          <w:rPrChange w:id="1098" w:author="Ariel Cariaga Martínez" w:date="2024-12-29T16:11:00Z" w16du:dateUtc="2024-12-29T15:11:00Z">
            <w:rPr>
              <w:lang w:val="es-ES" w:eastAsia="es-ES_tradnl"/>
            </w:rPr>
          </w:rPrChange>
        </w:rPr>
        <w:t xml:space="preserve"> 2024, </w:t>
      </w:r>
      <w:proofErr w:type="spellStart"/>
      <w:r w:rsidRPr="000071E7">
        <w:rPr>
          <w:lang w:val="en-US" w:eastAsia="es-ES_tradnl"/>
          <w:rPrChange w:id="1099" w:author="Ariel Cariaga Martínez" w:date="2024-12-29T16:11:00Z" w16du:dateUtc="2024-12-29T15:11:00Z">
            <w:rPr>
              <w:lang w:val="es-ES" w:eastAsia="es-ES_tradnl"/>
            </w:rPr>
          </w:rPrChange>
        </w:rPr>
        <w:t>doi</w:t>
      </w:r>
      <w:proofErr w:type="spellEnd"/>
      <w:r w:rsidRPr="000071E7">
        <w:rPr>
          <w:lang w:val="en-US" w:eastAsia="es-ES_tradnl"/>
          <w:rPrChange w:id="1100" w:author="Ariel Cariaga Martínez" w:date="2024-12-29T16:11:00Z" w16du:dateUtc="2024-12-29T15:11:00Z">
            <w:rPr>
              <w:lang w:val="es-ES" w:eastAsia="es-ES_tradnl"/>
            </w:rPr>
          </w:rPrChange>
        </w:rPr>
        <w:t>: 10.1016/j.bbi.2023.11.028.</w:t>
      </w:r>
    </w:p>
    <w:p w14:paraId="1FCA44C2" w14:textId="77777777" w:rsidR="00822A9C" w:rsidRPr="000071E7" w:rsidRDefault="00822A9C" w:rsidP="00822A9C">
      <w:pPr>
        <w:pStyle w:val="Bibliografa"/>
        <w:ind w:left="0" w:hanging="2"/>
        <w:rPr>
          <w:lang w:val="en-US" w:eastAsia="es-ES_tradnl"/>
          <w:rPrChange w:id="1101" w:author="Ariel Cariaga Martínez" w:date="2024-12-29T16:11:00Z" w16du:dateUtc="2024-12-29T15:11:00Z">
            <w:rPr>
              <w:lang w:val="es-ES" w:eastAsia="es-ES_tradnl"/>
            </w:rPr>
          </w:rPrChange>
        </w:rPr>
      </w:pPr>
      <w:r w:rsidRPr="000071E7">
        <w:rPr>
          <w:lang w:val="en-US" w:eastAsia="es-ES_tradnl"/>
          <w:rPrChange w:id="1102" w:author="Ariel Cariaga Martínez" w:date="2024-12-29T16:11:00Z" w16du:dateUtc="2024-12-29T15:11:00Z">
            <w:rPr>
              <w:lang w:val="es-ES" w:eastAsia="es-ES_tradnl"/>
            </w:rPr>
          </w:rPrChange>
        </w:rPr>
        <w:t>[22]</w:t>
      </w:r>
      <w:r w:rsidRPr="000071E7">
        <w:rPr>
          <w:lang w:val="en-US" w:eastAsia="es-ES_tradnl"/>
          <w:rPrChange w:id="1103" w:author="Ariel Cariaga Martínez" w:date="2024-12-29T16:11:00Z" w16du:dateUtc="2024-12-29T15:11:00Z">
            <w:rPr>
              <w:lang w:val="es-ES" w:eastAsia="es-ES_tradnl"/>
            </w:rPr>
          </w:rPrChange>
        </w:rPr>
        <w:tab/>
        <w:t xml:space="preserve">F. </w:t>
      </w:r>
      <w:proofErr w:type="spellStart"/>
      <w:r w:rsidRPr="000071E7">
        <w:rPr>
          <w:lang w:val="en-US" w:eastAsia="es-ES_tradnl"/>
          <w:rPrChange w:id="1104" w:author="Ariel Cariaga Martínez" w:date="2024-12-29T16:11:00Z" w16du:dateUtc="2024-12-29T15:11:00Z">
            <w:rPr>
              <w:lang w:val="es-ES" w:eastAsia="es-ES_tradnl"/>
            </w:rPr>
          </w:rPrChange>
        </w:rPr>
        <w:t>Ceban</w:t>
      </w:r>
      <w:proofErr w:type="spellEnd"/>
      <w:r w:rsidRPr="000071E7">
        <w:rPr>
          <w:lang w:val="en-US" w:eastAsia="es-ES_tradnl"/>
          <w:rPrChange w:id="1105" w:author="Ariel Cariaga Martínez" w:date="2024-12-29T16:11:00Z" w16du:dateUtc="2024-12-29T15:11:00Z">
            <w:rPr>
              <w:lang w:val="es-ES" w:eastAsia="es-ES_tradnl"/>
            </w:rPr>
          </w:rPrChange>
        </w:rPr>
        <w:t xml:space="preserve"> </w:t>
      </w:r>
      <w:r w:rsidRPr="000071E7">
        <w:rPr>
          <w:i/>
          <w:iCs/>
          <w:lang w:val="en-US" w:eastAsia="es-ES_tradnl"/>
          <w:rPrChange w:id="1106" w:author="Ariel Cariaga Martínez" w:date="2024-12-29T16:11:00Z" w16du:dateUtc="2024-12-29T15:11:00Z">
            <w:rPr>
              <w:i/>
              <w:iCs/>
              <w:lang w:val="es-ES" w:eastAsia="es-ES_tradnl"/>
            </w:rPr>
          </w:rPrChange>
        </w:rPr>
        <w:t>et al.</w:t>
      </w:r>
      <w:r w:rsidRPr="000071E7">
        <w:rPr>
          <w:lang w:val="en-US" w:eastAsia="es-ES_tradnl"/>
          <w:rPrChange w:id="1107" w:author="Ariel Cariaga Martínez" w:date="2024-12-29T16:11:00Z" w16du:dateUtc="2024-12-29T15:11:00Z">
            <w:rPr>
              <w:lang w:val="es-ES" w:eastAsia="es-ES_tradnl"/>
            </w:rPr>
          </w:rPrChange>
        </w:rPr>
        <w:t xml:space="preserve">, «Fatigue and cognitive impairment in Post-COVID-19 Syndrome: A systematic review and meta-analysis», </w:t>
      </w:r>
      <w:r w:rsidRPr="000071E7">
        <w:rPr>
          <w:i/>
          <w:iCs/>
          <w:lang w:val="en-US" w:eastAsia="es-ES_tradnl"/>
          <w:rPrChange w:id="1108" w:author="Ariel Cariaga Martínez" w:date="2024-12-29T16:11:00Z" w16du:dateUtc="2024-12-29T15:11:00Z">
            <w:rPr>
              <w:i/>
              <w:iCs/>
              <w:lang w:val="es-ES" w:eastAsia="es-ES_tradnl"/>
            </w:rPr>
          </w:rPrChange>
        </w:rPr>
        <w:t xml:space="preserve">Brain. </w:t>
      </w:r>
      <w:proofErr w:type="spellStart"/>
      <w:r w:rsidRPr="000071E7">
        <w:rPr>
          <w:i/>
          <w:iCs/>
          <w:lang w:val="en-US" w:eastAsia="es-ES_tradnl"/>
          <w:rPrChange w:id="1109" w:author="Ariel Cariaga Martínez" w:date="2024-12-29T16:11:00Z" w16du:dateUtc="2024-12-29T15:11:00Z">
            <w:rPr>
              <w:i/>
              <w:iCs/>
              <w:lang w:val="es-ES" w:eastAsia="es-ES_tradnl"/>
            </w:rPr>
          </w:rPrChange>
        </w:rPr>
        <w:t>Behav</w:t>
      </w:r>
      <w:proofErr w:type="spellEnd"/>
      <w:r w:rsidRPr="000071E7">
        <w:rPr>
          <w:i/>
          <w:iCs/>
          <w:lang w:val="en-US" w:eastAsia="es-ES_tradnl"/>
          <w:rPrChange w:id="1110" w:author="Ariel Cariaga Martínez" w:date="2024-12-29T16:11:00Z" w16du:dateUtc="2024-12-29T15:11:00Z">
            <w:rPr>
              <w:i/>
              <w:iCs/>
              <w:lang w:val="es-ES" w:eastAsia="es-ES_tradnl"/>
            </w:rPr>
          </w:rPrChange>
        </w:rPr>
        <w:t>. Immun.</w:t>
      </w:r>
      <w:r w:rsidRPr="000071E7">
        <w:rPr>
          <w:lang w:val="en-US" w:eastAsia="es-ES_tradnl"/>
          <w:rPrChange w:id="1111" w:author="Ariel Cariaga Martínez" w:date="2024-12-29T16:11:00Z" w16du:dateUtc="2024-12-29T15:11:00Z">
            <w:rPr>
              <w:lang w:val="es-ES" w:eastAsia="es-ES_tradnl"/>
            </w:rPr>
          </w:rPrChange>
        </w:rPr>
        <w:t xml:space="preserve">, vol. 101, pp. 93-135, mar. 2022, </w:t>
      </w:r>
      <w:proofErr w:type="spellStart"/>
      <w:r w:rsidRPr="000071E7">
        <w:rPr>
          <w:lang w:val="en-US" w:eastAsia="es-ES_tradnl"/>
          <w:rPrChange w:id="1112" w:author="Ariel Cariaga Martínez" w:date="2024-12-29T16:11:00Z" w16du:dateUtc="2024-12-29T15:11:00Z">
            <w:rPr>
              <w:lang w:val="es-ES" w:eastAsia="es-ES_tradnl"/>
            </w:rPr>
          </w:rPrChange>
        </w:rPr>
        <w:t>doi</w:t>
      </w:r>
      <w:proofErr w:type="spellEnd"/>
      <w:r w:rsidRPr="000071E7">
        <w:rPr>
          <w:lang w:val="en-US" w:eastAsia="es-ES_tradnl"/>
          <w:rPrChange w:id="1113" w:author="Ariel Cariaga Martínez" w:date="2024-12-29T16:11:00Z" w16du:dateUtc="2024-12-29T15:11:00Z">
            <w:rPr>
              <w:lang w:val="es-ES" w:eastAsia="es-ES_tradnl"/>
            </w:rPr>
          </w:rPrChange>
        </w:rPr>
        <w:t>: 10.1016/j.bbi.2021.12.020.</w:t>
      </w:r>
    </w:p>
    <w:p w14:paraId="2DBC959A" w14:textId="77777777" w:rsidR="00822A9C" w:rsidRPr="000071E7" w:rsidRDefault="00822A9C" w:rsidP="00822A9C">
      <w:pPr>
        <w:pStyle w:val="Bibliografa"/>
        <w:ind w:left="0" w:hanging="2"/>
        <w:rPr>
          <w:lang w:val="en-US" w:eastAsia="es-ES_tradnl"/>
          <w:rPrChange w:id="1114" w:author="Ariel Cariaga Martínez" w:date="2024-12-29T16:11:00Z" w16du:dateUtc="2024-12-29T15:11:00Z">
            <w:rPr>
              <w:lang w:val="es-ES" w:eastAsia="es-ES_tradnl"/>
            </w:rPr>
          </w:rPrChange>
        </w:rPr>
      </w:pPr>
      <w:r w:rsidRPr="000071E7">
        <w:rPr>
          <w:lang w:val="en-US" w:eastAsia="es-ES_tradnl"/>
          <w:rPrChange w:id="1115" w:author="Ariel Cariaga Martínez" w:date="2024-12-29T16:11:00Z" w16du:dateUtc="2024-12-29T15:11:00Z">
            <w:rPr>
              <w:lang w:val="es-ES" w:eastAsia="es-ES_tradnl"/>
            </w:rPr>
          </w:rPrChange>
        </w:rPr>
        <w:t>[23]</w:t>
      </w:r>
      <w:r w:rsidRPr="000071E7">
        <w:rPr>
          <w:lang w:val="en-US" w:eastAsia="es-ES_tradnl"/>
          <w:rPrChange w:id="1116" w:author="Ariel Cariaga Martínez" w:date="2024-12-29T16:11:00Z" w16du:dateUtc="2024-12-29T15:11:00Z">
            <w:rPr>
              <w:lang w:val="es-ES" w:eastAsia="es-ES_tradnl"/>
            </w:rPr>
          </w:rPrChange>
        </w:rPr>
        <w:tab/>
        <w:t xml:space="preserve">«Machine learning identifies long COVID patterns from electronic health records», </w:t>
      </w:r>
      <w:r w:rsidRPr="000071E7">
        <w:rPr>
          <w:i/>
          <w:iCs/>
          <w:lang w:val="en-US" w:eastAsia="es-ES_tradnl"/>
          <w:rPrChange w:id="1117" w:author="Ariel Cariaga Martínez" w:date="2024-12-29T16:11:00Z" w16du:dateUtc="2024-12-29T15:11:00Z">
            <w:rPr>
              <w:i/>
              <w:iCs/>
              <w:lang w:val="es-ES" w:eastAsia="es-ES_tradnl"/>
            </w:rPr>
          </w:rPrChange>
        </w:rPr>
        <w:t>Nat. Med.</w:t>
      </w:r>
      <w:r w:rsidRPr="000071E7">
        <w:rPr>
          <w:lang w:val="en-US" w:eastAsia="es-ES_tradnl"/>
          <w:rPrChange w:id="1118" w:author="Ariel Cariaga Martínez" w:date="2024-12-29T16:11:00Z" w16du:dateUtc="2024-12-29T15:11:00Z">
            <w:rPr>
              <w:lang w:val="es-ES" w:eastAsia="es-ES_tradnl"/>
            </w:rPr>
          </w:rPrChange>
        </w:rPr>
        <w:t xml:space="preserve">, vol. 29, </w:t>
      </w:r>
      <w:proofErr w:type="spellStart"/>
      <w:r w:rsidRPr="000071E7">
        <w:rPr>
          <w:lang w:val="en-US" w:eastAsia="es-ES_tradnl"/>
          <w:rPrChange w:id="1119" w:author="Ariel Cariaga Martínez" w:date="2024-12-29T16:11:00Z" w16du:dateUtc="2024-12-29T15:11:00Z">
            <w:rPr>
              <w:lang w:val="es-ES" w:eastAsia="es-ES_tradnl"/>
            </w:rPr>
          </w:rPrChange>
        </w:rPr>
        <w:t>n.</w:t>
      </w:r>
      <w:r w:rsidRPr="000071E7">
        <w:rPr>
          <w:vertAlign w:val="superscript"/>
          <w:lang w:val="en-US" w:eastAsia="es-ES_tradnl"/>
          <w:rPrChange w:id="1120" w:author="Ariel Cariaga Martínez" w:date="2024-12-29T16:11:00Z" w16du:dateUtc="2024-12-29T15:11:00Z">
            <w:rPr>
              <w:vertAlign w:val="superscript"/>
              <w:lang w:val="es-ES" w:eastAsia="es-ES_tradnl"/>
            </w:rPr>
          </w:rPrChange>
        </w:rPr>
        <w:t>o</w:t>
      </w:r>
      <w:proofErr w:type="spellEnd"/>
      <w:r w:rsidRPr="000071E7">
        <w:rPr>
          <w:lang w:val="en-US" w:eastAsia="es-ES_tradnl"/>
          <w:rPrChange w:id="1121" w:author="Ariel Cariaga Martínez" w:date="2024-12-29T16:11:00Z" w16du:dateUtc="2024-12-29T15:11:00Z">
            <w:rPr>
              <w:lang w:val="es-ES" w:eastAsia="es-ES_tradnl"/>
            </w:rPr>
          </w:rPrChange>
        </w:rPr>
        <w:t xml:space="preserve"> 1, pp. 47-48, 2023, </w:t>
      </w:r>
      <w:proofErr w:type="spellStart"/>
      <w:r w:rsidRPr="000071E7">
        <w:rPr>
          <w:lang w:val="en-US" w:eastAsia="es-ES_tradnl"/>
          <w:rPrChange w:id="1122" w:author="Ariel Cariaga Martínez" w:date="2024-12-29T16:11:00Z" w16du:dateUtc="2024-12-29T15:11:00Z">
            <w:rPr>
              <w:lang w:val="es-ES" w:eastAsia="es-ES_tradnl"/>
            </w:rPr>
          </w:rPrChange>
        </w:rPr>
        <w:t>doi</w:t>
      </w:r>
      <w:proofErr w:type="spellEnd"/>
      <w:r w:rsidRPr="000071E7">
        <w:rPr>
          <w:lang w:val="en-US" w:eastAsia="es-ES_tradnl"/>
          <w:rPrChange w:id="1123" w:author="Ariel Cariaga Martínez" w:date="2024-12-29T16:11:00Z" w16du:dateUtc="2024-12-29T15:11:00Z">
            <w:rPr>
              <w:lang w:val="es-ES" w:eastAsia="es-ES_tradnl"/>
            </w:rPr>
          </w:rPrChange>
        </w:rPr>
        <w:t>: 10.1038/s41591-022-02130-5.</w:t>
      </w:r>
    </w:p>
    <w:p w14:paraId="36C40798" w14:textId="77777777" w:rsidR="00822A9C" w:rsidRPr="000071E7" w:rsidRDefault="00822A9C" w:rsidP="00822A9C">
      <w:pPr>
        <w:pStyle w:val="Bibliografa"/>
        <w:ind w:left="0" w:hanging="2"/>
        <w:rPr>
          <w:lang w:val="en-US" w:eastAsia="es-ES_tradnl"/>
          <w:rPrChange w:id="1124" w:author="Ariel Cariaga Martínez" w:date="2024-12-29T16:11:00Z" w16du:dateUtc="2024-12-29T15:11:00Z">
            <w:rPr>
              <w:lang w:val="es-ES" w:eastAsia="es-ES_tradnl"/>
            </w:rPr>
          </w:rPrChange>
        </w:rPr>
      </w:pPr>
      <w:r w:rsidRPr="000071E7">
        <w:rPr>
          <w:lang w:val="en-US" w:eastAsia="es-ES_tradnl"/>
          <w:rPrChange w:id="1125" w:author="Ariel Cariaga Martínez" w:date="2024-12-29T16:11:00Z" w16du:dateUtc="2024-12-29T15:11:00Z">
            <w:rPr>
              <w:lang w:val="es-ES" w:eastAsia="es-ES_tradnl"/>
            </w:rPr>
          </w:rPrChange>
        </w:rPr>
        <w:t>[24]</w:t>
      </w:r>
      <w:r w:rsidRPr="000071E7">
        <w:rPr>
          <w:lang w:val="en-US" w:eastAsia="es-ES_tradnl"/>
          <w:rPrChange w:id="1126" w:author="Ariel Cariaga Martínez" w:date="2024-12-29T16:11:00Z" w16du:dateUtc="2024-12-29T15:11:00Z">
            <w:rPr>
              <w:lang w:val="es-ES" w:eastAsia="es-ES_tradnl"/>
            </w:rPr>
          </w:rPrChange>
        </w:rPr>
        <w:tab/>
        <w:t xml:space="preserve">V. A. </w:t>
      </w:r>
      <w:proofErr w:type="spellStart"/>
      <w:r w:rsidRPr="000071E7">
        <w:rPr>
          <w:lang w:val="en-US" w:eastAsia="es-ES_tradnl"/>
          <w:rPrChange w:id="1127" w:author="Ariel Cariaga Martínez" w:date="2024-12-29T16:11:00Z" w16du:dateUtc="2024-12-29T15:11:00Z">
            <w:rPr>
              <w:lang w:val="es-ES" w:eastAsia="es-ES_tradnl"/>
            </w:rPr>
          </w:rPrChange>
        </w:rPr>
        <w:t>Binson</w:t>
      </w:r>
      <w:proofErr w:type="spellEnd"/>
      <w:r w:rsidRPr="000071E7">
        <w:rPr>
          <w:lang w:val="en-US" w:eastAsia="es-ES_tradnl"/>
          <w:rPrChange w:id="1128" w:author="Ariel Cariaga Martínez" w:date="2024-12-29T16:11:00Z" w16du:dateUtc="2024-12-29T15:11:00Z">
            <w:rPr>
              <w:lang w:val="es-ES" w:eastAsia="es-ES_tradnl"/>
            </w:rPr>
          </w:rPrChange>
        </w:rPr>
        <w:t xml:space="preserve">, S. Thomas, M. </w:t>
      </w:r>
      <w:proofErr w:type="spellStart"/>
      <w:r w:rsidRPr="000071E7">
        <w:rPr>
          <w:lang w:val="en-US" w:eastAsia="es-ES_tradnl"/>
          <w:rPrChange w:id="1129" w:author="Ariel Cariaga Martínez" w:date="2024-12-29T16:11:00Z" w16du:dateUtc="2024-12-29T15:11:00Z">
            <w:rPr>
              <w:lang w:val="es-ES" w:eastAsia="es-ES_tradnl"/>
            </w:rPr>
          </w:rPrChange>
        </w:rPr>
        <w:t>Subramoniam</w:t>
      </w:r>
      <w:proofErr w:type="spellEnd"/>
      <w:r w:rsidRPr="000071E7">
        <w:rPr>
          <w:lang w:val="en-US" w:eastAsia="es-ES_tradnl"/>
          <w:rPrChange w:id="1130" w:author="Ariel Cariaga Martínez" w:date="2024-12-29T16:11:00Z" w16du:dateUtc="2024-12-29T15:11:00Z">
            <w:rPr>
              <w:lang w:val="es-ES" w:eastAsia="es-ES_tradnl"/>
            </w:rPr>
          </w:rPrChange>
        </w:rPr>
        <w:t xml:space="preserve">, J. Arun, S. Naveen, y S. Madhu, «A Review of Machine Learning Algorithms for Biomedical Applications», </w:t>
      </w:r>
      <w:r w:rsidRPr="000071E7">
        <w:rPr>
          <w:i/>
          <w:iCs/>
          <w:lang w:val="en-US" w:eastAsia="es-ES_tradnl"/>
          <w:rPrChange w:id="1131" w:author="Ariel Cariaga Martínez" w:date="2024-12-29T16:11:00Z" w16du:dateUtc="2024-12-29T15:11:00Z">
            <w:rPr>
              <w:i/>
              <w:iCs/>
              <w:lang w:val="es-ES" w:eastAsia="es-ES_tradnl"/>
            </w:rPr>
          </w:rPrChange>
        </w:rPr>
        <w:lastRenderedPageBreak/>
        <w:t>Ann. Biomed. Eng.</w:t>
      </w:r>
      <w:r w:rsidRPr="000071E7">
        <w:rPr>
          <w:lang w:val="en-US" w:eastAsia="es-ES_tradnl"/>
          <w:rPrChange w:id="1132" w:author="Ariel Cariaga Martínez" w:date="2024-12-29T16:11:00Z" w16du:dateUtc="2024-12-29T15:11:00Z">
            <w:rPr>
              <w:lang w:val="es-ES" w:eastAsia="es-ES_tradnl"/>
            </w:rPr>
          </w:rPrChange>
        </w:rPr>
        <w:t xml:space="preserve">, vol. 52, </w:t>
      </w:r>
      <w:proofErr w:type="spellStart"/>
      <w:r w:rsidRPr="000071E7">
        <w:rPr>
          <w:lang w:val="en-US" w:eastAsia="es-ES_tradnl"/>
          <w:rPrChange w:id="1133" w:author="Ariel Cariaga Martínez" w:date="2024-12-29T16:11:00Z" w16du:dateUtc="2024-12-29T15:11:00Z">
            <w:rPr>
              <w:lang w:val="es-ES" w:eastAsia="es-ES_tradnl"/>
            </w:rPr>
          </w:rPrChange>
        </w:rPr>
        <w:t>n.</w:t>
      </w:r>
      <w:r w:rsidRPr="000071E7">
        <w:rPr>
          <w:vertAlign w:val="superscript"/>
          <w:lang w:val="en-US" w:eastAsia="es-ES_tradnl"/>
          <w:rPrChange w:id="1134" w:author="Ariel Cariaga Martínez" w:date="2024-12-29T16:11:00Z" w16du:dateUtc="2024-12-29T15:11:00Z">
            <w:rPr>
              <w:vertAlign w:val="superscript"/>
              <w:lang w:val="es-ES" w:eastAsia="es-ES_tradnl"/>
            </w:rPr>
          </w:rPrChange>
        </w:rPr>
        <w:t>o</w:t>
      </w:r>
      <w:proofErr w:type="spellEnd"/>
      <w:r w:rsidRPr="000071E7">
        <w:rPr>
          <w:lang w:val="en-US" w:eastAsia="es-ES_tradnl"/>
          <w:rPrChange w:id="1135" w:author="Ariel Cariaga Martínez" w:date="2024-12-29T16:11:00Z" w16du:dateUtc="2024-12-29T15:11:00Z">
            <w:rPr>
              <w:lang w:val="es-ES" w:eastAsia="es-ES_tradnl"/>
            </w:rPr>
          </w:rPrChange>
        </w:rPr>
        <w:t xml:space="preserve"> 5, pp. 1159-1183, may 2024, </w:t>
      </w:r>
      <w:proofErr w:type="spellStart"/>
      <w:r w:rsidRPr="000071E7">
        <w:rPr>
          <w:lang w:val="en-US" w:eastAsia="es-ES_tradnl"/>
          <w:rPrChange w:id="1136" w:author="Ariel Cariaga Martínez" w:date="2024-12-29T16:11:00Z" w16du:dateUtc="2024-12-29T15:11:00Z">
            <w:rPr>
              <w:lang w:val="es-ES" w:eastAsia="es-ES_tradnl"/>
            </w:rPr>
          </w:rPrChange>
        </w:rPr>
        <w:t>doi</w:t>
      </w:r>
      <w:proofErr w:type="spellEnd"/>
      <w:r w:rsidRPr="000071E7">
        <w:rPr>
          <w:lang w:val="en-US" w:eastAsia="es-ES_tradnl"/>
          <w:rPrChange w:id="1137" w:author="Ariel Cariaga Martínez" w:date="2024-12-29T16:11:00Z" w16du:dateUtc="2024-12-29T15:11:00Z">
            <w:rPr>
              <w:lang w:val="es-ES" w:eastAsia="es-ES_tradnl"/>
            </w:rPr>
          </w:rPrChange>
        </w:rPr>
        <w:t>: 10.1007/s10439-024-03459-3.</w:t>
      </w:r>
    </w:p>
    <w:p w14:paraId="1964131C" w14:textId="77777777" w:rsidR="00822A9C" w:rsidRPr="000071E7" w:rsidRDefault="00822A9C" w:rsidP="00822A9C">
      <w:pPr>
        <w:pStyle w:val="Bibliografa"/>
        <w:ind w:left="0" w:hanging="2"/>
        <w:rPr>
          <w:lang w:val="en-US" w:eastAsia="es-ES_tradnl"/>
          <w:rPrChange w:id="1138" w:author="Ariel Cariaga Martínez" w:date="2024-12-29T16:11:00Z" w16du:dateUtc="2024-12-29T15:11:00Z">
            <w:rPr>
              <w:lang w:val="es-ES" w:eastAsia="es-ES_tradnl"/>
            </w:rPr>
          </w:rPrChange>
        </w:rPr>
      </w:pPr>
      <w:r w:rsidRPr="000071E7">
        <w:rPr>
          <w:lang w:val="en-US" w:eastAsia="es-ES_tradnl"/>
          <w:rPrChange w:id="1139" w:author="Ariel Cariaga Martínez" w:date="2024-12-29T16:11:00Z" w16du:dateUtc="2024-12-29T15:11:00Z">
            <w:rPr>
              <w:lang w:val="es-ES" w:eastAsia="es-ES_tradnl"/>
            </w:rPr>
          </w:rPrChange>
        </w:rPr>
        <w:t>[25]</w:t>
      </w:r>
      <w:r w:rsidRPr="000071E7">
        <w:rPr>
          <w:lang w:val="en-US" w:eastAsia="es-ES_tradnl"/>
          <w:rPrChange w:id="1140" w:author="Ariel Cariaga Martínez" w:date="2024-12-29T16:11:00Z" w16du:dateUtc="2024-12-29T15:11:00Z">
            <w:rPr>
              <w:lang w:val="es-ES" w:eastAsia="es-ES_tradnl"/>
            </w:rPr>
          </w:rPrChange>
        </w:rPr>
        <w:tab/>
        <w:t>P. P. Ariza-</w:t>
      </w:r>
      <w:proofErr w:type="spellStart"/>
      <w:r w:rsidRPr="000071E7">
        <w:rPr>
          <w:lang w:val="en-US" w:eastAsia="es-ES_tradnl"/>
          <w:rPrChange w:id="1141" w:author="Ariel Cariaga Martínez" w:date="2024-12-29T16:11:00Z" w16du:dateUtc="2024-12-29T15:11:00Z">
            <w:rPr>
              <w:lang w:val="es-ES" w:eastAsia="es-ES_tradnl"/>
            </w:rPr>
          </w:rPrChange>
        </w:rPr>
        <w:t>Colpas</w:t>
      </w:r>
      <w:proofErr w:type="spellEnd"/>
      <w:r w:rsidRPr="000071E7">
        <w:rPr>
          <w:lang w:val="en-US" w:eastAsia="es-ES_tradnl"/>
          <w:rPrChange w:id="1142" w:author="Ariel Cariaga Martínez" w:date="2024-12-29T16:11:00Z" w16du:dateUtc="2024-12-29T15:11:00Z">
            <w:rPr>
              <w:lang w:val="es-ES" w:eastAsia="es-ES_tradnl"/>
            </w:rPr>
          </w:rPrChange>
        </w:rPr>
        <w:t xml:space="preserve">, M. A. </w:t>
      </w:r>
      <w:proofErr w:type="spellStart"/>
      <w:r w:rsidRPr="000071E7">
        <w:rPr>
          <w:lang w:val="en-US" w:eastAsia="es-ES_tradnl"/>
          <w:rPrChange w:id="1143" w:author="Ariel Cariaga Martínez" w:date="2024-12-29T16:11:00Z" w16du:dateUtc="2024-12-29T15:11:00Z">
            <w:rPr>
              <w:lang w:val="es-ES" w:eastAsia="es-ES_tradnl"/>
            </w:rPr>
          </w:rPrChange>
        </w:rPr>
        <w:t>Piñeres</w:t>
      </w:r>
      <w:proofErr w:type="spellEnd"/>
      <w:r w:rsidRPr="000071E7">
        <w:rPr>
          <w:lang w:val="en-US" w:eastAsia="es-ES_tradnl"/>
          <w:rPrChange w:id="1144" w:author="Ariel Cariaga Martínez" w:date="2024-12-29T16:11:00Z" w16du:dateUtc="2024-12-29T15:11:00Z">
            <w:rPr>
              <w:lang w:val="es-ES" w:eastAsia="es-ES_tradnl"/>
            </w:rPr>
          </w:rPrChange>
        </w:rPr>
        <w:t xml:space="preserve">-Melo, M. A. </w:t>
      </w:r>
      <w:proofErr w:type="spellStart"/>
      <w:r w:rsidRPr="000071E7">
        <w:rPr>
          <w:lang w:val="en-US" w:eastAsia="es-ES_tradnl"/>
          <w:rPrChange w:id="1145" w:author="Ariel Cariaga Martínez" w:date="2024-12-29T16:11:00Z" w16du:dateUtc="2024-12-29T15:11:00Z">
            <w:rPr>
              <w:lang w:val="es-ES" w:eastAsia="es-ES_tradnl"/>
            </w:rPr>
          </w:rPrChange>
        </w:rPr>
        <w:t>Urina</w:t>
      </w:r>
      <w:proofErr w:type="spellEnd"/>
      <w:r w:rsidRPr="000071E7">
        <w:rPr>
          <w:lang w:val="en-US" w:eastAsia="es-ES_tradnl"/>
          <w:rPrChange w:id="1146" w:author="Ariel Cariaga Martínez" w:date="2024-12-29T16:11:00Z" w16du:dateUtc="2024-12-29T15:11:00Z">
            <w:rPr>
              <w:lang w:val="es-ES" w:eastAsia="es-ES_tradnl"/>
            </w:rPr>
          </w:rPrChange>
        </w:rPr>
        <w:t xml:space="preserve">-Triana, E. Barceló-Martinez, C. Barceló-Castellanos, y F. Roman, «Machine Learning Applied to the Analysis of Prolonged COVID Symptoms: An Analytical Review», </w:t>
      </w:r>
      <w:r w:rsidRPr="000071E7">
        <w:rPr>
          <w:i/>
          <w:iCs/>
          <w:lang w:val="en-US" w:eastAsia="es-ES_tradnl"/>
          <w:rPrChange w:id="1147" w:author="Ariel Cariaga Martínez" w:date="2024-12-29T16:11:00Z" w16du:dateUtc="2024-12-29T15:11:00Z">
            <w:rPr>
              <w:i/>
              <w:iCs/>
              <w:lang w:val="es-ES" w:eastAsia="es-ES_tradnl"/>
            </w:rPr>
          </w:rPrChange>
        </w:rPr>
        <w:t>Informatics</w:t>
      </w:r>
      <w:r w:rsidRPr="000071E7">
        <w:rPr>
          <w:lang w:val="en-US" w:eastAsia="es-ES_tradnl"/>
          <w:rPrChange w:id="1148" w:author="Ariel Cariaga Martínez" w:date="2024-12-29T16:11:00Z" w16du:dateUtc="2024-12-29T15:11:00Z">
            <w:rPr>
              <w:lang w:val="es-ES" w:eastAsia="es-ES_tradnl"/>
            </w:rPr>
          </w:rPrChange>
        </w:rPr>
        <w:t xml:space="preserve">, vol. 11, </w:t>
      </w:r>
      <w:proofErr w:type="spellStart"/>
      <w:r w:rsidRPr="000071E7">
        <w:rPr>
          <w:lang w:val="en-US" w:eastAsia="es-ES_tradnl"/>
          <w:rPrChange w:id="1149" w:author="Ariel Cariaga Martínez" w:date="2024-12-29T16:11:00Z" w16du:dateUtc="2024-12-29T15:11:00Z">
            <w:rPr>
              <w:lang w:val="es-ES" w:eastAsia="es-ES_tradnl"/>
            </w:rPr>
          </w:rPrChange>
        </w:rPr>
        <w:t>n.</w:t>
      </w:r>
      <w:r w:rsidRPr="000071E7">
        <w:rPr>
          <w:vertAlign w:val="superscript"/>
          <w:lang w:val="en-US" w:eastAsia="es-ES_tradnl"/>
          <w:rPrChange w:id="1150" w:author="Ariel Cariaga Martínez" w:date="2024-12-29T16:11:00Z" w16du:dateUtc="2024-12-29T15:11:00Z">
            <w:rPr>
              <w:vertAlign w:val="superscript"/>
              <w:lang w:val="es-ES" w:eastAsia="es-ES_tradnl"/>
            </w:rPr>
          </w:rPrChange>
        </w:rPr>
        <w:t>o</w:t>
      </w:r>
      <w:proofErr w:type="spellEnd"/>
      <w:r w:rsidRPr="000071E7">
        <w:rPr>
          <w:lang w:val="en-US" w:eastAsia="es-ES_tradnl"/>
          <w:rPrChange w:id="1151" w:author="Ariel Cariaga Martínez" w:date="2024-12-29T16:11:00Z" w16du:dateUtc="2024-12-29T15:11:00Z">
            <w:rPr>
              <w:lang w:val="es-ES" w:eastAsia="es-ES_tradnl"/>
            </w:rPr>
          </w:rPrChange>
        </w:rPr>
        <w:t xml:space="preserve"> 3, Art. </w:t>
      </w:r>
      <w:proofErr w:type="spellStart"/>
      <w:r w:rsidRPr="000071E7">
        <w:rPr>
          <w:lang w:val="en-US" w:eastAsia="es-ES_tradnl"/>
          <w:rPrChange w:id="1152" w:author="Ariel Cariaga Martínez" w:date="2024-12-29T16:11:00Z" w16du:dateUtc="2024-12-29T15:11:00Z">
            <w:rPr>
              <w:lang w:val="es-ES" w:eastAsia="es-ES_tradnl"/>
            </w:rPr>
          </w:rPrChange>
        </w:rPr>
        <w:t>n.</w:t>
      </w:r>
      <w:r w:rsidRPr="000071E7">
        <w:rPr>
          <w:vertAlign w:val="superscript"/>
          <w:lang w:val="en-US" w:eastAsia="es-ES_tradnl"/>
          <w:rPrChange w:id="1153" w:author="Ariel Cariaga Martínez" w:date="2024-12-29T16:11:00Z" w16du:dateUtc="2024-12-29T15:11:00Z">
            <w:rPr>
              <w:vertAlign w:val="superscript"/>
              <w:lang w:val="es-ES" w:eastAsia="es-ES_tradnl"/>
            </w:rPr>
          </w:rPrChange>
        </w:rPr>
        <w:t>o</w:t>
      </w:r>
      <w:proofErr w:type="spellEnd"/>
      <w:r w:rsidRPr="000071E7">
        <w:rPr>
          <w:lang w:val="en-US" w:eastAsia="es-ES_tradnl"/>
          <w:rPrChange w:id="1154" w:author="Ariel Cariaga Martínez" w:date="2024-12-29T16:11:00Z" w16du:dateUtc="2024-12-29T15:11:00Z">
            <w:rPr>
              <w:lang w:val="es-ES" w:eastAsia="es-ES_tradnl"/>
            </w:rPr>
          </w:rPrChange>
        </w:rPr>
        <w:t xml:space="preserve"> 3, </w:t>
      </w:r>
      <w:proofErr w:type="spellStart"/>
      <w:r w:rsidRPr="000071E7">
        <w:rPr>
          <w:lang w:val="en-US" w:eastAsia="es-ES_tradnl"/>
          <w:rPrChange w:id="1155" w:author="Ariel Cariaga Martínez" w:date="2024-12-29T16:11:00Z" w16du:dateUtc="2024-12-29T15:11:00Z">
            <w:rPr>
              <w:lang w:val="es-ES" w:eastAsia="es-ES_tradnl"/>
            </w:rPr>
          </w:rPrChange>
        </w:rPr>
        <w:t>sep.</w:t>
      </w:r>
      <w:proofErr w:type="spellEnd"/>
      <w:r w:rsidRPr="000071E7">
        <w:rPr>
          <w:lang w:val="en-US" w:eastAsia="es-ES_tradnl"/>
          <w:rPrChange w:id="1156" w:author="Ariel Cariaga Martínez" w:date="2024-12-29T16:11:00Z" w16du:dateUtc="2024-12-29T15:11:00Z">
            <w:rPr>
              <w:lang w:val="es-ES" w:eastAsia="es-ES_tradnl"/>
            </w:rPr>
          </w:rPrChange>
        </w:rPr>
        <w:t xml:space="preserve"> 2024, </w:t>
      </w:r>
      <w:proofErr w:type="spellStart"/>
      <w:r w:rsidRPr="000071E7">
        <w:rPr>
          <w:lang w:val="en-US" w:eastAsia="es-ES_tradnl"/>
          <w:rPrChange w:id="1157" w:author="Ariel Cariaga Martínez" w:date="2024-12-29T16:11:00Z" w16du:dateUtc="2024-12-29T15:11:00Z">
            <w:rPr>
              <w:lang w:val="es-ES" w:eastAsia="es-ES_tradnl"/>
            </w:rPr>
          </w:rPrChange>
        </w:rPr>
        <w:t>doi</w:t>
      </w:r>
      <w:proofErr w:type="spellEnd"/>
      <w:r w:rsidRPr="000071E7">
        <w:rPr>
          <w:lang w:val="en-US" w:eastAsia="es-ES_tradnl"/>
          <w:rPrChange w:id="1158" w:author="Ariel Cariaga Martínez" w:date="2024-12-29T16:11:00Z" w16du:dateUtc="2024-12-29T15:11:00Z">
            <w:rPr>
              <w:lang w:val="es-ES" w:eastAsia="es-ES_tradnl"/>
            </w:rPr>
          </w:rPrChange>
        </w:rPr>
        <w:t>: 10.3390/informatics11030048.</w:t>
      </w:r>
    </w:p>
    <w:p w14:paraId="2F3DD830" w14:textId="77777777" w:rsidR="00822A9C" w:rsidRPr="000071E7" w:rsidRDefault="00822A9C" w:rsidP="00822A9C">
      <w:pPr>
        <w:pStyle w:val="Bibliografa"/>
        <w:ind w:left="0" w:hanging="2"/>
        <w:rPr>
          <w:lang w:val="en-US" w:eastAsia="es-ES_tradnl"/>
          <w:rPrChange w:id="1159" w:author="Ariel Cariaga Martínez" w:date="2024-12-29T16:11:00Z" w16du:dateUtc="2024-12-29T15:11:00Z">
            <w:rPr>
              <w:lang w:val="es-ES" w:eastAsia="es-ES_tradnl"/>
            </w:rPr>
          </w:rPrChange>
        </w:rPr>
      </w:pPr>
      <w:r w:rsidRPr="000071E7">
        <w:rPr>
          <w:lang w:val="en-US" w:eastAsia="es-ES_tradnl"/>
          <w:rPrChange w:id="1160" w:author="Ariel Cariaga Martínez" w:date="2024-12-29T16:11:00Z" w16du:dateUtc="2024-12-29T15:11:00Z">
            <w:rPr>
              <w:lang w:val="es-ES" w:eastAsia="es-ES_tradnl"/>
            </w:rPr>
          </w:rPrChange>
        </w:rPr>
        <w:t>[26]</w:t>
      </w:r>
      <w:r w:rsidRPr="000071E7">
        <w:rPr>
          <w:lang w:val="en-US" w:eastAsia="es-ES_tradnl"/>
          <w:rPrChange w:id="1161" w:author="Ariel Cariaga Martínez" w:date="2024-12-29T16:11:00Z" w16du:dateUtc="2024-12-29T15:11:00Z">
            <w:rPr>
              <w:lang w:val="es-ES" w:eastAsia="es-ES_tradnl"/>
            </w:rPr>
          </w:rPrChange>
        </w:rPr>
        <w:tab/>
        <w:t xml:space="preserve">E. </w:t>
      </w:r>
      <w:proofErr w:type="spellStart"/>
      <w:r w:rsidRPr="000071E7">
        <w:rPr>
          <w:lang w:val="en-US" w:eastAsia="es-ES_tradnl"/>
          <w:rPrChange w:id="1162" w:author="Ariel Cariaga Martínez" w:date="2024-12-29T16:11:00Z" w16du:dateUtc="2024-12-29T15:11:00Z">
            <w:rPr>
              <w:lang w:val="es-ES" w:eastAsia="es-ES_tradnl"/>
            </w:rPr>
          </w:rPrChange>
        </w:rPr>
        <w:t>Cordelli</w:t>
      </w:r>
      <w:proofErr w:type="spellEnd"/>
      <w:r w:rsidRPr="000071E7">
        <w:rPr>
          <w:lang w:val="en-US" w:eastAsia="es-ES_tradnl"/>
          <w:rPrChange w:id="1163" w:author="Ariel Cariaga Martínez" w:date="2024-12-29T16:11:00Z" w16du:dateUtc="2024-12-29T15:11:00Z">
            <w:rPr>
              <w:lang w:val="es-ES" w:eastAsia="es-ES_tradnl"/>
            </w:rPr>
          </w:rPrChange>
        </w:rPr>
        <w:t xml:space="preserve"> </w:t>
      </w:r>
      <w:r w:rsidRPr="000071E7">
        <w:rPr>
          <w:i/>
          <w:iCs/>
          <w:lang w:val="en-US" w:eastAsia="es-ES_tradnl"/>
          <w:rPrChange w:id="1164" w:author="Ariel Cariaga Martínez" w:date="2024-12-29T16:11:00Z" w16du:dateUtc="2024-12-29T15:11:00Z">
            <w:rPr>
              <w:i/>
              <w:iCs/>
              <w:lang w:val="es-ES" w:eastAsia="es-ES_tradnl"/>
            </w:rPr>
          </w:rPrChange>
        </w:rPr>
        <w:t>et al.</w:t>
      </w:r>
      <w:r w:rsidRPr="000071E7">
        <w:rPr>
          <w:lang w:val="en-US" w:eastAsia="es-ES_tradnl"/>
          <w:rPrChange w:id="1165" w:author="Ariel Cariaga Martínez" w:date="2024-12-29T16:11:00Z" w16du:dateUtc="2024-12-29T15:11:00Z">
            <w:rPr>
              <w:lang w:val="es-ES" w:eastAsia="es-ES_tradnl"/>
            </w:rPr>
          </w:rPrChange>
        </w:rPr>
        <w:t xml:space="preserve">, «Machine learning predicts pulmonary Long Covid sequelae using clinical data», </w:t>
      </w:r>
      <w:r w:rsidRPr="000071E7">
        <w:rPr>
          <w:i/>
          <w:iCs/>
          <w:lang w:val="en-US" w:eastAsia="es-ES_tradnl"/>
          <w:rPrChange w:id="1166" w:author="Ariel Cariaga Martínez" w:date="2024-12-29T16:11:00Z" w16du:dateUtc="2024-12-29T15:11:00Z">
            <w:rPr>
              <w:i/>
              <w:iCs/>
              <w:lang w:val="es-ES" w:eastAsia="es-ES_tradnl"/>
            </w:rPr>
          </w:rPrChange>
        </w:rPr>
        <w:t xml:space="preserve">BMC Med. Inform. </w:t>
      </w:r>
      <w:proofErr w:type="spellStart"/>
      <w:r w:rsidRPr="000071E7">
        <w:rPr>
          <w:i/>
          <w:iCs/>
          <w:lang w:val="en-US" w:eastAsia="es-ES_tradnl"/>
          <w:rPrChange w:id="1167" w:author="Ariel Cariaga Martínez" w:date="2024-12-29T16:11:00Z" w16du:dateUtc="2024-12-29T15:11:00Z">
            <w:rPr>
              <w:i/>
              <w:iCs/>
              <w:lang w:val="es-ES" w:eastAsia="es-ES_tradnl"/>
            </w:rPr>
          </w:rPrChange>
        </w:rPr>
        <w:t>Decis</w:t>
      </w:r>
      <w:proofErr w:type="spellEnd"/>
      <w:r w:rsidRPr="000071E7">
        <w:rPr>
          <w:i/>
          <w:iCs/>
          <w:lang w:val="en-US" w:eastAsia="es-ES_tradnl"/>
          <w:rPrChange w:id="1168" w:author="Ariel Cariaga Martínez" w:date="2024-12-29T16:11:00Z" w16du:dateUtc="2024-12-29T15:11:00Z">
            <w:rPr>
              <w:i/>
              <w:iCs/>
              <w:lang w:val="es-ES" w:eastAsia="es-ES_tradnl"/>
            </w:rPr>
          </w:rPrChange>
        </w:rPr>
        <w:t>. Mak.</w:t>
      </w:r>
      <w:r w:rsidRPr="000071E7">
        <w:rPr>
          <w:lang w:val="en-US" w:eastAsia="es-ES_tradnl"/>
          <w:rPrChange w:id="1169" w:author="Ariel Cariaga Martínez" w:date="2024-12-29T16:11:00Z" w16du:dateUtc="2024-12-29T15:11:00Z">
            <w:rPr>
              <w:lang w:val="es-ES" w:eastAsia="es-ES_tradnl"/>
            </w:rPr>
          </w:rPrChange>
        </w:rPr>
        <w:t xml:space="preserve">, vol. 24, </w:t>
      </w:r>
      <w:proofErr w:type="spellStart"/>
      <w:r w:rsidRPr="000071E7">
        <w:rPr>
          <w:lang w:val="en-US" w:eastAsia="es-ES_tradnl"/>
          <w:rPrChange w:id="1170" w:author="Ariel Cariaga Martínez" w:date="2024-12-29T16:11:00Z" w16du:dateUtc="2024-12-29T15:11:00Z">
            <w:rPr>
              <w:lang w:val="es-ES" w:eastAsia="es-ES_tradnl"/>
            </w:rPr>
          </w:rPrChange>
        </w:rPr>
        <w:t>n.</w:t>
      </w:r>
      <w:r w:rsidRPr="000071E7">
        <w:rPr>
          <w:vertAlign w:val="superscript"/>
          <w:lang w:val="en-US" w:eastAsia="es-ES_tradnl"/>
          <w:rPrChange w:id="1171" w:author="Ariel Cariaga Martínez" w:date="2024-12-29T16:11:00Z" w16du:dateUtc="2024-12-29T15:11:00Z">
            <w:rPr>
              <w:vertAlign w:val="superscript"/>
              <w:lang w:val="es-ES" w:eastAsia="es-ES_tradnl"/>
            </w:rPr>
          </w:rPrChange>
        </w:rPr>
        <w:t>o</w:t>
      </w:r>
      <w:proofErr w:type="spellEnd"/>
      <w:r w:rsidRPr="000071E7">
        <w:rPr>
          <w:lang w:val="en-US" w:eastAsia="es-ES_tradnl"/>
          <w:rPrChange w:id="1172" w:author="Ariel Cariaga Martínez" w:date="2024-12-29T16:11:00Z" w16du:dateUtc="2024-12-29T15:11:00Z">
            <w:rPr>
              <w:lang w:val="es-ES" w:eastAsia="es-ES_tradnl"/>
            </w:rPr>
          </w:rPrChange>
        </w:rPr>
        <w:t xml:space="preserve"> 1, p. 359, </w:t>
      </w:r>
      <w:proofErr w:type="spellStart"/>
      <w:r w:rsidRPr="000071E7">
        <w:rPr>
          <w:lang w:val="en-US" w:eastAsia="es-ES_tradnl"/>
          <w:rPrChange w:id="1173" w:author="Ariel Cariaga Martínez" w:date="2024-12-29T16:11:00Z" w16du:dateUtc="2024-12-29T15:11:00Z">
            <w:rPr>
              <w:lang w:val="es-ES" w:eastAsia="es-ES_tradnl"/>
            </w:rPr>
          </w:rPrChange>
        </w:rPr>
        <w:t>nov.</w:t>
      </w:r>
      <w:proofErr w:type="spellEnd"/>
      <w:r w:rsidRPr="000071E7">
        <w:rPr>
          <w:lang w:val="en-US" w:eastAsia="es-ES_tradnl"/>
          <w:rPrChange w:id="1174" w:author="Ariel Cariaga Martínez" w:date="2024-12-29T16:11:00Z" w16du:dateUtc="2024-12-29T15:11:00Z">
            <w:rPr>
              <w:lang w:val="es-ES" w:eastAsia="es-ES_tradnl"/>
            </w:rPr>
          </w:rPrChange>
        </w:rPr>
        <w:t xml:space="preserve"> 2024, </w:t>
      </w:r>
      <w:proofErr w:type="spellStart"/>
      <w:r w:rsidRPr="000071E7">
        <w:rPr>
          <w:lang w:val="en-US" w:eastAsia="es-ES_tradnl"/>
          <w:rPrChange w:id="1175" w:author="Ariel Cariaga Martínez" w:date="2024-12-29T16:11:00Z" w16du:dateUtc="2024-12-29T15:11:00Z">
            <w:rPr>
              <w:lang w:val="es-ES" w:eastAsia="es-ES_tradnl"/>
            </w:rPr>
          </w:rPrChange>
        </w:rPr>
        <w:t>doi</w:t>
      </w:r>
      <w:proofErr w:type="spellEnd"/>
      <w:r w:rsidRPr="000071E7">
        <w:rPr>
          <w:lang w:val="en-US" w:eastAsia="es-ES_tradnl"/>
          <w:rPrChange w:id="1176" w:author="Ariel Cariaga Martínez" w:date="2024-12-29T16:11:00Z" w16du:dateUtc="2024-12-29T15:11:00Z">
            <w:rPr>
              <w:lang w:val="es-ES" w:eastAsia="es-ES_tradnl"/>
            </w:rPr>
          </w:rPrChange>
        </w:rPr>
        <w:t>: 10.1186/s12911-024-02745-3.</w:t>
      </w:r>
    </w:p>
    <w:p w14:paraId="729B7A0F" w14:textId="77777777" w:rsidR="00822A9C" w:rsidRPr="000071E7" w:rsidRDefault="00822A9C" w:rsidP="00822A9C">
      <w:pPr>
        <w:pStyle w:val="Bibliografa"/>
        <w:ind w:left="0" w:hanging="2"/>
        <w:rPr>
          <w:lang w:val="en-US" w:eastAsia="es-ES_tradnl"/>
          <w:rPrChange w:id="1177" w:author="Ariel Cariaga Martínez" w:date="2024-12-29T16:11:00Z" w16du:dateUtc="2024-12-29T15:11:00Z">
            <w:rPr>
              <w:lang w:val="es-ES" w:eastAsia="es-ES_tradnl"/>
            </w:rPr>
          </w:rPrChange>
        </w:rPr>
      </w:pPr>
      <w:r w:rsidRPr="000071E7">
        <w:rPr>
          <w:lang w:val="en-US" w:eastAsia="es-ES_tradnl"/>
          <w:rPrChange w:id="1178" w:author="Ariel Cariaga Martínez" w:date="2024-12-29T16:11:00Z" w16du:dateUtc="2024-12-29T15:11:00Z">
            <w:rPr>
              <w:lang w:val="es-ES" w:eastAsia="es-ES_tradnl"/>
            </w:rPr>
          </w:rPrChange>
        </w:rPr>
        <w:t>[27]</w:t>
      </w:r>
      <w:r w:rsidRPr="000071E7">
        <w:rPr>
          <w:lang w:val="en-US" w:eastAsia="es-ES_tradnl"/>
          <w:rPrChange w:id="1179" w:author="Ariel Cariaga Martínez" w:date="2024-12-29T16:11:00Z" w16du:dateUtc="2024-12-29T15:11:00Z">
            <w:rPr>
              <w:lang w:val="es-ES" w:eastAsia="es-ES_tradnl"/>
            </w:rPr>
          </w:rPrChange>
        </w:rPr>
        <w:tab/>
        <w:t xml:space="preserve">B. Antony </w:t>
      </w:r>
      <w:r w:rsidRPr="000071E7">
        <w:rPr>
          <w:i/>
          <w:iCs/>
          <w:lang w:val="en-US" w:eastAsia="es-ES_tradnl"/>
          <w:rPrChange w:id="1180" w:author="Ariel Cariaga Martínez" w:date="2024-12-29T16:11:00Z" w16du:dateUtc="2024-12-29T15:11:00Z">
            <w:rPr>
              <w:i/>
              <w:iCs/>
              <w:lang w:val="es-ES" w:eastAsia="es-ES_tradnl"/>
            </w:rPr>
          </w:rPrChange>
        </w:rPr>
        <w:t>et al.</w:t>
      </w:r>
      <w:r w:rsidRPr="000071E7">
        <w:rPr>
          <w:lang w:val="en-US" w:eastAsia="es-ES_tradnl"/>
          <w:rPrChange w:id="1181" w:author="Ariel Cariaga Martínez" w:date="2024-12-29T16:11:00Z" w16du:dateUtc="2024-12-29T15:11:00Z">
            <w:rPr>
              <w:lang w:val="es-ES" w:eastAsia="es-ES_tradnl"/>
            </w:rPr>
          </w:rPrChange>
        </w:rPr>
        <w:t xml:space="preserve">, «Predictive models of long COVID», </w:t>
      </w:r>
      <w:proofErr w:type="spellStart"/>
      <w:r w:rsidRPr="000071E7">
        <w:rPr>
          <w:i/>
          <w:iCs/>
          <w:lang w:val="en-US" w:eastAsia="es-ES_tradnl"/>
          <w:rPrChange w:id="1182" w:author="Ariel Cariaga Martínez" w:date="2024-12-29T16:11:00Z" w16du:dateUtc="2024-12-29T15:11:00Z">
            <w:rPr>
              <w:i/>
              <w:iCs/>
              <w:lang w:val="es-ES" w:eastAsia="es-ES_tradnl"/>
            </w:rPr>
          </w:rPrChange>
        </w:rPr>
        <w:t>eBioMedicine</w:t>
      </w:r>
      <w:proofErr w:type="spellEnd"/>
      <w:r w:rsidRPr="000071E7">
        <w:rPr>
          <w:lang w:val="en-US" w:eastAsia="es-ES_tradnl"/>
          <w:rPrChange w:id="1183" w:author="Ariel Cariaga Martínez" w:date="2024-12-29T16:11:00Z" w16du:dateUtc="2024-12-29T15:11:00Z">
            <w:rPr>
              <w:lang w:val="es-ES" w:eastAsia="es-ES_tradnl"/>
            </w:rPr>
          </w:rPrChange>
        </w:rPr>
        <w:t xml:space="preserve">, vol. 96, oct. 2023, </w:t>
      </w:r>
      <w:proofErr w:type="spellStart"/>
      <w:r w:rsidRPr="000071E7">
        <w:rPr>
          <w:lang w:val="en-US" w:eastAsia="es-ES_tradnl"/>
          <w:rPrChange w:id="1184" w:author="Ariel Cariaga Martínez" w:date="2024-12-29T16:11:00Z" w16du:dateUtc="2024-12-29T15:11:00Z">
            <w:rPr>
              <w:lang w:val="es-ES" w:eastAsia="es-ES_tradnl"/>
            </w:rPr>
          </w:rPrChange>
        </w:rPr>
        <w:t>doi</w:t>
      </w:r>
      <w:proofErr w:type="spellEnd"/>
      <w:r w:rsidRPr="000071E7">
        <w:rPr>
          <w:lang w:val="en-US" w:eastAsia="es-ES_tradnl"/>
          <w:rPrChange w:id="1185" w:author="Ariel Cariaga Martínez" w:date="2024-12-29T16:11:00Z" w16du:dateUtc="2024-12-29T15:11:00Z">
            <w:rPr>
              <w:lang w:val="es-ES" w:eastAsia="es-ES_tradnl"/>
            </w:rPr>
          </w:rPrChange>
        </w:rPr>
        <w:t>: 10.1016/j.ebiom.2023.104777.</w:t>
      </w:r>
    </w:p>
    <w:p w14:paraId="51A67C5F" w14:textId="77777777" w:rsidR="00822A9C" w:rsidRPr="00974EC5" w:rsidRDefault="00822A9C" w:rsidP="00822A9C">
      <w:pPr>
        <w:pStyle w:val="Bibliografa"/>
        <w:ind w:left="0" w:hanging="2"/>
        <w:rPr>
          <w:lang w:val="es-ES" w:eastAsia="es-ES_tradnl"/>
        </w:rPr>
      </w:pPr>
      <w:r w:rsidRPr="000071E7">
        <w:rPr>
          <w:lang w:val="en-US" w:eastAsia="es-ES_tradnl"/>
          <w:rPrChange w:id="1186" w:author="Ariel Cariaga Martínez" w:date="2024-12-29T16:11:00Z" w16du:dateUtc="2024-12-29T15:11:00Z">
            <w:rPr>
              <w:lang w:val="es-ES" w:eastAsia="es-ES_tradnl"/>
            </w:rPr>
          </w:rPrChange>
        </w:rPr>
        <w:t>[28]</w:t>
      </w:r>
      <w:r w:rsidRPr="000071E7">
        <w:rPr>
          <w:lang w:val="en-US" w:eastAsia="es-ES_tradnl"/>
          <w:rPrChange w:id="1187" w:author="Ariel Cariaga Martínez" w:date="2024-12-29T16:11:00Z" w16du:dateUtc="2024-12-29T15:11:00Z">
            <w:rPr>
              <w:lang w:val="es-ES" w:eastAsia="es-ES_tradnl"/>
            </w:rPr>
          </w:rPrChange>
        </w:rPr>
        <w:tab/>
        <w:t xml:space="preserve">«XGBoost | Proceedings of the 22nd ACM SIGKDD International Conference on Knowledge Discovery and Data Mining». </w:t>
      </w:r>
      <w:r w:rsidRPr="00974EC5">
        <w:rPr>
          <w:lang w:val="es-ES" w:eastAsia="es-ES_tradnl"/>
        </w:rPr>
        <w:t>Accedido: 26 de diciembre de 2024. [En línea]. Disponible en: https://dl.acm.org/doi/10.1145/2939672.2939785</w:t>
      </w:r>
    </w:p>
    <w:p w14:paraId="7AFE2A24" w14:textId="77777777" w:rsidR="00822A9C" w:rsidRPr="000071E7" w:rsidRDefault="00822A9C" w:rsidP="00822A9C">
      <w:pPr>
        <w:pStyle w:val="Bibliografa"/>
        <w:ind w:left="0" w:hanging="2"/>
        <w:rPr>
          <w:lang w:val="en-US" w:eastAsia="es-ES_tradnl"/>
          <w:rPrChange w:id="1188" w:author="Ariel Cariaga Martínez" w:date="2024-12-29T16:11:00Z" w16du:dateUtc="2024-12-29T15:11:00Z">
            <w:rPr>
              <w:lang w:val="es-ES" w:eastAsia="es-ES_tradnl"/>
            </w:rPr>
          </w:rPrChange>
        </w:rPr>
      </w:pPr>
      <w:r w:rsidRPr="000071E7">
        <w:rPr>
          <w:lang w:val="en-US" w:eastAsia="es-ES_tradnl"/>
          <w:rPrChange w:id="1189" w:author="Ariel Cariaga Martínez" w:date="2024-12-29T16:11:00Z" w16du:dateUtc="2024-12-29T15:11:00Z">
            <w:rPr>
              <w:lang w:val="es-ES" w:eastAsia="es-ES_tradnl"/>
            </w:rPr>
          </w:rPrChange>
        </w:rPr>
        <w:t>[29]</w:t>
      </w:r>
      <w:r w:rsidRPr="000071E7">
        <w:rPr>
          <w:lang w:val="en-US" w:eastAsia="es-ES_tradnl"/>
          <w:rPrChange w:id="1190" w:author="Ariel Cariaga Martínez" w:date="2024-12-29T16:11:00Z" w16du:dateUtc="2024-12-29T15:11:00Z">
            <w:rPr>
              <w:lang w:val="es-ES" w:eastAsia="es-ES_tradnl"/>
            </w:rPr>
          </w:rPrChange>
        </w:rPr>
        <w:tab/>
        <w:t xml:space="preserve">X. Guan </w:t>
      </w:r>
      <w:r w:rsidRPr="000071E7">
        <w:rPr>
          <w:i/>
          <w:iCs/>
          <w:lang w:val="en-US" w:eastAsia="es-ES_tradnl"/>
          <w:rPrChange w:id="1191" w:author="Ariel Cariaga Martínez" w:date="2024-12-29T16:11:00Z" w16du:dateUtc="2024-12-29T15:11:00Z">
            <w:rPr>
              <w:i/>
              <w:iCs/>
              <w:lang w:val="es-ES" w:eastAsia="es-ES_tradnl"/>
            </w:rPr>
          </w:rPrChange>
        </w:rPr>
        <w:t>et al.</w:t>
      </w:r>
      <w:r w:rsidRPr="000071E7">
        <w:rPr>
          <w:lang w:val="en-US" w:eastAsia="es-ES_tradnl"/>
          <w:rPrChange w:id="1192" w:author="Ariel Cariaga Martínez" w:date="2024-12-29T16:11:00Z" w16du:dateUtc="2024-12-29T15:11:00Z">
            <w:rPr>
              <w:lang w:val="es-ES" w:eastAsia="es-ES_tradnl"/>
            </w:rPr>
          </w:rPrChange>
        </w:rPr>
        <w:t xml:space="preserve">, «Construction of the XGBoost model for early lung cancer prediction based on metabolic indices», </w:t>
      </w:r>
      <w:r w:rsidRPr="000071E7">
        <w:rPr>
          <w:i/>
          <w:iCs/>
          <w:lang w:val="en-US" w:eastAsia="es-ES_tradnl"/>
          <w:rPrChange w:id="1193" w:author="Ariel Cariaga Martínez" w:date="2024-12-29T16:11:00Z" w16du:dateUtc="2024-12-29T15:11:00Z">
            <w:rPr>
              <w:i/>
              <w:iCs/>
              <w:lang w:val="es-ES" w:eastAsia="es-ES_tradnl"/>
            </w:rPr>
          </w:rPrChange>
        </w:rPr>
        <w:t xml:space="preserve">BMC Med. Inform. </w:t>
      </w:r>
      <w:proofErr w:type="spellStart"/>
      <w:r w:rsidRPr="000071E7">
        <w:rPr>
          <w:i/>
          <w:iCs/>
          <w:lang w:val="en-US" w:eastAsia="es-ES_tradnl"/>
          <w:rPrChange w:id="1194" w:author="Ariel Cariaga Martínez" w:date="2024-12-29T16:11:00Z" w16du:dateUtc="2024-12-29T15:11:00Z">
            <w:rPr>
              <w:i/>
              <w:iCs/>
              <w:lang w:val="es-ES" w:eastAsia="es-ES_tradnl"/>
            </w:rPr>
          </w:rPrChange>
        </w:rPr>
        <w:t>Decis</w:t>
      </w:r>
      <w:proofErr w:type="spellEnd"/>
      <w:r w:rsidRPr="000071E7">
        <w:rPr>
          <w:i/>
          <w:iCs/>
          <w:lang w:val="en-US" w:eastAsia="es-ES_tradnl"/>
          <w:rPrChange w:id="1195" w:author="Ariel Cariaga Martínez" w:date="2024-12-29T16:11:00Z" w16du:dateUtc="2024-12-29T15:11:00Z">
            <w:rPr>
              <w:i/>
              <w:iCs/>
              <w:lang w:val="es-ES" w:eastAsia="es-ES_tradnl"/>
            </w:rPr>
          </w:rPrChange>
        </w:rPr>
        <w:t>. Mak.</w:t>
      </w:r>
      <w:r w:rsidRPr="000071E7">
        <w:rPr>
          <w:lang w:val="en-US" w:eastAsia="es-ES_tradnl"/>
          <w:rPrChange w:id="1196" w:author="Ariel Cariaga Martínez" w:date="2024-12-29T16:11:00Z" w16du:dateUtc="2024-12-29T15:11:00Z">
            <w:rPr>
              <w:lang w:val="es-ES" w:eastAsia="es-ES_tradnl"/>
            </w:rPr>
          </w:rPrChange>
        </w:rPr>
        <w:t xml:space="preserve">, vol. 23, </w:t>
      </w:r>
      <w:proofErr w:type="spellStart"/>
      <w:r w:rsidRPr="000071E7">
        <w:rPr>
          <w:lang w:val="en-US" w:eastAsia="es-ES_tradnl"/>
          <w:rPrChange w:id="1197" w:author="Ariel Cariaga Martínez" w:date="2024-12-29T16:11:00Z" w16du:dateUtc="2024-12-29T15:11:00Z">
            <w:rPr>
              <w:lang w:val="es-ES" w:eastAsia="es-ES_tradnl"/>
            </w:rPr>
          </w:rPrChange>
        </w:rPr>
        <w:t>n.</w:t>
      </w:r>
      <w:r w:rsidRPr="000071E7">
        <w:rPr>
          <w:vertAlign w:val="superscript"/>
          <w:lang w:val="en-US" w:eastAsia="es-ES_tradnl"/>
          <w:rPrChange w:id="1198" w:author="Ariel Cariaga Martínez" w:date="2024-12-29T16:11:00Z" w16du:dateUtc="2024-12-29T15:11:00Z">
            <w:rPr>
              <w:vertAlign w:val="superscript"/>
              <w:lang w:val="es-ES" w:eastAsia="es-ES_tradnl"/>
            </w:rPr>
          </w:rPrChange>
        </w:rPr>
        <w:t>o</w:t>
      </w:r>
      <w:proofErr w:type="spellEnd"/>
      <w:r w:rsidRPr="000071E7">
        <w:rPr>
          <w:lang w:val="en-US" w:eastAsia="es-ES_tradnl"/>
          <w:rPrChange w:id="1199" w:author="Ariel Cariaga Martínez" w:date="2024-12-29T16:11:00Z" w16du:dateUtc="2024-12-29T15:11:00Z">
            <w:rPr>
              <w:lang w:val="es-ES" w:eastAsia="es-ES_tradnl"/>
            </w:rPr>
          </w:rPrChange>
        </w:rPr>
        <w:t xml:space="preserve"> 1, p. 107, jun. 2023, </w:t>
      </w:r>
      <w:proofErr w:type="spellStart"/>
      <w:r w:rsidRPr="000071E7">
        <w:rPr>
          <w:lang w:val="en-US" w:eastAsia="es-ES_tradnl"/>
          <w:rPrChange w:id="1200" w:author="Ariel Cariaga Martínez" w:date="2024-12-29T16:11:00Z" w16du:dateUtc="2024-12-29T15:11:00Z">
            <w:rPr>
              <w:lang w:val="es-ES" w:eastAsia="es-ES_tradnl"/>
            </w:rPr>
          </w:rPrChange>
        </w:rPr>
        <w:t>doi</w:t>
      </w:r>
      <w:proofErr w:type="spellEnd"/>
      <w:r w:rsidRPr="000071E7">
        <w:rPr>
          <w:lang w:val="en-US" w:eastAsia="es-ES_tradnl"/>
          <w:rPrChange w:id="1201" w:author="Ariel Cariaga Martínez" w:date="2024-12-29T16:11:00Z" w16du:dateUtc="2024-12-29T15:11:00Z">
            <w:rPr>
              <w:lang w:val="es-ES" w:eastAsia="es-ES_tradnl"/>
            </w:rPr>
          </w:rPrChange>
        </w:rPr>
        <w:t>: 10.1186/s12911-023-02171-x.</w:t>
      </w:r>
    </w:p>
    <w:p w14:paraId="03A39AEC" w14:textId="77777777" w:rsidR="00822A9C" w:rsidRPr="000071E7" w:rsidRDefault="00822A9C" w:rsidP="00822A9C">
      <w:pPr>
        <w:pStyle w:val="Bibliografa"/>
        <w:ind w:left="0" w:hanging="2"/>
        <w:rPr>
          <w:lang w:val="en-US" w:eastAsia="es-ES_tradnl"/>
          <w:rPrChange w:id="1202" w:author="Ariel Cariaga Martínez" w:date="2024-12-29T16:11:00Z" w16du:dateUtc="2024-12-29T15:11:00Z">
            <w:rPr>
              <w:lang w:val="es-ES" w:eastAsia="es-ES_tradnl"/>
            </w:rPr>
          </w:rPrChange>
        </w:rPr>
      </w:pPr>
      <w:r w:rsidRPr="000071E7">
        <w:rPr>
          <w:lang w:val="en-US" w:eastAsia="es-ES_tradnl"/>
          <w:rPrChange w:id="1203" w:author="Ariel Cariaga Martínez" w:date="2024-12-29T16:11:00Z" w16du:dateUtc="2024-12-29T15:11:00Z">
            <w:rPr>
              <w:lang w:val="es-ES" w:eastAsia="es-ES_tradnl"/>
            </w:rPr>
          </w:rPrChange>
        </w:rPr>
        <w:t>[30]</w:t>
      </w:r>
      <w:r w:rsidRPr="000071E7">
        <w:rPr>
          <w:lang w:val="en-US" w:eastAsia="es-ES_tradnl"/>
          <w:rPrChange w:id="1204" w:author="Ariel Cariaga Martínez" w:date="2024-12-29T16:11:00Z" w16du:dateUtc="2024-12-29T15:11:00Z">
            <w:rPr>
              <w:lang w:val="es-ES" w:eastAsia="es-ES_tradnl"/>
            </w:rPr>
          </w:rPrChange>
        </w:rPr>
        <w:tab/>
        <w:t xml:space="preserve">A. Moore y M. Bell, «XGBoost, A Novel Explainable AI Technique, in the Prediction of Myocardial Infarction: A UK Biobank Cohort Study», </w:t>
      </w:r>
      <w:r w:rsidRPr="000071E7">
        <w:rPr>
          <w:i/>
          <w:iCs/>
          <w:lang w:val="en-US" w:eastAsia="es-ES_tradnl"/>
          <w:rPrChange w:id="1205" w:author="Ariel Cariaga Martínez" w:date="2024-12-29T16:11:00Z" w16du:dateUtc="2024-12-29T15:11:00Z">
            <w:rPr>
              <w:i/>
              <w:iCs/>
              <w:lang w:val="es-ES" w:eastAsia="es-ES_tradnl"/>
            </w:rPr>
          </w:rPrChange>
        </w:rPr>
        <w:t xml:space="preserve">Clin. Med. Insights </w:t>
      </w:r>
      <w:proofErr w:type="spellStart"/>
      <w:r w:rsidRPr="000071E7">
        <w:rPr>
          <w:i/>
          <w:iCs/>
          <w:lang w:val="en-US" w:eastAsia="es-ES_tradnl"/>
          <w:rPrChange w:id="1206" w:author="Ariel Cariaga Martínez" w:date="2024-12-29T16:11:00Z" w16du:dateUtc="2024-12-29T15:11:00Z">
            <w:rPr>
              <w:i/>
              <w:iCs/>
              <w:lang w:val="es-ES" w:eastAsia="es-ES_tradnl"/>
            </w:rPr>
          </w:rPrChange>
        </w:rPr>
        <w:t>Cardiol</w:t>
      </w:r>
      <w:proofErr w:type="spellEnd"/>
      <w:r w:rsidRPr="000071E7">
        <w:rPr>
          <w:i/>
          <w:iCs/>
          <w:lang w:val="en-US" w:eastAsia="es-ES_tradnl"/>
          <w:rPrChange w:id="1207" w:author="Ariel Cariaga Martínez" w:date="2024-12-29T16:11:00Z" w16du:dateUtc="2024-12-29T15:11:00Z">
            <w:rPr>
              <w:i/>
              <w:iCs/>
              <w:lang w:val="es-ES" w:eastAsia="es-ES_tradnl"/>
            </w:rPr>
          </w:rPrChange>
        </w:rPr>
        <w:t>.</w:t>
      </w:r>
      <w:r w:rsidRPr="000071E7">
        <w:rPr>
          <w:lang w:val="en-US" w:eastAsia="es-ES_tradnl"/>
          <w:rPrChange w:id="1208" w:author="Ariel Cariaga Martínez" w:date="2024-12-29T16:11:00Z" w16du:dateUtc="2024-12-29T15:11:00Z">
            <w:rPr>
              <w:lang w:val="es-ES" w:eastAsia="es-ES_tradnl"/>
            </w:rPr>
          </w:rPrChange>
        </w:rPr>
        <w:t xml:space="preserve">, vol. 16, p. 11795468221133611, </w:t>
      </w:r>
      <w:proofErr w:type="spellStart"/>
      <w:r w:rsidRPr="000071E7">
        <w:rPr>
          <w:lang w:val="en-US" w:eastAsia="es-ES_tradnl"/>
          <w:rPrChange w:id="1209" w:author="Ariel Cariaga Martínez" w:date="2024-12-29T16:11:00Z" w16du:dateUtc="2024-12-29T15:11:00Z">
            <w:rPr>
              <w:lang w:val="es-ES" w:eastAsia="es-ES_tradnl"/>
            </w:rPr>
          </w:rPrChange>
        </w:rPr>
        <w:t>nov.</w:t>
      </w:r>
      <w:proofErr w:type="spellEnd"/>
      <w:r w:rsidRPr="000071E7">
        <w:rPr>
          <w:lang w:val="en-US" w:eastAsia="es-ES_tradnl"/>
          <w:rPrChange w:id="1210" w:author="Ariel Cariaga Martínez" w:date="2024-12-29T16:11:00Z" w16du:dateUtc="2024-12-29T15:11:00Z">
            <w:rPr>
              <w:lang w:val="es-ES" w:eastAsia="es-ES_tradnl"/>
            </w:rPr>
          </w:rPrChange>
        </w:rPr>
        <w:t xml:space="preserve"> 2022, </w:t>
      </w:r>
      <w:proofErr w:type="spellStart"/>
      <w:r w:rsidRPr="000071E7">
        <w:rPr>
          <w:lang w:val="en-US" w:eastAsia="es-ES_tradnl"/>
          <w:rPrChange w:id="1211" w:author="Ariel Cariaga Martínez" w:date="2024-12-29T16:11:00Z" w16du:dateUtc="2024-12-29T15:11:00Z">
            <w:rPr>
              <w:lang w:val="es-ES" w:eastAsia="es-ES_tradnl"/>
            </w:rPr>
          </w:rPrChange>
        </w:rPr>
        <w:t>doi</w:t>
      </w:r>
      <w:proofErr w:type="spellEnd"/>
      <w:r w:rsidRPr="000071E7">
        <w:rPr>
          <w:lang w:val="en-US" w:eastAsia="es-ES_tradnl"/>
          <w:rPrChange w:id="1212" w:author="Ariel Cariaga Martínez" w:date="2024-12-29T16:11:00Z" w16du:dateUtc="2024-12-29T15:11:00Z">
            <w:rPr>
              <w:lang w:val="es-ES" w:eastAsia="es-ES_tradnl"/>
            </w:rPr>
          </w:rPrChange>
        </w:rPr>
        <w:t>: 10.1177/11795468221133611.</w:t>
      </w:r>
    </w:p>
    <w:p w14:paraId="367AFC2B" w14:textId="77777777" w:rsidR="00822A9C" w:rsidRPr="000071E7" w:rsidRDefault="00822A9C" w:rsidP="00822A9C">
      <w:pPr>
        <w:pStyle w:val="Bibliografa"/>
        <w:ind w:left="0" w:hanging="2"/>
        <w:rPr>
          <w:lang w:val="en-US" w:eastAsia="es-ES_tradnl"/>
          <w:rPrChange w:id="1213" w:author="Ariel Cariaga Martínez" w:date="2024-12-29T16:11:00Z" w16du:dateUtc="2024-12-29T15:11:00Z">
            <w:rPr>
              <w:lang w:val="es-ES" w:eastAsia="es-ES_tradnl"/>
            </w:rPr>
          </w:rPrChange>
        </w:rPr>
      </w:pPr>
      <w:r w:rsidRPr="000071E7">
        <w:rPr>
          <w:lang w:val="en-US" w:eastAsia="es-ES_tradnl"/>
          <w:rPrChange w:id="1214" w:author="Ariel Cariaga Martínez" w:date="2024-12-29T16:11:00Z" w16du:dateUtc="2024-12-29T15:11:00Z">
            <w:rPr>
              <w:lang w:val="es-ES" w:eastAsia="es-ES_tradnl"/>
            </w:rPr>
          </w:rPrChange>
        </w:rPr>
        <w:t>[31]</w:t>
      </w:r>
      <w:r w:rsidRPr="000071E7">
        <w:rPr>
          <w:lang w:val="en-US" w:eastAsia="es-ES_tradnl"/>
          <w:rPrChange w:id="1215" w:author="Ariel Cariaga Martínez" w:date="2024-12-29T16:11:00Z" w16du:dateUtc="2024-12-29T15:11:00Z">
            <w:rPr>
              <w:lang w:val="es-ES" w:eastAsia="es-ES_tradnl"/>
            </w:rPr>
          </w:rPrChange>
        </w:rPr>
        <w:tab/>
        <w:t xml:space="preserve">W. Hong </w:t>
      </w:r>
      <w:r w:rsidRPr="000071E7">
        <w:rPr>
          <w:i/>
          <w:iCs/>
          <w:lang w:val="en-US" w:eastAsia="es-ES_tradnl"/>
          <w:rPrChange w:id="1216" w:author="Ariel Cariaga Martínez" w:date="2024-12-29T16:11:00Z" w16du:dateUtc="2024-12-29T15:11:00Z">
            <w:rPr>
              <w:i/>
              <w:iCs/>
              <w:lang w:val="es-ES" w:eastAsia="es-ES_tradnl"/>
            </w:rPr>
          </w:rPrChange>
        </w:rPr>
        <w:t>et al.</w:t>
      </w:r>
      <w:r w:rsidRPr="000071E7">
        <w:rPr>
          <w:lang w:val="en-US" w:eastAsia="es-ES_tradnl"/>
          <w:rPrChange w:id="1217" w:author="Ariel Cariaga Martínez" w:date="2024-12-29T16:11:00Z" w16du:dateUtc="2024-12-29T15:11:00Z">
            <w:rPr>
              <w:lang w:val="es-ES" w:eastAsia="es-ES_tradnl"/>
            </w:rPr>
          </w:rPrChange>
        </w:rPr>
        <w:t xml:space="preserve">, «A Comparison of XGBoost, Random Forest, and Nomograph for the Prediction of Disease Severity in Patients With COVID-19 Pneumonia: Implications of Cytokine and Immune Cell Profile», </w:t>
      </w:r>
      <w:r w:rsidRPr="000071E7">
        <w:rPr>
          <w:i/>
          <w:iCs/>
          <w:lang w:val="en-US" w:eastAsia="es-ES_tradnl"/>
          <w:rPrChange w:id="1218" w:author="Ariel Cariaga Martínez" w:date="2024-12-29T16:11:00Z" w16du:dateUtc="2024-12-29T15:11:00Z">
            <w:rPr>
              <w:i/>
              <w:iCs/>
              <w:lang w:val="es-ES" w:eastAsia="es-ES_tradnl"/>
            </w:rPr>
          </w:rPrChange>
        </w:rPr>
        <w:t xml:space="preserve">Front. Cell. Infect. </w:t>
      </w:r>
      <w:proofErr w:type="spellStart"/>
      <w:r w:rsidRPr="000071E7">
        <w:rPr>
          <w:i/>
          <w:iCs/>
          <w:lang w:val="en-US" w:eastAsia="es-ES_tradnl"/>
          <w:rPrChange w:id="1219" w:author="Ariel Cariaga Martínez" w:date="2024-12-29T16:11:00Z" w16du:dateUtc="2024-12-29T15:11:00Z">
            <w:rPr>
              <w:i/>
              <w:iCs/>
              <w:lang w:val="es-ES" w:eastAsia="es-ES_tradnl"/>
            </w:rPr>
          </w:rPrChange>
        </w:rPr>
        <w:t>Microbiol</w:t>
      </w:r>
      <w:proofErr w:type="spellEnd"/>
      <w:r w:rsidRPr="000071E7">
        <w:rPr>
          <w:i/>
          <w:iCs/>
          <w:lang w:val="en-US" w:eastAsia="es-ES_tradnl"/>
          <w:rPrChange w:id="1220" w:author="Ariel Cariaga Martínez" w:date="2024-12-29T16:11:00Z" w16du:dateUtc="2024-12-29T15:11:00Z">
            <w:rPr>
              <w:i/>
              <w:iCs/>
              <w:lang w:val="es-ES" w:eastAsia="es-ES_tradnl"/>
            </w:rPr>
          </w:rPrChange>
        </w:rPr>
        <w:t>.</w:t>
      </w:r>
      <w:r w:rsidRPr="000071E7">
        <w:rPr>
          <w:lang w:val="en-US" w:eastAsia="es-ES_tradnl"/>
          <w:rPrChange w:id="1221" w:author="Ariel Cariaga Martínez" w:date="2024-12-29T16:11:00Z" w16du:dateUtc="2024-12-29T15:11:00Z">
            <w:rPr>
              <w:lang w:val="es-ES" w:eastAsia="es-ES_tradnl"/>
            </w:rPr>
          </w:rPrChange>
        </w:rPr>
        <w:t xml:space="preserve">, vol. 12, abr. 2022, </w:t>
      </w:r>
      <w:proofErr w:type="spellStart"/>
      <w:r w:rsidRPr="000071E7">
        <w:rPr>
          <w:lang w:val="en-US" w:eastAsia="es-ES_tradnl"/>
          <w:rPrChange w:id="1222" w:author="Ariel Cariaga Martínez" w:date="2024-12-29T16:11:00Z" w16du:dateUtc="2024-12-29T15:11:00Z">
            <w:rPr>
              <w:lang w:val="es-ES" w:eastAsia="es-ES_tradnl"/>
            </w:rPr>
          </w:rPrChange>
        </w:rPr>
        <w:t>doi</w:t>
      </w:r>
      <w:proofErr w:type="spellEnd"/>
      <w:r w:rsidRPr="000071E7">
        <w:rPr>
          <w:lang w:val="en-US" w:eastAsia="es-ES_tradnl"/>
          <w:rPrChange w:id="1223" w:author="Ariel Cariaga Martínez" w:date="2024-12-29T16:11:00Z" w16du:dateUtc="2024-12-29T15:11:00Z">
            <w:rPr>
              <w:lang w:val="es-ES" w:eastAsia="es-ES_tradnl"/>
            </w:rPr>
          </w:rPrChange>
        </w:rPr>
        <w:t>: 10.3389/fcimb.2022.819267.</w:t>
      </w:r>
    </w:p>
    <w:p w14:paraId="2728CC73" w14:textId="77777777" w:rsidR="00822A9C" w:rsidRPr="000071E7" w:rsidRDefault="00822A9C" w:rsidP="00822A9C">
      <w:pPr>
        <w:pStyle w:val="Bibliografa"/>
        <w:ind w:left="0" w:hanging="2"/>
        <w:rPr>
          <w:lang w:val="en-US" w:eastAsia="es-ES_tradnl"/>
          <w:rPrChange w:id="1224" w:author="Ariel Cariaga Martínez" w:date="2024-12-29T16:11:00Z" w16du:dateUtc="2024-12-29T15:11:00Z">
            <w:rPr>
              <w:lang w:val="es-ES" w:eastAsia="es-ES_tradnl"/>
            </w:rPr>
          </w:rPrChange>
        </w:rPr>
      </w:pPr>
      <w:r w:rsidRPr="000071E7">
        <w:rPr>
          <w:lang w:val="en-US" w:eastAsia="es-ES_tradnl"/>
          <w:rPrChange w:id="1225" w:author="Ariel Cariaga Martínez" w:date="2024-12-29T16:11:00Z" w16du:dateUtc="2024-12-29T15:11:00Z">
            <w:rPr>
              <w:lang w:val="es-ES" w:eastAsia="es-ES_tradnl"/>
            </w:rPr>
          </w:rPrChange>
        </w:rPr>
        <w:t>[32]</w:t>
      </w:r>
      <w:r w:rsidRPr="000071E7">
        <w:rPr>
          <w:lang w:val="en-US" w:eastAsia="es-ES_tradnl"/>
          <w:rPrChange w:id="1226" w:author="Ariel Cariaga Martínez" w:date="2024-12-29T16:11:00Z" w16du:dateUtc="2024-12-29T15:11:00Z">
            <w:rPr>
              <w:lang w:val="es-ES" w:eastAsia="es-ES_tradnl"/>
            </w:rPr>
          </w:rPrChange>
        </w:rPr>
        <w:tab/>
        <w:t xml:space="preserve">T. Chen y C. </w:t>
      </w:r>
      <w:proofErr w:type="spellStart"/>
      <w:r w:rsidRPr="000071E7">
        <w:rPr>
          <w:lang w:val="en-US" w:eastAsia="es-ES_tradnl"/>
          <w:rPrChange w:id="1227" w:author="Ariel Cariaga Martínez" w:date="2024-12-29T16:11:00Z" w16du:dateUtc="2024-12-29T15:11:00Z">
            <w:rPr>
              <w:lang w:val="es-ES" w:eastAsia="es-ES_tradnl"/>
            </w:rPr>
          </w:rPrChange>
        </w:rPr>
        <w:t>Guestrin</w:t>
      </w:r>
      <w:proofErr w:type="spellEnd"/>
      <w:r w:rsidRPr="000071E7">
        <w:rPr>
          <w:lang w:val="en-US" w:eastAsia="es-ES_tradnl"/>
          <w:rPrChange w:id="1228" w:author="Ariel Cariaga Martínez" w:date="2024-12-29T16:11:00Z" w16du:dateUtc="2024-12-29T15:11:00Z">
            <w:rPr>
              <w:lang w:val="es-ES" w:eastAsia="es-ES_tradnl"/>
            </w:rPr>
          </w:rPrChange>
        </w:rPr>
        <w:t xml:space="preserve">, «XGBoost: A Scalable Tree Boosting System», </w:t>
      </w:r>
      <w:proofErr w:type="spellStart"/>
      <w:r w:rsidRPr="000071E7">
        <w:rPr>
          <w:lang w:val="en-US" w:eastAsia="es-ES_tradnl"/>
          <w:rPrChange w:id="1229" w:author="Ariel Cariaga Martínez" w:date="2024-12-29T16:11:00Z" w16du:dateUtc="2024-12-29T15:11:00Z">
            <w:rPr>
              <w:lang w:val="es-ES" w:eastAsia="es-ES_tradnl"/>
            </w:rPr>
          </w:rPrChange>
        </w:rPr>
        <w:t>en</w:t>
      </w:r>
      <w:proofErr w:type="spellEnd"/>
      <w:r w:rsidRPr="000071E7">
        <w:rPr>
          <w:lang w:val="en-US" w:eastAsia="es-ES_tradnl"/>
          <w:rPrChange w:id="1230" w:author="Ariel Cariaga Martínez" w:date="2024-12-29T16:11:00Z" w16du:dateUtc="2024-12-29T15:11:00Z">
            <w:rPr>
              <w:lang w:val="es-ES" w:eastAsia="es-ES_tradnl"/>
            </w:rPr>
          </w:rPrChange>
        </w:rPr>
        <w:t xml:space="preserve"> </w:t>
      </w:r>
      <w:r w:rsidRPr="000071E7">
        <w:rPr>
          <w:i/>
          <w:iCs/>
          <w:lang w:val="en-US" w:eastAsia="es-ES_tradnl"/>
          <w:rPrChange w:id="1231" w:author="Ariel Cariaga Martínez" w:date="2024-12-29T16:11:00Z" w16du:dateUtc="2024-12-29T15:11:00Z">
            <w:rPr>
              <w:i/>
              <w:iCs/>
              <w:lang w:val="es-ES" w:eastAsia="es-ES_tradnl"/>
            </w:rPr>
          </w:rPrChange>
        </w:rPr>
        <w:t>Proceedings of the 22nd ACM SIGKDD International Conference on Knowledge Discovery and Data Mining</w:t>
      </w:r>
      <w:r w:rsidRPr="000071E7">
        <w:rPr>
          <w:lang w:val="en-US" w:eastAsia="es-ES_tradnl"/>
          <w:rPrChange w:id="1232" w:author="Ariel Cariaga Martínez" w:date="2024-12-29T16:11:00Z" w16du:dateUtc="2024-12-29T15:11:00Z">
            <w:rPr>
              <w:lang w:val="es-ES" w:eastAsia="es-ES_tradnl"/>
            </w:rPr>
          </w:rPrChange>
        </w:rPr>
        <w:t xml:space="preserve">, </w:t>
      </w:r>
      <w:proofErr w:type="spellStart"/>
      <w:r w:rsidRPr="000071E7">
        <w:rPr>
          <w:lang w:val="en-US" w:eastAsia="es-ES_tradnl"/>
          <w:rPrChange w:id="1233" w:author="Ariel Cariaga Martínez" w:date="2024-12-29T16:11:00Z" w16du:dateUtc="2024-12-29T15:11:00Z">
            <w:rPr>
              <w:lang w:val="es-ES" w:eastAsia="es-ES_tradnl"/>
            </w:rPr>
          </w:rPrChange>
        </w:rPr>
        <w:t>en</w:t>
      </w:r>
      <w:proofErr w:type="spellEnd"/>
      <w:r w:rsidRPr="000071E7">
        <w:rPr>
          <w:lang w:val="en-US" w:eastAsia="es-ES_tradnl"/>
          <w:rPrChange w:id="1234" w:author="Ariel Cariaga Martínez" w:date="2024-12-29T16:11:00Z" w16du:dateUtc="2024-12-29T15:11:00Z">
            <w:rPr>
              <w:lang w:val="es-ES" w:eastAsia="es-ES_tradnl"/>
            </w:rPr>
          </w:rPrChange>
        </w:rPr>
        <w:t xml:space="preserve"> KDD ’16. New York, NY, USA: Association for Computing Machinery, ago. 2016, pp. 785-794. </w:t>
      </w:r>
      <w:proofErr w:type="spellStart"/>
      <w:r w:rsidRPr="000071E7">
        <w:rPr>
          <w:lang w:val="en-US" w:eastAsia="es-ES_tradnl"/>
          <w:rPrChange w:id="1235" w:author="Ariel Cariaga Martínez" w:date="2024-12-29T16:11:00Z" w16du:dateUtc="2024-12-29T15:11:00Z">
            <w:rPr>
              <w:lang w:val="es-ES" w:eastAsia="es-ES_tradnl"/>
            </w:rPr>
          </w:rPrChange>
        </w:rPr>
        <w:t>doi</w:t>
      </w:r>
      <w:proofErr w:type="spellEnd"/>
      <w:r w:rsidRPr="000071E7">
        <w:rPr>
          <w:lang w:val="en-US" w:eastAsia="es-ES_tradnl"/>
          <w:rPrChange w:id="1236" w:author="Ariel Cariaga Martínez" w:date="2024-12-29T16:11:00Z" w16du:dateUtc="2024-12-29T15:11:00Z">
            <w:rPr>
              <w:lang w:val="es-ES" w:eastAsia="es-ES_tradnl"/>
            </w:rPr>
          </w:rPrChange>
        </w:rPr>
        <w:t>: 10.1145/2939672.2939785.</w:t>
      </w:r>
    </w:p>
    <w:p w14:paraId="63380E8C" w14:textId="77777777" w:rsidR="00822A9C" w:rsidRPr="00974EC5" w:rsidRDefault="00822A9C" w:rsidP="00822A9C">
      <w:pPr>
        <w:pStyle w:val="Bibliografa"/>
        <w:ind w:left="0" w:hanging="2"/>
        <w:rPr>
          <w:lang w:val="es-ES" w:eastAsia="es-ES_tradnl"/>
        </w:rPr>
      </w:pPr>
      <w:r w:rsidRPr="00974EC5">
        <w:rPr>
          <w:lang w:val="es-ES" w:eastAsia="es-ES_tradnl"/>
        </w:rPr>
        <w:t>[33]</w:t>
      </w:r>
      <w:r w:rsidRPr="00974EC5">
        <w:rPr>
          <w:lang w:val="es-ES" w:eastAsia="es-ES_tradnl"/>
        </w:rPr>
        <w:tab/>
        <w:t>«</w:t>
      </w:r>
      <w:proofErr w:type="spellStart"/>
      <w:r w:rsidRPr="00974EC5">
        <w:rPr>
          <w:lang w:val="es-ES" w:eastAsia="es-ES_tradnl"/>
        </w:rPr>
        <w:t>DMwR</w:t>
      </w:r>
      <w:proofErr w:type="spellEnd"/>
      <w:r w:rsidRPr="00974EC5">
        <w:rPr>
          <w:lang w:val="es-ES" w:eastAsia="es-ES_tradnl"/>
        </w:rPr>
        <w:t xml:space="preserve"> 2nd </w:t>
      </w:r>
      <w:proofErr w:type="spellStart"/>
      <w:r w:rsidRPr="00974EC5">
        <w:rPr>
          <w:lang w:val="es-ES" w:eastAsia="es-ES_tradnl"/>
        </w:rPr>
        <w:t>Edtion</w:t>
      </w:r>
      <w:proofErr w:type="spellEnd"/>
      <w:r w:rsidRPr="00974EC5">
        <w:rPr>
          <w:lang w:val="es-ES" w:eastAsia="es-ES_tradnl"/>
        </w:rPr>
        <w:t>». Accedido: 27 de diciembre de 2024. [En línea]. Disponible en: https://ltorgo.github.io/DMwR2/</w:t>
      </w:r>
    </w:p>
    <w:p w14:paraId="78930897" w14:textId="77777777" w:rsidR="00822A9C" w:rsidRPr="000071E7" w:rsidRDefault="00822A9C" w:rsidP="00822A9C">
      <w:pPr>
        <w:pStyle w:val="Bibliografa"/>
        <w:ind w:left="0" w:hanging="2"/>
        <w:rPr>
          <w:lang w:val="en-US" w:eastAsia="es-ES_tradnl"/>
          <w:rPrChange w:id="1237" w:author="Ariel Cariaga Martínez" w:date="2024-12-29T16:11:00Z" w16du:dateUtc="2024-12-29T15:11:00Z">
            <w:rPr>
              <w:lang w:val="es-ES" w:eastAsia="es-ES_tradnl"/>
            </w:rPr>
          </w:rPrChange>
        </w:rPr>
      </w:pPr>
      <w:r w:rsidRPr="000071E7">
        <w:rPr>
          <w:lang w:val="en-US" w:eastAsia="es-ES_tradnl"/>
          <w:rPrChange w:id="1238" w:author="Ariel Cariaga Martínez" w:date="2024-12-29T16:11:00Z" w16du:dateUtc="2024-12-29T15:11:00Z">
            <w:rPr>
              <w:lang w:val="es-ES" w:eastAsia="es-ES_tradnl"/>
            </w:rPr>
          </w:rPrChange>
        </w:rPr>
        <w:t>[34]</w:t>
      </w:r>
      <w:r w:rsidRPr="000071E7">
        <w:rPr>
          <w:lang w:val="en-US" w:eastAsia="es-ES_tradnl"/>
          <w:rPrChange w:id="1239" w:author="Ariel Cariaga Martínez" w:date="2024-12-29T16:11:00Z" w16du:dateUtc="2024-12-29T15:11:00Z">
            <w:rPr>
              <w:lang w:val="es-ES" w:eastAsia="es-ES_tradnl"/>
            </w:rPr>
          </w:rPrChange>
        </w:rPr>
        <w:tab/>
        <w:t>S. Lê, J. Josse, y F. Husson, «</w:t>
      </w:r>
      <w:proofErr w:type="spellStart"/>
      <w:r w:rsidRPr="000071E7">
        <w:rPr>
          <w:lang w:val="en-US" w:eastAsia="es-ES_tradnl"/>
          <w:rPrChange w:id="1240" w:author="Ariel Cariaga Martínez" w:date="2024-12-29T16:11:00Z" w16du:dateUtc="2024-12-29T15:11:00Z">
            <w:rPr>
              <w:lang w:val="es-ES" w:eastAsia="es-ES_tradnl"/>
            </w:rPr>
          </w:rPrChange>
        </w:rPr>
        <w:t>FactoMineR</w:t>
      </w:r>
      <w:proofErr w:type="spellEnd"/>
      <w:r w:rsidRPr="000071E7">
        <w:rPr>
          <w:lang w:val="en-US" w:eastAsia="es-ES_tradnl"/>
          <w:rPrChange w:id="1241" w:author="Ariel Cariaga Martínez" w:date="2024-12-29T16:11:00Z" w16du:dateUtc="2024-12-29T15:11:00Z">
            <w:rPr>
              <w:lang w:val="es-ES" w:eastAsia="es-ES_tradnl"/>
            </w:rPr>
          </w:rPrChange>
        </w:rPr>
        <w:t xml:space="preserve">: An R Package for Multivariate Analysis», </w:t>
      </w:r>
      <w:r w:rsidRPr="000071E7">
        <w:rPr>
          <w:i/>
          <w:iCs/>
          <w:lang w:val="en-US" w:eastAsia="es-ES_tradnl"/>
          <w:rPrChange w:id="1242" w:author="Ariel Cariaga Martínez" w:date="2024-12-29T16:11:00Z" w16du:dateUtc="2024-12-29T15:11:00Z">
            <w:rPr>
              <w:i/>
              <w:iCs/>
              <w:lang w:val="es-ES" w:eastAsia="es-ES_tradnl"/>
            </w:rPr>
          </w:rPrChange>
        </w:rPr>
        <w:t xml:space="preserve">J. Stat. </w:t>
      </w:r>
      <w:proofErr w:type="spellStart"/>
      <w:r w:rsidRPr="000071E7">
        <w:rPr>
          <w:i/>
          <w:iCs/>
          <w:lang w:val="en-US" w:eastAsia="es-ES_tradnl"/>
          <w:rPrChange w:id="1243" w:author="Ariel Cariaga Martínez" w:date="2024-12-29T16:11:00Z" w16du:dateUtc="2024-12-29T15:11:00Z">
            <w:rPr>
              <w:i/>
              <w:iCs/>
              <w:lang w:val="es-ES" w:eastAsia="es-ES_tradnl"/>
            </w:rPr>
          </w:rPrChange>
        </w:rPr>
        <w:t>Softw</w:t>
      </w:r>
      <w:proofErr w:type="spellEnd"/>
      <w:r w:rsidRPr="000071E7">
        <w:rPr>
          <w:i/>
          <w:iCs/>
          <w:lang w:val="en-US" w:eastAsia="es-ES_tradnl"/>
          <w:rPrChange w:id="1244" w:author="Ariel Cariaga Martínez" w:date="2024-12-29T16:11:00Z" w16du:dateUtc="2024-12-29T15:11:00Z">
            <w:rPr>
              <w:i/>
              <w:iCs/>
              <w:lang w:val="es-ES" w:eastAsia="es-ES_tradnl"/>
            </w:rPr>
          </w:rPrChange>
        </w:rPr>
        <w:t>.</w:t>
      </w:r>
      <w:r w:rsidRPr="000071E7">
        <w:rPr>
          <w:lang w:val="en-US" w:eastAsia="es-ES_tradnl"/>
          <w:rPrChange w:id="1245" w:author="Ariel Cariaga Martínez" w:date="2024-12-29T16:11:00Z" w16du:dateUtc="2024-12-29T15:11:00Z">
            <w:rPr>
              <w:lang w:val="es-ES" w:eastAsia="es-ES_tradnl"/>
            </w:rPr>
          </w:rPrChange>
        </w:rPr>
        <w:t xml:space="preserve">, vol. 25, pp. 1-18, mar. 2008, </w:t>
      </w:r>
      <w:proofErr w:type="spellStart"/>
      <w:r w:rsidRPr="000071E7">
        <w:rPr>
          <w:lang w:val="en-US" w:eastAsia="es-ES_tradnl"/>
          <w:rPrChange w:id="1246" w:author="Ariel Cariaga Martínez" w:date="2024-12-29T16:11:00Z" w16du:dateUtc="2024-12-29T15:11:00Z">
            <w:rPr>
              <w:lang w:val="es-ES" w:eastAsia="es-ES_tradnl"/>
            </w:rPr>
          </w:rPrChange>
        </w:rPr>
        <w:t>doi</w:t>
      </w:r>
      <w:proofErr w:type="spellEnd"/>
      <w:r w:rsidRPr="000071E7">
        <w:rPr>
          <w:lang w:val="en-US" w:eastAsia="es-ES_tradnl"/>
          <w:rPrChange w:id="1247" w:author="Ariel Cariaga Martínez" w:date="2024-12-29T16:11:00Z" w16du:dateUtc="2024-12-29T15:11:00Z">
            <w:rPr>
              <w:lang w:val="es-ES" w:eastAsia="es-ES_tradnl"/>
            </w:rPr>
          </w:rPrChange>
        </w:rPr>
        <w:t>: 10.18637/jss.v025.i01.</w:t>
      </w:r>
    </w:p>
    <w:p w14:paraId="3BBD9319" w14:textId="77777777" w:rsidR="00822A9C" w:rsidRPr="00974EC5" w:rsidRDefault="00822A9C" w:rsidP="00822A9C">
      <w:pPr>
        <w:pStyle w:val="Bibliografa"/>
        <w:ind w:left="0" w:hanging="2"/>
        <w:rPr>
          <w:lang w:val="es-ES" w:eastAsia="es-ES_tradnl"/>
        </w:rPr>
      </w:pPr>
      <w:r w:rsidRPr="000071E7">
        <w:rPr>
          <w:lang w:val="en-US" w:eastAsia="es-ES_tradnl"/>
          <w:rPrChange w:id="1248" w:author="Ariel Cariaga Martínez" w:date="2024-12-29T16:11:00Z" w16du:dateUtc="2024-12-29T15:11:00Z">
            <w:rPr>
              <w:lang w:val="es-ES" w:eastAsia="es-ES_tradnl"/>
            </w:rPr>
          </w:rPrChange>
        </w:rPr>
        <w:t>[35]</w:t>
      </w:r>
      <w:r w:rsidRPr="000071E7">
        <w:rPr>
          <w:lang w:val="en-US" w:eastAsia="es-ES_tradnl"/>
          <w:rPrChange w:id="1249" w:author="Ariel Cariaga Martínez" w:date="2024-12-29T16:11:00Z" w16du:dateUtc="2024-12-29T15:11:00Z">
            <w:rPr>
              <w:lang w:val="es-ES" w:eastAsia="es-ES_tradnl"/>
            </w:rPr>
          </w:rPrChange>
        </w:rPr>
        <w:tab/>
        <w:t xml:space="preserve">«Modern Applied Statistics with S, 4th ed». </w:t>
      </w:r>
      <w:r w:rsidRPr="00974EC5">
        <w:rPr>
          <w:lang w:val="es-ES" w:eastAsia="es-ES_tradnl"/>
        </w:rPr>
        <w:t>Accedido: 27 de diciembre de 2024. [En línea]. Disponible en: https://www.stats.ox.ac.uk/pub/MASS4/</w:t>
      </w:r>
    </w:p>
    <w:p w14:paraId="72C104DD" w14:textId="77777777" w:rsidR="00822A9C" w:rsidRPr="00974EC5" w:rsidRDefault="00822A9C" w:rsidP="00822A9C">
      <w:pPr>
        <w:pStyle w:val="Bibliografa"/>
        <w:ind w:left="0" w:hanging="2"/>
        <w:rPr>
          <w:lang w:val="es-ES" w:eastAsia="es-ES_tradnl"/>
        </w:rPr>
      </w:pPr>
      <w:r w:rsidRPr="00974EC5">
        <w:rPr>
          <w:lang w:val="es-ES" w:eastAsia="es-ES_tradnl"/>
        </w:rPr>
        <w:t>[36]</w:t>
      </w:r>
      <w:r w:rsidRPr="00974EC5">
        <w:rPr>
          <w:lang w:val="es-ES" w:eastAsia="es-ES_tradnl"/>
        </w:rPr>
        <w:tab/>
        <w:t>«R Companion 3E». Accedido: 27 de diciembre de 2024. [En línea]. Disponible en: https://www.john-fox.ca/Companion/</w:t>
      </w:r>
    </w:p>
    <w:p w14:paraId="71E489DE" w14:textId="77777777" w:rsidR="00822A9C" w:rsidRPr="000071E7" w:rsidRDefault="00822A9C" w:rsidP="00822A9C">
      <w:pPr>
        <w:pStyle w:val="Bibliografa"/>
        <w:ind w:left="0" w:hanging="2"/>
        <w:rPr>
          <w:lang w:val="en-US" w:eastAsia="es-ES_tradnl"/>
          <w:rPrChange w:id="1250" w:author="Ariel Cariaga Martínez" w:date="2024-12-29T16:11:00Z" w16du:dateUtc="2024-12-29T15:11:00Z">
            <w:rPr>
              <w:lang w:val="es-ES" w:eastAsia="es-ES_tradnl"/>
            </w:rPr>
          </w:rPrChange>
        </w:rPr>
      </w:pPr>
      <w:r w:rsidRPr="000071E7">
        <w:rPr>
          <w:lang w:val="en-US" w:eastAsia="es-ES_tradnl"/>
          <w:rPrChange w:id="1251" w:author="Ariel Cariaga Martínez" w:date="2024-12-29T16:11:00Z" w16du:dateUtc="2024-12-29T15:11:00Z">
            <w:rPr>
              <w:lang w:val="es-ES" w:eastAsia="es-ES_tradnl"/>
            </w:rPr>
          </w:rPrChange>
        </w:rPr>
        <w:t>[37]</w:t>
      </w:r>
      <w:r w:rsidRPr="000071E7">
        <w:rPr>
          <w:lang w:val="en-US" w:eastAsia="es-ES_tradnl"/>
          <w:rPrChange w:id="1252" w:author="Ariel Cariaga Martínez" w:date="2024-12-29T16:11:00Z" w16du:dateUtc="2024-12-29T15:11:00Z">
            <w:rPr>
              <w:lang w:val="es-ES" w:eastAsia="es-ES_tradnl"/>
            </w:rPr>
          </w:rPrChange>
        </w:rPr>
        <w:tab/>
        <w:t xml:space="preserve">T. </w:t>
      </w:r>
      <w:proofErr w:type="spellStart"/>
      <w:r w:rsidRPr="000071E7">
        <w:rPr>
          <w:lang w:val="en-US" w:eastAsia="es-ES_tradnl"/>
          <w:rPrChange w:id="1253" w:author="Ariel Cariaga Martínez" w:date="2024-12-29T16:11:00Z" w16du:dateUtc="2024-12-29T15:11:00Z">
            <w:rPr>
              <w:lang w:val="es-ES" w:eastAsia="es-ES_tradnl"/>
            </w:rPr>
          </w:rPrChange>
        </w:rPr>
        <w:t>Hothorn</w:t>
      </w:r>
      <w:proofErr w:type="spellEnd"/>
      <w:r w:rsidRPr="000071E7">
        <w:rPr>
          <w:lang w:val="en-US" w:eastAsia="es-ES_tradnl"/>
          <w:rPrChange w:id="1254" w:author="Ariel Cariaga Martínez" w:date="2024-12-29T16:11:00Z" w16du:dateUtc="2024-12-29T15:11:00Z">
            <w:rPr>
              <w:lang w:val="es-ES" w:eastAsia="es-ES_tradnl"/>
            </w:rPr>
          </w:rPrChange>
        </w:rPr>
        <w:t xml:space="preserve">, F. Bretz, y P. Westfall, «Simultaneous inference in general parametric models», </w:t>
      </w:r>
      <w:proofErr w:type="spellStart"/>
      <w:r w:rsidRPr="000071E7">
        <w:rPr>
          <w:i/>
          <w:iCs/>
          <w:lang w:val="en-US" w:eastAsia="es-ES_tradnl"/>
          <w:rPrChange w:id="1255" w:author="Ariel Cariaga Martínez" w:date="2024-12-29T16:11:00Z" w16du:dateUtc="2024-12-29T15:11:00Z">
            <w:rPr>
              <w:i/>
              <w:iCs/>
              <w:lang w:val="es-ES" w:eastAsia="es-ES_tradnl"/>
            </w:rPr>
          </w:rPrChange>
        </w:rPr>
        <w:t>Biom</w:t>
      </w:r>
      <w:proofErr w:type="spellEnd"/>
      <w:r w:rsidRPr="000071E7">
        <w:rPr>
          <w:i/>
          <w:iCs/>
          <w:lang w:val="en-US" w:eastAsia="es-ES_tradnl"/>
          <w:rPrChange w:id="1256" w:author="Ariel Cariaga Martínez" w:date="2024-12-29T16:11:00Z" w16du:dateUtc="2024-12-29T15:11:00Z">
            <w:rPr>
              <w:i/>
              <w:iCs/>
              <w:lang w:val="es-ES" w:eastAsia="es-ES_tradnl"/>
            </w:rPr>
          </w:rPrChange>
        </w:rPr>
        <w:t xml:space="preserve">. J. </w:t>
      </w:r>
      <w:proofErr w:type="spellStart"/>
      <w:r w:rsidRPr="000071E7">
        <w:rPr>
          <w:i/>
          <w:iCs/>
          <w:lang w:val="en-US" w:eastAsia="es-ES_tradnl"/>
          <w:rPrChange w:id="1257" w:author="Ariel Cariaga Martínez" w:date="2024-12-29T16:11:00Z" w16du:dateUtc="2024-12-29T15:11:00Z">
            <w:rPr>
              <w:i/>
              <w:iCs/>
              <w:lang w:val="es-ES" w:eastAsia="es-ES_tradnl"/>
            </w:rPr>
          </w:rPrChange>
        </w:rPr>
        <w:t>Biom</w:t>
      </w:r>
      <w:proofErr w:type="spellEnd"/>
      <w:r w:rsidRPr="000071E7">
        <w:rPr>
          <w:i/>
          <w:iCs/>
          <w:lang w:val="en-US" w:eastAsia="es-ES_tradnl"/>
          <w:rPrChange w:id="1258" w:author="Ariel Cariaga Martínez" w:date="2024-12-29T16:11:00Z" w16du:dateUtc="2024-12-29T15:11:00Z">
            <w:rPr>
              <w:i/>
              <w:iCs/>
              <w:lang w:val="es-ES" w:eastAsia="es-ES_tradnl"/>
            </w:rPr>
          </w:rPrChange>
        </w:rPr>
        <w:t>. Z.</w:t>
      </w:r>
      <w:r w:rsidRPr="000071E7">
        <w:rPr>
          <w:lang w:val="en-US" w:eastAsia="es-ES_tradnl"/>
          <w:rPrChange w:id="1259" w:author="Ariel Cariaga Martínez" w:date="2024-12-29T16:11:00Z" w16du:dateUtc="2024-12-29T15:11:00Z">
            <w:rPr>
              <w:lang w:val="es-ES" w:eastAsia="es-ES_tradnl"/>
            </w:rPr>
          </w:rPrChange>
        </w:rPr>
        <w:t xml:space="preserve">, vol. 50, </w:t>
      </w:r>
      <w:proofErr w:type="spellStart"/>
      <w:r w:rsidRPr="000071E7">
        <w:rPr>
          <w:lang w:val="en-US" w:eastAsia="es-ES_tradnl"/>
          <w:rPrChange w:id="1260" w:author="Ariel Cariaga Martínez" w:date="2024-12-29T16:11:00Z" w16du:dateUtc="2024-12-29T15:11:00Z">
            <w:rPr>
              <w:lang w:val="es-ES" w:eastAsia="es-ES_tradnl"/>
            </w:rPr>
          </w:rPrChange>
        </w:rPr>
        <w:t>n.</w:t>
      </w:r>
      <w:r w:rsidRPr="000071E7">
        <w:rPr>
          <w:vertAlign w:val="superscript"/>
          <w:lang w:val="en-US" w:eastAsia="es-ES_tradnl"/>
          <w:rPrChange w:id="1261" w:author="Ariel Cariaga Martínez" w:date="2024-12-29T16:11:00Z" w16du:dateUtc="2024-12-29T15:11:00Z">
            <w:rPr>
              <w:vertAlign w:val="superscript"/>
              <w:lang w:val="es-ES" w:eastAsia="es-ES_tradnl"/>
            </w:rPr>
          </w:rPrChange>
        </w:rPr>
        <w:t>o</w:t>
      </w:r>
      <w:proofErr w:type="spellEnd"/>
      <w:r w:rsidRPr="000071E7">
        <w:rPr>
          <w:lang w:val="en-US" w:eastAsia="es-ES_tradnl"/>
          <w:rPrChange w:id="1262" w:author="Ariel Cariaga Martínez" w:date="2024-12-29T16:11:00Z" w16du:dateUtc="2024-12-29T15:11:00Z">
            <w:rPr>
              <w:lang w:val="es-ES" w:eastAsia="es-ES_tradnl"/>
            </w:rPr>
          </w:rPrChange>
        </w:rPr>
        <w:t xml:space="preserve"> 3, pp. 346-363, jun. 2008, </w:t>
      </w:r>
      <w:proofErr w:type="spellStart"/>
      <w:r w:rsidRPr="000071E7">
        <w:rPr>
          <w:lang w:val="en-US" w:eastAsia="es-ES_tradnl"/>
          <w:rPrChange w:id="1263" w:author="Ariel Cariaga Martínez" w:date="2024-12-29T16:11:00Z" w16du:dateUtc="2024-12-29T15:11:00Z">
            <w:rPr>
              <w:lang w:val="es-ES" w:eastAsia="es-ES_tradnl"/>
            </w:rPr>
          </w:rPrChange>
        </w:rPr>
        <w:t>doi</w:t>
      </w:r>
      <w:proofErr w:type="spellEnd"/>
      <w:r w:rsidRPr="000071E7">
        <w:rPr>
          <w:lang w:val="en-US" w:eastAsia="es-ES_tradnl"/>
          <w:rPrChange w:id="1264" w:author="Ariel Cariaga Martínez" w:date="2024-12-29T16:11:00Z" w16du:dateUtc="2024-12-29T15:11:00Z">
            <w:rPr>
              <w:lang w:val="es-ES" w:eastAsia="es-ES_tradnl"/>
            </w:rPr>
          </w:rPrChange>
        </w:rPr>
        <w:t>: 10.1002/bimj.200810425.</w:t>
      </w:r>
    </w:p>
    <w:p w14:paraId="678A05F4" w14:textId="77777777" w:rsidR="00822A9C" w:rsidRPr="000071E7" w:rsidRDefault="00822A9C" w:rsidP="00822A9C">
      <w:pPr>
        <w:pStyle w:val="Bibliografa"/>
        <w:ind w:left="0" w:hanging="2"/>
        <w:rPr>
          <w:lang w:val="en-US" w:eastAsia="es-ES_tradnl"/>
          <w:rPrChange w:id="1265" w:author="Ariel Cariaga Martínez" w:date="2024-12-29T16:11:00Z" w16du:dateUtc="2024-12-29T15:11:00Z">
            <w:rPr>
              <w:lang w:val="es-ES" w:eastAsia="es-ES_tradnl"/>
            </w:rPr>
          </w:rPrChange>
        </w:rPr>
      </w:pPr>
      <w:r w:rsidRPr="000071E7">
        <w:rPr>
          <w:lang w:val="en-US" w:eastAsia="es-ES_tradnl"/>
          <w:rPrChange w:id="1266" w:author="Ariel Cariaga Martínez" w:date="2024-12-29T16:11:00Z" w16du:dateUtc="2024-12-29T15:11:00Z">
            <w:rPr>
              <w:lang w:val="es-ES" w:eastAsia="es-ES_tradnl"/>
            </w:rPr>
          </w:rPrChange>
        </w:rPr>
        <w:t>[38]</w:t>
      </w:r>
      <w:r w:rsidRPr="000071E7">
        <w:rPr>
          <w:lang w:val="en-US" w:eastAsia="es-ES_tradnl"/>
          <w:rPrChange w:id="1267" w:author="Ariel Cariaga Martínez" w:date="2024-12-29T16:11:00Z" w16du:dateUtc="2024-12-29T15:11:00Z">
            <w:rPr>
              <w:lang w:val="es-ES" w:eastAsia="es-ES_tradnl"/>
            </w:rPr>
          </w:rPrChange>
        </w:rPr>
        <w:tab/>
        <w:t xml:space="preserve">X. Robin </w:t>
      </w:r>
      <w:r w:rsidRPr="000071E7">
        <w:rPr>
          <w:i/>
          <w:iCs/>
          <w:lang w:val="en-US" w:eastAsia="es-ES_tradnl"/>
          <w:rPrChange w:id="1268" w:author="Ariel Cariaga Martínez" w:date="2024-12-29T16:11:00Z" w16du:dateUtc="2024-12-29T15:11:00Z">
            <w:rPr>
              <w:i/>
              <w:iCs/>
              <w:lang w:val="es-ES" w:eastAsia="es-ES_tradnl"/>
            </w:rPr>
          </w:rPrChange>
        </w:rPr>
        <w:t>et al.</w:t>
      </w:r>
      <w:r w:rsidRPr="000071E7">
        <w:rPr>
          <w:lang w:val="en-US" w:eastAsia="es-ES_tradnl"/>
          <w:rPrChange w:id="1269" w:author="Ariel Cariaga Martínez" w:date="2024-12-29T16:11:00Z" w16du:dateUtc="2024-12-29T15:11:00Z">
            <w:rPr>
              <w:lang w:val="es-ES" w:eastAsia="es-ES_tradnl"/>
            </w:rPr>
          </w:rPrChange>
        </w:rPr>
        <w:t>, «</w:t>
      </w:r>
      <w:proofErr w:type="spellStart"/>
      <w:r w:rsidRPr="000071E7">
        <w:rPr>
          <w:lang w:val="en-US" w:eastAsia="es-ES_tradnl"/>
          <w:rPrChange w:id="1270" w:author="Ariel Cariaga Martínez" w:date="2024-12-29T16:11:00Z" w16du:dateUtc="2024-12-29T15:11:00Z">
            <w:rPr>
              <w:lang w:val="es-ES" w:eastAsia="es-ES_tradnl"/>
            </w:rPr>
          </w:rPrChange>
        </w:rPr>
        <w:t>pROC</w:t>
      </w:r>
      <w:proofErr w:type="spellEnd"/>
      <w:r w:rsidRPr="000071E7">
        <w:rPr>
          <w:lang w:val="en-US" w:eastAsia="es-ES_tradnl"/>
          <w:rPrChange w:id="1271" w:author="Ariel Cariaga Martínez" w:date="2024-12-29T16:11:00Z" w16du:dateUtc="2024-12-29T15:11:00Z">
            <w:rPr>
              <w:lang w:val="es-ES" w:eastAsia="es-ES_tradnl"/>
            </w:rPr>
          </w:rPrChange>
        </w:rPr>
        <w:t xml:space="preserve">: an open-source package for R and S+ to analyze and compare ROC curves», </w:t>
      </w:r>
      <w:r w:rsidRPr="000071E7">
        <w:rPr>
          <w:i/>
          <w:iCs/>
          <w:lang w:val="en-US" w:eastAsia="es-ES_tradnl"/>
          <w:rPrChange w:id="1272" w:author="Ariel Cariaga Martínez" w:date="2024-12-29T16:11:00Z" w16du:dateUtc="2024-12-29T15:11:00Z">
            <w:rPr>
              <w:i/>
              <w:iCs/>
              <w:lang w:val="es-ES" w:eastAsia="es-ES_tradnl"/>
            </w:rPr>
          </w:rPrChange>
        </w:rPr>
        <w:t>BMC Bioinformatics</w:t>
      </w:r>
      <w:r w:rsidRPr="000071E7">
        <w:rPr>
          <w:lang w:val="en-US" w:eastAsia="es-ES_tradnl"/>
          <w:rPrChange w:id="1273" w:author="Ariel Cariaga Martínez" w:date="2024-12-29T16:11:00Z" w16du:dateUtc="2024-12-29T15:11:00Z">
            <w:rPr>
              <w:lang w:val="es-ES" w:eastAsia="es-ES_tradnl"/>
            </w:rPr>
          </w:rPrChange>
        </w:rPr>
        <w:t xml:space="preserve">, vol. 12, </w:t>
      </w:r>
      <w:proofErr w:type="spellStart"/>
      <w:r w:rsidRPr="000071E7">
        <w:rPr>
          <w:lang w:val="en-US" w:eastAsia="es-ES_tradnl"/>
          <w:rPrChange w:id="1274" w:author="Ariel Cariaga Martínez" w:date="2024-12-29T16:11:00Z" w16du:dateUtc="2024-12-29T15:11:00Z">
            <w:rPr>
              <w:lang w:val="es-ES" w:eastAsia="es-ES_tradnl"/>
            </w:rPr>
          </w:rPrChange>
        </w:rPr>
        <w:t>n.</w:t>
      </w:r>
      <w:r w:rsidRPr="000071E7">
        <w:rPr>
          <w:vertAlign w:val="superscript"/>
          <w:lang w:val="en-US" w:eastAsia="es-ES_tradnl"/>
          <w:rPrChange w:id="1275" w:author="Ariel Cariaga Martínez" w:date="2024-12-29T16:11:00Z" w16du:dateUtc="2024-12-29T15:11:00Z">
            <w:rPr>
              <w:vertAlign w:val="superscript"/>
              <w:lang w:val="es-ES" w:eastAsia="es-ES_tradnl"/>
            </w:rPr>
          </w:rPrChange>
        </w:rPr>
        <w:t>o</w:t>
      </w:r>
      <w:proofErr w:type="spellEnd"/>
      <w:r w:rsidRPr="000071E7">
        <w:rPr>
          <w:lang w:val="en-US" w:eastAsia="es-ES_tradnl"/>
          <w:rPrChange w:id="1276" w:author="Ariel Cariaga Martínez" w:date="2024-12-29T16:11:00Z" w16du:dateUtc="2024-12-29T15:11:00Z">
            <w:rPr>
              <w:lang w:val="es-ES" w:eastAsia="es-ES_tradnl"/>
            </w:rPr>
          </w:rPrChange>
        </w:rPr>
        <w:t xml:space="preserve"> 1, p. 77, mar. 2011, </w:t>
      </w:r>
      <w:proofErr w:type="spellStart"/>
      <w:r w:rsidRPr="000071E7">
        <w:rPr>
          <w:lang w:val="en-US" w:eastAsia="es-ES_tradnl"/>
          <w:rPrChange w:id="1277" w:author="Ariel Cariaga Martínez" w:date="2024-12-29T16:11:00Z" w16du:dateUtc="2024-12-29T15:11:00Z">
            <w:rPr>
              <w:lang w:val="es-ES" w:eastAsia="es-ES_tradnl"/>
            </w:rPr>
          </w:rPrChange>
        </w:rPr>
        <w:t>doi</w:t>
      </w:r>
      <w:proofErr w:type="spellEnd"/>
      <w:r w:rsidRPr="000071E7">
        <w:rPr>
          <w:lang w:val="en-US" w:eastAsia="es-ES_tradnl"/>
          <w:rPrChange w:id="1278" w:author="Ariel Cariaga Martínez" w:date="2024-12-29T16:11:00Z" w16du:dateUtc="2024-12-29T15:11:00Z">
            <w:rPr>
              <w:lang w:val="es-ES" w:eastAsia="es-ES_tradnl"/>
            </w:rPr>
          </w:rPrChange>
        </w:rPr>
        <w:t>: 10.1186/1471-2105-12-77.</w:t>
      </w:r>
    </w:p>
    <w:p w14:paraId="22165A46" w14:textId="351348AB" w:rsidR="004C6E8E" w:rsidRPr="000071E7" w:rsidRDefault="00024CC2" w:rsidP="00822A9C">
      <w:pPr>
        <w:pStyle w:val="Bibliografa"/>
        <w:ind w:left="0" w:hanging="2"/>
        <w:rPr>
          <w:lang w:val="en-US"/>
          <w:rPrChange w:id="1279" w:author="Ariel Cariaga Martínez" w:date="2024-12-29T16:11:00Z" w16du:dateUtc="2024-12-29T15:11:00Z">
            <w:rPr>
              <w:lang w:val="es-ES"/>
            </w:rPr>
          </w:rPrChange>
        </w:rPr>
      </w:pPr>
      <w:r w:rsidRPr="00974EC5">
        <w:rPr>
          <w:lang w:val="es-ES"/>
        </w:rPr>
        <w:fldChar w:fldCharType="end"/>
      </w:r>
    </w:p>
    <w:p w14:paraId="364C6984" w14:textId="13394D17" w:rsidR="00024CC2" w:rsidRPr="000071E7" w:rsidRDefault="00024CC2">
      <w:pPr>
        <w:suppressAutoHyphens w:val="0"/>
        <w:spacing w:line="240" w:lineRule="auto"/>
        <w:ind w:leftChars="0" w:left="0" w:firstLineChars="0" w:firstLine="0"/>
        <w:textDirection w:val="lrTb"/>
        <w:textAlignment w:val="auto"/>
        <w:outlineLvl w:val="9"/>
        <w:rPr>
          <w:lang w:val="en-US"/>
          <w:rPrChange w:id="1280" w:author="Ariel Cariaga Martínez" w:date="2024-12-29T16:11:00Z" w16du:dateUtc="2024-12-29T15:11:00Z">
            <w:rPr>
              <w:lang w:val="es-ES"/>
            </w:rPr>
          </w:rPrChange>
        </w:rPr>
      </w:pPr>
      <w:r w:rsidRPr="000071E7">
        <w:rPr>
          <w:lang w:val="en-US"/>
          <w:rPrChange w:id="1281" w:author="Ariel Cariaga Martínez" w:date="2024-12-29T16:11:00Z" w16du:dateUtc="2024-12-29T15:11:00Z">
            <w:rPr>
              <w:lang w:val="es-ES"/>
            </w:rPr>
          </w:rPrChange>
        </w:rPr>
        <w:br w:type="page"/>
      </w:r>
    </w:p>
    <w:p w14:paraId="184F3311" w14:textId="77777777" w:rsidR="00024CC2" w:rsidRPr="000071E7" w:rsidRDefault="00024CC2">
      <w:pPr>
        <w:ind w:left="0" w:hanging="2"/>
        <w:rPr>
          <w:lang w:val="en-US"/>
          <w:rPrChange w:id="1282" w:author="Ariel Cariaga Martínez" w:date="2024-12-29T16:11:00Z" w16du:dateUtc="2024-12-29T15:11:00Z">
            <w:rPr>
              <w:lang w:val="es-ES"/>
            </w:rPr>
          </w:rPrChange>
        </w:rPr>
      </w:pPr>
    </w:p>
    <w:p w14:paraId="4E91E201" w14:textId="77777777" w:rsidR="004C6E8E" w:rsidRPr="00974EC5" w:rsidRDefault="0014036A">
      <w:pPr>
        <w:pStyle w:val="Ttulo1"/>
        <w:numPr>
          <w:ilvl w:val="0"/>
          <w:numId w:val="5"/>
        </w:numPr>
        <w:ind w:left="2" w:hanging="4"/>
        <w:rPr>
          <w:lang w:val="es-ES"/>
        </w:rPr>
      </w:pPr>
      <w:bookmarkStart w:id="1283" w:name="_heading=h.3as4poj" w:colFirst="0" w:colLast="0"/>
      <w:bookmarkStart w:id="1284" w:name="_Toc186096632"/>
      <w:bookmarkStart w:id="1285" w:name="_Toc186200497"/>
      <w:bookmarkStart w:id="1286" w:name="_Toc186200534"/>
      <w:bookmarkStart w:id="1287" w:name="_Toc186281847"/>
      <w:bookmarkEnd w:id="1283"/>
      <w:r w:rsidRPr="00974EC5">
        <w:rPr>
          <w:lang w:val="es-ES"/>
        </w:rPr>
        <w:t>Anexos</w:t>
      </w:r>
      <w:bookmarkEnd w:id="1284"/>
      <w:bookmarkEnd w:id="1285"/>
      <w:bookmarkEnd w:id="1286"/>
      <w:bookmarkEnd w:id="1287"/>
    </w:p>
    <w:p w14:paraId="4D983181" w14:textId="77777777" w:rsidR="004C6E8E" w:rsidRPr="00974EC5" w:rsidRDefault="004C6E8E">
      <w:pPr>
        <w:ind w:left="0" w:hanging="2"/>
        <w:rPr>
          <w:lang w:val="es-ES"/>
        </w:rPr>
      </w:pPr>
    </w:p>
    <w:p w14:paraId="62B00657" w14:textId="77777777" w:rsidR="004C6E8E" w:rsidRPr="00974EC5" w:rsidRDefault="0014036A">
      <w:pPr>
        <w:ind w:left="0" w:hanging="2"/>
        <w:rPr>
          <w:highlight w:val="yellow"/>
          <w:lang w:val="es-ES"/>
        </w:rPr>
      </w:pPr>
      <w:bookmarkStart w:id="1288" w:name="_Toc186096633"/>
      <w:bookmarkStart w:id="1289" w:name="_Toc186200498"/>
      <w:r w:rsidRPr="00974EC5">
        <w:rPr>
          <w:highlight w:val="yellow"/>
          <w:lang w:val="es-ES"/>
        </w:rPr>
        <w:t>Listado de apartados que son demasiado extensos para incluir en la memoria y tienen un carácter autocontenido (por ejemplo, manuales de usuario, manuales de instalación, etc.)</w:t>
      </w:r>
      <w:bookmarkEnd w:id="1288"/>
      <w:bookmarkEnd w:id="1289"/>
    </w:p>
    <w:p w14:paraId="15F027B3" w14:textId="77777777" w:rsidR="004C6E8E" w:rsidRPr="00974EC5" w:rsidRDefault="0014036A">
      <w:pPr>
        <w:ind w:left="0" w:hanging="2"/>
        <w:rPr>
          <w:highlight w:val="yellow"/>
          <w:lang w:val="es-ES"/>
        </w:rPr>
      </w:pPr>
      <w:r w:rsidRPr="00974EC5">
        <w:rPr>
          <w:highlight w:val="yellow"/>
          <w:lang w:val="es-ES"/>
        </w:rPr>
        <w:t> </w:t>
      </w:r>
    </w:p>
    <w:p w14:paraId="392FCDAD" w14:textId="77777777" w:rsidR="004C6E8E" w:rsidRPr="00974EC5" w:rsidRDefault="0014036A">
      <w:pPr>
        <w:ind w:left="0" w:hanging="2"/>
        <w:rPr>
          <w:highlight w:val="yellow"/>
          <w:lang w:val="es-ES"/>
        </w:rPr>
      </w:pPr>
      <w:bookmarkStart w:id="1290" w:name="_Toc186096634"/>
      <w:bookmarkStart w:id="1291" w:name="_Toc186200499"/>
      <w:r w:rsidRPr="00974EC5">
        <w:rPr>
          <w:highlight w:val="yellow"/>
          <w:lang w:val="es-ES"/>
        </w:rPr>
        <w:t>Dependiendo del tipo de trabajo, es posible que no sea necesario añadir ningún anexo.</w:t>
      </w:r>
      <w:bookmarkEnd w:id="1290"/>
      <w:bookmarkEnd w:id="1291"/>
    </w:p>
    <w:p w14:paraId="79F242E8" w14:textId="77777777" w:rsidR="004C6E8E" w:rsidRPr="00974EC5" w:rsidRDefault="004C6E8E">
      <w:pPr>
        <w:ind w:left="0" w:hanging="2"/>
        <w:rPr>
          <w:lang w:val="es-ES"/>
        </w:rPr>
      </w:pPr>
    </w:p>
    <w:p w14:paraId="2F02522D" w14:textId="77777777" w:rsidR="006A2C3B" w:rsidRPr="00974EC5" w:rsidRDefault="006A2C3B">
      <w:pPr>
        <w:ind w:left="0" w:hanging="2"/>
        <w:rPr>
          <w:lang w:val="es-ES"/>
        </w:rPr>
      </w:pPr>
    </w:p>
    <w:p w14:paraId="2563F107" w14:textId="2B074186" w:rsidR="006A2C3B" w:rsidRPr="00974EC5" w:rsidRDefault="009D4FCF">
      <w:pPr>
        <w:ind w:left="0" w:hanging="2"/>
        <w:rPr>
          <w:b/>
          <w:bCs/>
          <w:lang w:val="es-ES"/>
        </w:rPr>
      </w:pPr>
      <w:bookmarkStart w:id="1292" w:name="_Toc186096635"/>
      <w:bookmarkStart w:id="1293" w:name="_Toc186200500"/>
      <w:r w:rsidRPr="00974EC5">
        <w:rPr>
          <w:b/>
          <w:bCs/>
          <w:lang w:val="es-ES"/>
        </w:rPr>
        <w:t>ANEXO 1: BREVE DESCRIPCIÓN DE ALGUNOS DE LAS PRUEBAS NEUROPSICOLÓGICAS UTILIZADAS</w:t>
      </w:r>
      <w:bookmarkEnd w:id="1292"/>
      <w:bookmarkEnd w:id="1293"/>
      <w:r w:rsidRPr="00974EC5">
        <w:rPr>
          <w:b/>
          <w:bCs/>
          <w:lang w:val="es-ES"/>
        </w:rPr>
        <w:t xml:space="preserve"> EN ESTE TRABAJO.</w:t>
      </w:r>
    </w:p>
    <w:p w14:paraId="421FD4EA" w14:textId="77777777" w:rsidR="006A2C3B" w:rsidRPr="00974EC5" w:rsidRDefault="006A2C3B">
      <w:pPr>
        <w:ind w:left="0" w:hanging="2"/>
        <w:rPr>
          <w:lang w:val="es-ES"/>
        </w:rPr>
      </w:pPr>
    </w:p>
    <w:p w14:paraId="38A95F9E" w14:textId="309ADDAA" w:rsidR="00B44916" w:rsidRPr="00974EC5"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974EC5">
        <w:rPr>
          <w:rFonts w:eastAsia="Times New Roman"/>
          <w:b/>
          <w:bCs/>
          <w:color w:val="000000"/>
          <w:position w:val="0"/>
          <w:lang w:val="es-ES" w:eastAsia="es-ES_tradnl"/>
        </w:rPr>
        <w:t>Digit</w:t>
      </w:r>
      <w:proofErr w:type="spellEnd"/>
      <w:r w:rsidRPr="00974EC5">
        <w:rPr>
          <w:rFonts w:eastAsia="Times New Roman"/>
          <w:b/>
          <w:bCs/>
          <w:color w:val="000000"/>
          <w:position w:val="0"/>
          <w:lang w:val="es-ES" w:eastAsia="es-ES_tradnl"/>
        </w:rPr>
        <w:t xml:space="preserve"> </w:t>
      </w:r>
      <w:proofErr w:type="spellStart"/>
      <w:r w:rsidRPr="00974EC5">
        <w:rPr>
          <w:rFonts w:eastAsia="Times New Roman"/>
          <w:b/>
          <w:bCs/>
          <w:color w:val="000000"/>
          <w:position w:val="0"/>
          <w:lang w:val="es-ES" w:eastAsia="es-ES_tradnl"/>
        </w:rPr>
        <w:t>Span</w:t>
      </w:r>
      <w:proofErr w:type="spellEnd"/>
      <w:r w:rsidRPr="00974EC5">
        <w:rPr>
          <w:rFonts w:eastAsia="Times New Roman"/>
          <w:b/>
          <w:bCs/>
          <w:color w:val="000000"/>
          <w:position w:val="0"/>
          <w:lang w:val="es-ES" w:eastAsia="es-ES_tradnl"/>
        </w:rPr>
        <w:t xml:space="preserve"> </w:t>
      </w:r>
      <w:proofErr w:type="spellStart"/>
      <w:r w:rsidRPr="00974EC5">
        <w:rPr>
          <w:rFonts w:eastAsia="Times New Roman"/>
          <w:b/>
          <w:bCs/>
          <w:color w:val="000000"/>
          <w:position w:val="0"/>
          <w:lang w:val="es-ES" w:eastAsia="es-ES_tradnl"/>
        </w:rPr>
        <w:t>Backward</w:t>
      </w:r>
      <w:proofErr w:type="spellEnd"/>
      <w:r w:rsidRPr="00974EC5">
        <w:rPr>
          <w:rFonts w:eastAsia="Times New Roman"/>
          <w:b/>
          <w:bCs/>
          <w:color w:val="000000"/>
          <w:position w:val="0"/>
          <w:lang w:val="es-ES" w:eastAsia="es-ES_tradnl"/>
        </w:rPr>
        <w:t xml:space="preserve"> (WAIS-III)</w:t>
      </w:r>
      <w:r w:rsidRPr="00974EC5">
        <w:rPr>
          <w:rFonts w:eastAsia="Times New Roman"/>
          <w:color w:val="000000"/>
          <w:position w:val="0"/>
          <w:lang w:val="es-ES" w:eastAsia="es-ES_tradnl"/>
        </w:rPr>
        <w:t xml:space="preserve">: </w:t>
      </w:r>
      <w:r w:rsidR="009D4FCF" w:rsidRPr="00974EC5">
        <w:rPr>
          <w:rFonts w:eastAsia="Times New Roman"/>
          <w:color w:val="000000"/>
          <w:position w:val="0"/>
          <w:lang w:val="es-ES" w:eastAsia="es-ES_tradnl"/>
        </w:rPr>
        <w:t>e</w:t>
      </w:r>
      <w:r w:rsidRPr="00974EC5">
        <w:rPr>
          <w:rFonts w:eastAsia="Times New Roman"/>
          <w:color w:val="000000"/>
          <w:position w:val="0"/>
          <w:lang w:val="es-ES" w:eastAsia="es-ES_tradnl"/>
        </w:rPr>
        <w:t>valúa la memoria de trabajo al pedirle al sujeto repetir una serie de números en orden inverso al presentado.</w:t>
      </w:r>
    </w:p>
    <w:p w14:paraId="54C60D62" w14:textId="06A1939B" w:rsidR="00B44916" w:rsidRPr="00974EC5"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974EC5">
        <w:rPr>
          <w:rFonts w:eastAsia="Times New Roman"/>
          <w:b/>
          <w:bCs/>
          <w:color w:val="000000"/>
          <w:position w:val="0"/>
          <w:lang w:val="es-ES" w:eastAsia="es-ES_tradnl"/>
        </w:rPr>
        <w:t xml:space="preserve">TMT B - A (Trail </w:t>
      </w:r>
      <w:proofErr w:type="spellStart"/>
      <w:r w:rsidRPr="00974EC5">
        <w:rPr>
          <w:rFonts w:eastAsia="Times New Roman"/>
          <w:b/>
          <w:bCs/>
          <w:color w:val="000000"/>
          <w:position w:val="0"/>
          <w:lang w:val="es-ES" w:eastAsia="es-ES_tradnl"/>
        </w:rPr>
        <w:t>Making</w:t>
      </w:r>
      <w:proofErr w:type="spellEnd"/>
      <w:r w:rsidRPr="00974EC5">
        <w:rPr>
          <w:rFonts w:eastAsia="Times New Roman"/>
          <w:b/>
          <w:bCs/>
          <w:color w:val="000000"/>
          <w:position w:val="0"/>
          <w:lang w:val="es-ES" w:eastAsia="es-ES_tradnl"/>
        </w:rPr>
        <w:t xml:space="preserve"> Test, tiempo diferencial)</w:t>
      </w:r>
      <w:r w:rsidRPr="00974EC5">
        <w:rPr>
          <w:rFonts w:eastAsia="Times New Roman"/>
          <w:color w:val="000000"/>
          <w:position w:val="0"/>
          <w:lang w:val="es-ES" w:eastAsia="es-ES_tradnl"/>
        </w:rPr>
        <w:t xml:space="preserve">: </w:t>
      </w:r>
      <w:r w:rsidR="009D4FCF" w:rsidRPr="00974EC5">
        <w:rPr>
          <w:rFonts w:eastAsia="Times New Roman"/>
          <w:color w:val="000000"/>
          <w:position w:val="0"/>
          <w:lang w:val="es-ES" w:eastAsia="es-ES_tradnl"/>
        </w:rPr>
        <w:t>m</w:t>
      </w:r>
      <w:r w:rsidRPr="00974EC5">
        <w:rPr>
          <w:rFonts w:eastAsia="Times New Roman"/>
          <w:color w:val="000000"/>
          <w:position w:val="0"/>
          <w:lang w:val="es-ES" w:eastAsia="es-ES_tradnl"/>
        </w:rPr>
        <w:t>ide la capacidad de cambio mental y atención al calcular la diferencia de tiempo entre las partes B (alternar entre números y letras) y A (conectar números en orden).</w:t>
      </w:r>
    </w:p>
    <w:p w14:paraId="4CFC5266" w14:textId="7AAF1352" w:rsidR="00B44916" w:rsidRPr="00974EC5"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974EC5">
        <w:rPr>
          <w:rFonts w:eastAsia="Times New Roman"/>
          <w:b/>
          <w:bCs/>
          <w:color w:val="000000"/>
          <w:position w:val="0"/>
          <w:lang w:val="es-ES" w:eastAsia="es-ES_tradnl"/>
        </w:rPr>
        <w:t>Phonetic</w:t>
      </w:r>
      <w:proofErr w:type="spellEnd"/>
      <w:r w:rsidRPr="00974EC5">
        <w:rPr>
          <w:rFonts w:eastAsia="Times New Roman"/>
          <w:b/>
          <w:bCs/>
          <w:color w:val="000000"/>
          <w:position w:val="0"/>
          <w:lang w:val="es-ES" w:eastAsia="es-ES_tradnl"/>
        </w:rPr>
        <w:t xml:space="preserve"> </w:t>
      </w:r>
      <w:proofErr w:type="spellStart"/>
      <w:r w:rsidRPr="00974EC5">
        <w:rPr>
          <w:rFonts w:eastAsia="Times New Roman"/>
          <w:b/>
          <w:bCs/>
          <w:color w:val="000000"/>
          <w:position w:val="0"/>
          <w:lang w:val="es-ES" w:eastAsia="es-ES_tradnl"/>
        </w:rPr>
        <w:t>Fluency</w:t>
      </w:r>
      <w:proofErr w:type="spellEnd"/>
      <w:r w:rsidRPr="00974EC5">
        <w:rPr>
          <w:rFonts w:eastAsia="Times New Roman"/>
          <w:b/>
          <w:bCs/>
          <w:color w:val="000000"/>
          <w:position w:val="0"/>
          <w:lang w:val="es-ES" w:eastAsia="es-ES_tradnl"/>
        </w:rPr>
        <w:t xml:space="preserve"> (PMR)</w:t>
      </w:r>
      <w:r w:rsidRPr="00974EC5">
        <w:rPr>
          <w:rFonts w:eastAsia="Times New Roman"/>
          <w:color w:val="000000"/>
          <w:position w:val="0"/>
          <w:lang w:val="es-ES" w:eastAsia="es-ES_tradnl"/>
        </w:rPr>
        <w:t xml:space="preserve">: </w:t>
      </w:r>
      <w:r w:rsidR="009D4FCF" w:rsidRPr="00974EC5">
        <w:rPr>
          <w:rFonts w:eastAsia="Times New Roman"/>
          <w:color w:val="000000"/>
          <w:position w:val="0"/>
          <w:lang w:val="es-ES" w:eastAsia="es-ES_tradnl"/>
        </w:rPr>
        <w:t>e</w:t>
      </w:r>
      <w:r w:rsidRPr="00974EC5">
        <w:rPr>
          <w:rFonts w:eastAsia="Times New Roman"/>
          <w:color w:val="000000"/>
          <w:position w:val="0"/>
          <w:lang w:val="es-ES" w:eastAsia="es-ES_tradnl"/>
        </w:rPr>
        <w:t>xamina la capacidad de generar palabras que comiencen con una letra específica en un tiempo determinado, evaluando funciones ejecutivas y lenguaje.</w:t>
      </w:r>
    </w:p>
    <w:p w14:paraId="06F1FF2E" w14:textId="3259D575" w:rsidR="00B44916" w:rsidRPr="00974EC5"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974EC5">
        <w:rPr>
          <w:rFonts w:eastAsia="Times New Roman"/>
          <w:b/>
          <w:bCs/>
          <w:color w:val="000000"/>
          <w:position w:val="0"/>
          <w:lang w:val="es-ES" w:eastAsia="es-ES_tradnl"/>
        </w:rPr>
        <w:t>Semantic</w:t>
      </w:r>
      <w:proofErr w:type="spellEnd"/>
      <w:r w:rsidRPr="00974EC5">
        <w:rPr>
          <w:rFonts w:eastAsia="Times New Roman"/>
          <w:b/>
          <w:bCs/>
          <w:color w:val="000000"/>
          <w:position w:val="0"/>
          <w:lang w:val="es-ES" w:eastAsia="es-ES_tradnl"/>
        </w:rPr>
        <w:t xml:space="preserve"> </w:t>
      </w:r>
      <w:proofErr w:type="spellStart"/>
      <w:r w:rsidRPr="00974EC5">
        <w:rPr>
          <w:rFonts w:eastAsia="Times New Roman"/>
          <w:b/>
          <w:bCs/>
          <w:color w:val="000000"/>
          <w:position w:val="0"/>
          <w:lang w:val="es-ES" w:eastAsia="es-ES_tradnl"/>
        </w:rPr>
        <w:t>Fluency</w:t>
      </w:r>
      <w:proofErr w:type="spellEnd"/>
      <w:r w:rsidRPr="00974EC5">
        <w:rPr>
          <w:rFonts w:eastAsia="Times New Roman"/>
          <w:b/>
          <w:bCs/>
          <w:color w:val="000000"/>
          <w:position w:val="0"/>
          <w:lang w:val="es-ES" w:eastAsia="es-ES_tradnl"/>
        </w:rPr>
        <w:t xml:space="preserve"> (</w:t>
      </w:r>
      <w:proofErr w:type="spellStart"/>
      <w:r w:rsidRPr="00974EC5">
        <w:rPr>
          <w:rFonts w:eastAsia="Times New Roman"/>
          <w:b/>
          <w:bCs/>
          <w:color w:val="000000"/>
          <w:position w:val="0"/>
          <w:lang w:val="es-ES" w:eastAsia="es-ES_tradnl"/>
        </w:rPr>
        <w:t>Animals</w:t>
      </w:r>
      <w:proofErr w:type="spellEnd"/>
      <w:r w:rsidRPr="00974EC5">
        <w:rPr>
          <w:rFonts w:eastAsia="Times New Roman"/>
          <w:b/>
          <w:bCs/>
          <w:color w:val="000000"/>
          <w:position w:val="0"/>
          <w:lang w:val="es-ES" w:eastAsia="es-ES_tradnl"/>
        </w:rPr>
        <w:t>)</w:t>
      </w:r>
      <w:r w:rsidRPr="00974EC5">
        <w:rPr>
          <w:rFonts w:eastAsia="Times New Roman"/>
          <w:color w:val="000000"/>
          <w:position w:val="0"/>
          <w:lang w:val="es-ES" w:eastAsia="es-ES_tradnl"/>
        </w:rPr>
        <w:t xml:space="preserve">: </w:t>
      </w:r>
      <w:r w:rsidR="009D4FCF" w:rsidRPr="00974EC5">
        <w:rPr>
          <w:rFonts w:eastAsia="Times New Roman"/>
          <w:color w:val="000000"/>
          <w:position w:val="0"/>
          <w:lang w:val="es-ES" w:eastAsia="es-ES_tradnl"/>
        </w:rPr>
        <w:t>m</w:t>
      </w:r>
      <w:r w:rsidRPr="00974EC5">
        <w:rPr>
          <w:rFonts w:eastAsia="Times New Roman"/>
          <w:color w:val="000000"/>
          <w:position w:val="0"/>
          <w:lang w:val="es-ES" w:eastAsia="es-ES_tradnl"/>
        </w:rPr>
        <w:t>ide la capacidad de generar palabras dentro de una categoría semántica específica (</w:t>
      </w:r>
      <w:r w:rsidR="001C72AD" w:rsidRPr="00974EC5">
        <w:rPr>
          <w:rFonts w:eastAsia="Times New Roman"/>
          <w:color w:val="000000"/>
          <w:position w:val="0"/>
          <w:lang w:val="es-ES" w:eastAsia="es-ES_tradnl"/>
        </w:rPr>
        <w:t>por ejemplo,</w:t>
      </w:r>
      <w:r w:rsidRPr="00974EC5">
        <w:rPr>
          <w:rFonts w:eastAsia="Times New Roman"/>
          <w:color w:val="000000"/>
          <w:position w:val="0"/>
          <w:lang w:val="es-ES" w:eastAsia="es-ES_tradnl"/>
        </w:rPr>
        <w:t xml:space="preserve"> animales), evaluando memoria semántica y fluidez verbal.</w:t>
      </w:r>
    </w:p>
    <w:p w14:paraId="0CD73F50" w14:textId="393489C9" w:rsidR="00B44916" w:rsidRPr="00974EC5"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974EC5">
        <w:rPr>
          <w:rFonts w:eastAsia="Times New Roman"/>
          <w:b/>
          <w:bCs/>
          <w:color w:val="000000"/>
          <w:position w:val="0"/>
          <w:lang w:val="es-ES" w:eastAsia="es-ES_tradnl"/>
        </w:rPr>
        <w:t>Stroop</w:t>
      </w:r>
      <w:proofErr w:type="spellEnd"/>
      <w:r w:rsidRPr="00974EC5">
        <w:rPr>
          <w:rFonts w:eastAsia="Times New Roman"/>
          <w:b/>
          <w:bCs/>
          <w:color w:val="000000"/>
          <w:position w:val="0"/>
          <w:lang w:val="es-ES" w:eastAsia="es-ES_tradnl"/>
        </w:rPr>
        <w:t xml:space="preserve"> Word-</w:t>
      </w:r>
      <w:proofErr w:type="spellStart"/>
      <w:r w:rsidRPr="00974EC5">
        <w:rPr>
          <w:rFonts w:eastAsia="Times New Roman"/>
          <w:b/>
          <w:bCs/>
          <w:color w:val="000000"/>
          <w:position w:val="0"/>
          <w:lang w:val="es-ES" w:eastAsia="es-ES_tradnl"/>
        </w:rPr>
        <w:t>Colors</w:t>
      </w:r>
      <w:proofErr w:type="spellEnd"/>
      <w:r w:rsidRPr="00974EC5">
        <w:rPr>
          <w:rFonts w:eastAsia="Times New Roman"/>
          <w:b/>
          <w:bCs/>
          <w:color w:val="000000"/>
          <w:position w:val="0"/>
          <w:lang w:val="es-ES" w:eastAsia="es-ES_tradnl"/>
        </w:rPr>
        <w:t xml:space="preserve"> (</w:t>
      </w:r>
      <w:proofErr w:type="spellStart"/>
      <w:r w:rsidRPr="00974EC5">
        <w:rPr>
          <w:rFonts w:eastAsia="Times New Roman"/>
          <w:b/>
          <w:bCs/>
          <w:color w:val="000000"/>
          <w:position w:val="0"/>
          <w:lang w:val="es-ES" w:eastAsia="es-ES_tradnl"/>
        </w:rPr>
        <w:t>Interference</w:t>
      </w:r>
      <w:proofErr w:type="spellEnd"/>
      <w:r w:rsidRPr="00974EC5">
        <w:rPr>
          <w:rFonts w:eastAsia="Times New Roman"/>
          <w:b/>
          <w:bCs/>
          <w:color w:val="000000"/>
          <w:position w:val="0"/>
          <w:lang w:val="es-ES" w:eastAsia="es-ES_tradnl"/>
        </w:rPr>
        <w:t>)</w:t>
      </w:r>
      <w:r w:rsidRPr="00974EC5">
        <w:rPr>
          <w:rFonts w:eastAsia="Times New Roman"/>
          <w:color w:val="000000"/>
          <w:position w:val="0"/>
          <w:lang w:val="es-ES" w:eastAsia="es-ES_tradnl"/>
        </w:rPr>
        <w:t xml:space="preserve">: </w:t>
      </w:r>
      <w:r w:rsidR="001C72AD" w:rsidRPr="00974EC5">
        <w:rPr>
          <w:rFonts w:eastAsia="Times New Roman"/>
          <w:color w:val="000000"/>
          <w:position w:val="0"/>
          <w:lang w:val="es-ES" w:eastAsia="es-ES_tradnl"/>
        </w:rPr>
        <w:t>e</w:t>
      </w:r>
      <w:r w:rsidRPr="00974EC5">
        <w:rPr>
          <w:rFonts w:eastAsia="Times New Roman"/>
          <w:color w:val="000000"/>
          <w:position w:val="0"/>
          <w:lang w:val="es-ES" w:eastAsia="es-ES_tradnl"/>
        </w:rPr>
        <w:t>valúa la inhibición cognitiva al pedir que se nombren los colores de palabras que representan nombres de colores impresos en un color diferente.</w:t>
      </w:r>
    </w:p>
    <w:p w14:paraId="38A48AFF" w14:textId="43E4BF45" w:rsidR="00B44916" w:rsidRPr="00974EC5"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974EC5">
        <w:rPr>
          <w:rFonts w:eastAsia="Times New Roman"/>
          <w:b/>
          <w:bCs/>
          <w:color w:val="000000"/>
          <w:position w:val="0"/>
          <w:lang w:val="es-ES" w:eastAsia="es-ES_tradnl"/>
        </w:rPr>
        <w:t>Digit</w:t>
      </w:r>
      <w:proofErr w:type="spellEnd"/>
      <w:r w:rsidRPr="00974EC5">
        <w:rPr>
          <w:rFonts w:eastAsia="Times New Roman"/>
          <w:b/>
          <w:bCs/>
          <w:color w:val="000000"/>
          <w:position w:val="0"/>
          <w:lang w:val="es-ES" w:eastAsia="es-ES_tradnl"/>
        </w:rPr>
        <w:t xml:space="preserve"> </w:t>
      </w:r>
      <w:proofErr w:type="spellStart"/>
      <w:r w:rsidRPr="00974EC5">
        <w:rPr>
          <w:rFonts w:eastAsia="Times New Roman"/>
          <w:b/>
          <w:bCs/>
          <w:color w:val="000000"/>
          <w:position w:val="0"/>
          <w:lang w:val="es-ES" w:eastAsia="es-ES_tradnl"/>
        </w:rPr>
        <w:t>Span</w:t>
      </w:r>
      <w:proofErr w:type="spellEnd"/>
      <w:r w:rsidRPr="00974EC5">
        <w:rPr>
          <w:rFonts w:eastAsia="Times New Roman"/>
          <w:b/>
          <w:bCs/>
          <w:color w:val="000000"/>
          <w:position w:val="0"/>
          <w:lang w:val="es-ES" w:eastAsia="es-ES_tradnl"/>
        </w:rPr>
        <w:t xml:space="preserve"> Forward (WAIS-III)</w:t>
      </w:r>
      <w:r w:rsidRPr="00974EC5">
        <w:rPr>
          <w:rFonts w:eastAsia="Times New Roman"/>
          <w:color w:val="000000"/>
          <w:position w:val="0"/>
          <w:lang w:val="es-ES" w:eastAsia="es-ES_tradnl"/>
        </w:rPr>
        <w:t xml:space="preserve">: </w:t>
      </w:r>
      <w:r w:rsidR="001C72AD" w:rsidRPr="00974EC5">
        <w:rPr>
          <w:rFonts w:eastAsia="Times New Roman"/>
          <w:color w:val="000000"/>
          <w:position w:val="0"/>
          <w:lang w:val="es-ES" w:eastAsia="es-ES_tradnl"/>
        </w:rPr>
        <w:t>m</w:t>
      </w:r>
      <w:r w:rsidRPr="00974EC5">
        <w:rPr>
          <w:rFonts w:eastAsia="Times New Roman"/>
          <w:color w:val="000000"/>
          <w:position w:val="0"/>
          <w:lang w:val="es-ES" w:eastAsia="es-ES_tradnl"/>
        </w:rPr>
        <w:t>ide la memoria inmediata al solicitar al sujeto repetir una serie de números en el orden presentado.</w:t>
      </w:r>
    </w:p>
    <w:p w14:paraId="1B75358D" w14:textId="11901D07" w:rsidR="00B44916" w:rsidRPr="00974EC5"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974EC5">
        <w:rPr>
          <w:rFonts w:eastAsia="Times New Roman"/>
          <w:b/>
          <w:bCs/>
          <w:color w:val="000000"/>
          <w:position w:val="0"/>
          <w:lang w:val="es-ES" w:eastAsia="es-ES_tradnl"/>
        </w:rPr>
        <w:t xml:space="preserve">SDMT (Symbol </w:t>
      </w:r>
      <w:proofErr w:type="spellStart"/>
      <w:r w:rsidRPr="00974EC5">
        <w:rPr>
          <w:rFonts w:eastAsia="Times New Roman"/>
          <w:b/>
          <w:bCs/>
          <w:color w:val="000000"/>
          <w:position w:val="0"/>
          <w:lang w:val="es-ES" w:eastAsia="es-ES_tradnl"/>
        </w:rPr>
        <w:t>Digit</w:t>
      </w:r>
      <w:proofErr w:type="spellEnd"/>
      <w:r w:rsidRPr="00974EC5">
        <w:rPr>
          <w:rFonts w:eastAsia="Times New Roman"/>
          <w:b/>
          <w:bCs/>
          <w:color w:val="000000"/>
          <w:position w:val="0"/>
          <w:lang w:val="es-ES" w:eastAsia="es-ES_tradnl"/>
        </w:rPr>
        <w:t xml:space="preserve"> </w:t>
      </w:r>
      <w:proofErr w:type="spellStart"/>
      <w:r w:rsidRPr="00974EC5">
        <w:rPr>
          <w:rFonts w:eastAsia="Times New Roman"/>
          <w:b/>
          <w:bCs/>
          <w:color w:val="000000"/>
          <w:position w:val="0"/>
          <w:lang w:val="es-ES" w:eastAsia="es-ES_tradnl"/>
        </w:rPr>
        <w:t>Modalities</w:t>
      </w:r>
      <w:proofErr w:type="spellEnd"/>
      <w:r w:rsidRPr="00974EC5">
        <w:rPr>
          <w:rFonts w:eastAsia="Times New Roman"/>
          <w:b/>
          <w:bCs/>
          <w:color w:val="000000"/>
          <w:position w:val="0"/>
          <w:lang w:val="es-ES" w:eastAsia="es-ES_tradnl"/>
        </w:rPr>
        <w:t xml:space="preserve"> Test)</w:t>
      </w:r>
      <w:r w:rsidRPr="00974EC5">
        <w:rPr>
          <w:rFonts w:eastAsia="Times New Roman"/>
          <w:color w:val="000000"/>
          <w:position w:val="0"/>
          <w:lang w:val="es-ES" w:eastAsia="es-ES_tradnl"/>
        </w:rPr>
        <w:t xml:space="preserve">: </w:t>
      </w:r>
      <w:r w:rsidR="001C72AD" w:rsidRPr="00974EC5">
        <w:rPr>
          <w:rFonts w:eastAsia="Times New Roman"/>
          <w:color w:val="000000"/>
          <w:position w:val="0"/>
          <w:lang w:val="es-ES" w:eastAsia="es-ES_tradnl"/>
        </w:rPr>
        <w:t>e</w:t>
      </w:r>
      <w:r w:rsidRPr="00974EC5">
        <w:rPr>
          <w:rFonts w:eastAsia="Times New Roman"/>
          <w:color w:val="000000"/>
          <w:position w:val="0"/>
          <w:lang w:val="es-ES" w:eastAsia="es-ES_tradnl"/>
        </w:rPr>
        <w:t>valúa la velocidad de procesamiento cognitivo y atención al asociar símbolos con números siguiendo una clave.</w:t>
      </w:r>
    </w:p>
    <w:p w14:paraId="7A941EB0" w14:textId="5DF5D398" w:rsidR="00B44916" w:rsidRPr="00974EC5"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974EC5">
        <w:rPr>
          <w:rFonts w:eastAsia="Times New Roman"/>
          <w:b/>
          <w:bCs/>
          <w:color w:val="000000"/>
          <w:position w:val="0"/>
          <w:lang w:val="es-ES" w:eastAsia="es-ES_tradnl"/>
        </w:rPr>
        <w:t xml:space="preserve">TMT A (Trail </w:t>
      </w:r>
      <w:proofErr w:type="spellStart"/>
      <w:r w:rsidRPr="00974EC5">
        <w:rPr>
          <w:rFonts w:eastAsia="Times New Roman"/>
          <w:b/>
          <w:bCs/>
          <w:color w:val="000000"/>
          <w:position w:val="0"/>
          <w:lang w:val="es-ES" w:eastAsia="es-ES_tradnl"/>
        </w:rPr>
        <w:t>Making</w:t>
      </w:r>
      <w:proofErr w:type="spellEnd"/>
      <w:r w:rsidRPr="00974EC5">
        <w:rPr>
          <w:rFonts w:eastAsia="Times New Roman"/>
          <w:b/>
          <w:bCs/>
          <w:color w:val="000000"/>
          <w:position w:val="0"/>
          <w:lang w:val="es-ES" w:eastAsia="es-ES_tradnl"/>
        </w:rPr>
        <w:t xml:space="preserve"> Test, tiempo)</w:t>
      </w:r>
      <w:r w:rsidRPr="00974EC5">
        <w:rPr>
          <w:rFonts w:eastAsia="Times New Roman"/>
          <w:color w:val="000000"/>
          <w:position w:val="0"/>
          <w:lang w:val="es-ES" w:eastAsia="es-ES_tradnl"/>
        </w:rPr>
        <w:t xml:space="preserve">: </w:t>
      </w:r>
      <w:r w:rsidR="001C72AD" w:rsidRPr="00974EC5">
        <w:rPr>
          <w:rFonts w:eastAsia="Times New Roman"/>
          <w:color w:val="000000"/>
          <w:position w:val="0"/>
          <w:lang w:val="es-ES" w:eastAsia="es-ES_tradnl"/>
        </w:rPr>
        <w:t>m</w:t>
      </w:r>
      <w:r w:rsidRPr="00974EC5">
        <w:rPr>
          <w:rFonts w:eastAsia="Times New Roman"/>
          <w:color w:val="000000"/>
          <w:position w:val="0"/>
          <w:lang w:val="es-ES" w:eastAsia="es-ES_tradnl"/>
        </w:rPr>
        <w:t xml:space="preserve">ide </w:t>
      </w:r>
      <w:r w:rsidR="001C72AD" w:rsidRPr="00974EC5">
        <w:rPr>
          <w:rFonts w:eastAsia="Times New Roman"/>
          <w:color w:val="000000"/>
          <w:position w:val="0"/>
          <w:lang w:val="es-ES" w:eastAsia="es-ES_tradnl"/>
        </w:rPr>
        <w:t xml:space="preserve">la </w:t>
      </w:r>
      <w:r w:rsidRPr="00974EC5">
        <w:rPr>
          <w:rFonts w:eastAsia="Times New Roman"/>
          <w:color w:val="000000"/>
          <w:position w:val="0"/>
          <w:lang w:val="es-ES" w:eastAsia="es-ES_tradnl"/>
        </w:rPr>
        <w:t>velocidad psicomotora y atención al pedir al sujeto conectar números en orden secuencial lo más rápido posible.</w:t>
      </w:r>
    </w:p>
    <w:p w14:paraId="1F6A362F" w14:textId="74A6EB77" w:rsidR="00B44916" w:rsidRPr="00974EC5"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974EC5">
        <w:rPr>
          <w:rFonts w:eastAsia="Times New Roman"/>
          <w:b/>
          <w:bCs/>
          <w:color w:val="000000"/>
          <w:position w:val="0"/>
          <w:lang w:val="es-ES" w:eastAsia="es-ES_tradnl"/>
        </w:rPr>
        <w:t xml:space="preserve">Symbol </w:t>
      </w:r>
      <w:proofErr w:type="spellStart"/>
      <w:r w:rsidRPr="00974EC5">
        <w:rPr>
          <w:rFonts w:eastAsia="Times New Roman"/>
          <w:b/>
          <w:bCs/>
          <w:color w:val="000000"/>
          <w:position w:val="0"/>
          <w:lang w:val="es-ES" w:eastAsia="es-ES_tradnl"/>
        </w:rPr>
        <w:t>Search</w:t>
      </w:r>
      <w:proofErr w:type="spellEnd"/>
      <w:r w:rsidRPr="00974EC5">
        <w:rPr>
          <w:rFonts w:eastAsia="Times New Roman"/>
          <w:b/>
          <w:bCs/>
          <w:color w:val="000000"/>
          <w:position w:val="0"/>
          <w:lang w:val="es-ES" w:eastAsia="es-ES_tradnl"/>
        </w:rPr>
        <w:t xml:space="preserve"> (WAIS-III)</w:t>
      </w:r>
      <w:r w:rsidRPr="00974EC5">
        <w:rPr>
          <w:rFonts w:eastAsia="Times New Roman"/>
          <w:color w:val="000000"/>
          <w:position w:val="0"/>
          <w:lang w:val="es-ES" w:eastAsia="es-ES_tradnl"/>
        </w:rPr>
        <w:t xml:space="preserve">: </w:t>
      </w:r>
      <w:r w:rsidR="001C72AD" w:rsidRPr="00974EC5">
        <w:rPr>
          <w:rFonts w:eastAsia="Times New Roman"/>
          <w:color w:val="000000"/>
          <w:position w:val="0"/>
          <w:lang w:val="es-ES" w:eastAsia="es-ES_tradnl"/>
        </w:rPr>
        <w:t>e</w:t>
      </w:r>
      <w:r w:rsidRPr="00974EC5">
        <w:rPr>
          <w:rFonts w:eastAsia="Times New Roman"/>
          <w:color w:val="000000"/>
          <w:position w:val="0"/>
          <w:lang w:val="es-ES" w:eastAsia="es-ES_tradnl"/>
        </w:rPr>
        <w:t>xamina la velocidad de procesamiento y atención al identificar si un símbolo está presente en una lista.</w:t>
      </w:r>
    </w:p>
    <w:p w14:paraId="48AD604C" w14:textId="30E0F379" w:rsidR="00B44916" w:rsidRPr="00974EC5"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974EC5">
        <w:rPr>
          <w:rFonts w:eastAsia="Times New Roman"/>
          <w:b/>
          <w:bCs/>
          <w:color w:val="000000"/>
          <w:position w:val="0"/>
          <w:lang w:val="es-ES" w:eastAsia="es-ES_tradnl"/>
        </w:rPr>
        <w:t xml:space="preserve">RAVLT (Rey </w:t>
      </w:r>
      <w:proofErr w:type="spellStart"/>
      <w:r w:rsidRPr="00974EC5">
        <w:rPr>
          <w:rFonts w:eastAsia="Times New Roman"/>
          <w:b/>
          <w:bCs/>
          <w:color w:val="000000"/>
          <w:position w:val="0"/>
          <w:lang w:val="es-ES" w:eastAsia="es-ES_tradnl"/>
        </w:rPr>
        <w:t>Auditory</w:t>
      </w:r>
      <w:proofErr w:type="spellEnd"/>
      <w:r w:rsidRPr="00974EC5">
        <w:rPr>
          <w:rFonts w:eastAsia="Times New Roman"/>
          <w:b/>
          <w:bCs/>
          <w:color w:val="000000"/>
          <w:position w:val="0"/>
          <w:lang w:val="es-ES" w:eastAsia="es-ES_tradnl"/>
        </w:rPr>
        <w:t xml:space="preserve"> Verbal </w:t>
      </w:r>
      <w:proofErr w:type="spellStart"/>
      <w:r w:rsidRPr="00974EC5">
        <w:rPr>
          <w:rFonts w:eastAsia="Times New Roman"/>
          <w:b/>
          <w:bCs/>
          <w:color w:val="000000"/>
          <w:position w:val="0"/>
          <w:lang w:val="es-ES" w:eastAsia="es-ES_tradnl"/>
        </w:rPr>
        <w:t>Learning</w:t>
      </w:r>
      <w:proofErr w:type="spellEnd"/>
      <w:r w:rsidRPr="00974EC5">
        <w:rPr>
          <w:rFonts w:eastAsia="Times New Roman"/>
          <w:b/>
          <w:bCs/>
          <w:color w:val="000000"/>
          <w:position w:val="0"/>
          <w:lang w:val="es-ES" w:eastAsia="es-ES_tradnl"/>
        </w:rPr>
        <w:t xml:space="preserve"> Test, </w:t>
      </w:r>
      <w:proofErr w:type="spellStart"/>
      <w:r w:rsidRPr="00974EC5">
        <w:rPr>
          <w:rFonts w:eastAsia="Times New Roman"/>
          <w:b/>
          <w:bCs/>
          <w:color w:val="000000"/>
          <w:position w:val="0"/>
          <w:lang w:val="es-ES" w:eastAsia="es-ES_tradnl"/>
        </w:rPr>
        <w:t>summarize</w:t>
      </w:r>
      <w:proofErr w:type="spellEnd"/>
      <w:r w:rsidRPr="00974EC5">
        <w:rPr>
          <w:rFonts w:eastAsia="Times New Roman"/>
          <w:b/>
          <w:bCs/>
          <w:color w:val="000000"/>
          <w:position w:val="0"/>
          <w:lang w:val="es-ES" w:eastAsia="es-ES_tradnl"/>
        </w:rPr>
        <w:t>)</w:t>
      </w:r>
      <w:r w:rsidRPr="00974EC5">
        <w:rPr>
          <w:rFonts w:eastAsia="Times New Roman"/>
          <w:color w:val="000000"/>
          <w:position w:val="0"/>
          <w:lang w:val="es-ES" w:eastAsia="es-ES_tradnl"/>
        </w:rPr>
        <w:t xml:space="preserve">: </w:t>
      </w:r>
      <w:r w:rsidR="001C72AD" w:rsidRPr="00974EC5">
        <w:rPr>
          <w:rFonts w:eastAsia="Times New Roman"/>
          <w:color w:val="000000"/>
          <w:position w:val="0"/>
          <w:lang w:val="es-ES" w:eastAsia="es-ES_tradnl"/>
        </w:rPr>
        <w:t>e</w:t>
      </w:r>
      <w:r w:rsidRPr="00974EC5">
        <w:rPr>
          <w:rFonts w:eastAsia="Times New Roman"/>
          <w:color w:val="000000"/>
          <w:position w:val="0"/>
          <w:lang w:val="es-ES" w:eastAsia="es-ES_tradnl"/>
        </w:rPr>
        <w:t>valúa la capacidad de aprendizaje y memoria verbal al presentar una lista de palabras que el sujeto debe recordar y repetir.</w:t>
      </w:r>
    </w:p>
    <w:p w14:paraId="3E54186E" w14:textId="3F3B5FD2" w:rsidR="00B44916" w:rsidRPr="00974EC5"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974EC5">
        <w:rPr>
          <w:rFonts w:eastAsia="Times New Roman"/>
          <w:b/>
          <w:bCs/>
          <w:color w:val="000000"/>
          <w:position w:val="0"/>
          <w:lang w:val="es-ES" w:eastAsia="es-ES_tradnl"/>
        </w:rPr>
        <w:lastRenderedPageBreak/>
        <w:t>RAVLT (</w:t>
      </w:r>
      <w:proofErr w:type="spellStart"/>
      <w:r w:rsidRPr="00974EC5">
        <w:rPr>
          <w:rFonts w:eastAsia="Times New Roman"/>
          <w:b/>
          <w:bCs/>
          <w:color w:val="000000"/>
          <w:position w:val="0"/>
          <w:lang w:val="es-ES" w:eastAsia="es-ES_tradnl"/>
        </w:rPr>
        <w:t>Delayed</w:t>
      </w:r>
      <w:proofErr w:type="spellEnd"/>
      <w:r w:rsidRPr="00974EC5">
        <w:rPr>
          <w:rFonts w:eastAsia="Times New Roman"/>
          <w:b/>
          <w:bCs/>
          <w:color w:val="000000"/>
          <w:position w:val="0"/>
          <w:lang w:val="es-ES" w:eastAsia="es-ES_tradnl"/>
        </w:rPr>
        <w:t xml:space="preserve"> </w:t>
      </w:r>
      <w:proofErr w:type="spellStart"/>
      <w:r w:rsidRPr="00974EC5">
        <w:rPr>
          <w:rFonts w:eastAsia="Times New Roman"/>
          <w:b/>
          <w:bCs/>
          <w:color w:val="000000"/>
          <w:position w:val="0"/>
          <w:lang w:val="es-ES" w:eastAsia="es-ES_tradnl"/>
        </w:rPr>
        <w:t>Recall</w:t>
      </w:r>
      <w:proofErr w:type="spellEnd"/>
      <w:r w:rsidRPr="00974EC5">
        <w:rPr>
          <w:rFonts w:eastAsia="Times New Roman"/>
          <w:b/>
          <w:bCs/>
          <w:color w:val="000000"/>
          <w:position w:val="0"/>
          <w:lang w:val="es-ES" w:eastAsia="es-ES_tradnl"/>
        </w:rPr>
        <w:t>)</w:t>
      </w:r>
      <w:r w:rsidRPr="00974EC5">
        <w:rPr>
          <w:rFonts w:eastAsia="Times New Roman"/>
          <w:color w:val="000000"/>
          <w:position w:val="0"/>
          <w:lang w:val="es-ES" w:eastAsia="es-ES_tradnl"/>
        </w:rPr>
        <w:t xml:space="preserve">: </w:t>
      </w:r>
      <w:r w:rsidR="001C72AD" w:rsidRPr="00974EC5">
        <w:rPr>
          <w:rFonts w:eastAsia="Times New Roman"/>
          <w:color w:val="000000"/>
          <w:position w:val="0"/>
          <w:lang w:val="es-ES" w:eastAsia="es-ES_tradnl"/>
        </w:rPr>
        <w:t>m</w:t>
      </w:r>
      <w:r w:rsidRPr="00974EC5">
        <w:rPr>
          <w:rFonts w:eastAsia="Times New Roman"/>
          <w:color w:val="000000"/>
          <w:position w:val="0"/>
          <w:lang w:val="es-ES" w:eastAsia="es-ES_tradnl"/>
        </w:rPr>
        <w:t xml:space="preserve">ide la memoria a largo plazo pidiendo al sujeto recordar </w:t>
      </w:r>
      <w:r w:rsidR="001C72AD" w:rsidRPr="00974EC5">
        <w:rPr>
          <w:rFonts w:eastAsia="Times New Roman"/>
          <w:color w:val="000000"/>
          <w:position w:val="0"/>
          <w:lang w:val="es-ES" w:eastAsia="es-ES_tradnl"/>
        </w:rPr>
        <w:t>una</w:t>
      </w:r>
      <w:r w:rsidRPr="00974EC5">
        <w:rPr>
          <w:rFonts w:eastAsia="Times New Roman"/>
          <w:color w:val="000000"/>
          <w:position w:val="0"/>
          <w:lang w:val="es-ES" w:eastAsia="es-ES_tradnl"/>
        </w:rPr>
        <w:t xml:space="preserve"> lista de palabras previamente presentada después de un intervalo de tiempo.</w:t>
      </w:r>
    </w:p>
    <w:p w14:paraId="3B39FF1D" w14:textId="2CDE5CF4" w:rsidR="00B44916" w:rsidRPr="00974EC5"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974EC5">
        <w:rPr>
          <w:rFonts w:eastAsia="Times New Roman"/>
          <w:b/>
          <w:bCs/>
          <w:color w:val="000000"/>
          <w:position w:val="0"/>
          <w:lang w:val="es-ES" w:eastAsia="es-ES_tradnl"/>
        </w:rPr>
        <w:t>ROCF (Rey-</w:t>
      </w:r>
      <w:proofErr w:type="spellStart"/>
      <w:r w:rsidRPr="00974EC5">
        <w:rPr>
          <w:rFonts w:eastAsia="Times New Roman"/>
          <w:b/>
          <w:bCs/>
          <w:color w:val="000000"/>
          <w:position w:val="0"/>
          <w:lang w:val="es-ES" w:eastAsia="es-ES_tradnl"/>
        </w:rPr>
        <w:t>Osterrieth</w:t>
      </w:r>
      <w:proofErr w:type="spellEnd"/>
      <w:r w:rsidRPr="00974EC5">
        <w:rPr>
          <w:rFonts w:eastAsia="Times New Roman"/>
          <w:b/>
          <w:bCs/>
          <w:color w:val="000000"/>
          <w:position w:val="0"/>
          <w:lang w:val="es-ES" w:eastAsia="es-ES_tradnl"/>
        </w:rPr>
        <w:t xml:space="preserve"> </w:t>
      </w:r>
      <w:proofErr w:type="spellStart"/>
      <w:r w:rsidRPr="00974EC5">
        <w:rPr>
          <w:rFonts w:eastAsia="Times New Roman"/>
          <w:b/>
          <w:bCs/>
          <w:color w:val="000000"/>
          <w:position w:val="0"/>
          <w:lang w:val="es-ES" w:eastAsia="es-ES_tradnl"/>
        </w:rPr>
        <w:t>Complex</w:t>
      </w:r>
      <w:proofErr w:type="spellEnd"/>
      <w:r w:rsidRPr="00974EC5">
        <w:rPr>
          <w:rFonts w:eastAsia="Times New Roman"/>
          <w:b/>
          <w:bCs/>
          <w:color w:val="000000"/>
          <w:position w:val="0"/>
          <w:lang w:val="es-ES" w:eastAsia="es-ES_tradnl"/>
        </w:rPr>
        <w:t xml:space="preserve"> Figure, </w:t>
      </w:r>
      <w:proofErr w:type="spellStart"/>
      <w:r w:rsidRPr="00974EC5">
        <w:rPr>
          <w:rFonts w:eastAsia="Times New Roman"/>
          <w:b/>
          <w:bCs/>
          <w:color w:val="000000"/>
          <w:position w:val="0"/>
          <w:lang w:val="es-ES" w:eastAsia="es-ES_tradnl"/>
        </w:rPr>
        <w:t>delayed</w:t>
      </w:r>
      <w:proofErr w:type="spellEnd"/>
      <w:r w:rsidRPr="00974EC5">
        <w:rPr>
          <w:rFonts w:eastAsia="Times New Roman"/>
          <w:b/>
          <w:bCs/>
          <w:color w:val="000000"/>
          <w:position w:val="0"/>
          <w:lang w:val="es-ES" w:eastAsia="es-ES_tradnl"/>
        </w:rPr>
        <w:t xml:space="preserve"> </w:t>
      </w:r>
      <w:proofErr w:type="spellStart"/>
      <w:r w:rsidRPr="00974EC5">
        <w:rPr>
          <w:rFonts w:eastAsia="Times New Roman"/>
          <w:b/>
          <w:bCs/>
          <w:color w:val="000000"/>
          <w:position w:val="0"/>
          <w:lang w:val="es-ES" w:eastAsia="es-ES_tradnl"/>
        </w:rPr>
        <w:t>recall</w:t>
      </w:r>
      <w:proofErr w:type="spellEnd"/>
      <w:r w:rsidRPr="00974EC5">
        <w:rPr>
          <w:rFonts w:eastAsia="Times New Roman"/>
          <w:b/>
          <w:bCs/>
          <w:color w:val="000000"/>
          <w:position w:val="0"/>
          <w:lang w:val="es-ES" w:eastAsia="es-ES_tradnl"/>
        </w:rPr>
        <w:t>)</w:t>
      </w:r>
      <w:r w:rsidRPr="00974EC5">
        <w:rPr>
          <w:rFonts w:eastAsia="Times New Roman"/>
          <w:color w:val="000000"/>
          <w:position w:val="0"/>
          <w:lang w:val="es-ES" w:eastAsia="es-ES_tradnl"/>
        </w:rPr>
        <w:t xml:space="preserve">: </w:t>
      </w:r>
      <w:r w:rsidR="001C72AD" w:rsidRPr="00974EC5">
        <w:rPr>
          <w:rFonts w:eastAsia="Times New Roman"/>
          <w:color w:val="000000"/>
          <w:position w:val="0"/>
          <w:lang w:val="es-ES" w:eastAsia="es-ES_tradnl"/>
        </w:rPr>
        <w:t>e</w:t>
      </w:r>
      <w:r w:rsidRPr="00974EC5">
        <w:rPr>
          <w:rFonts w:eastAsia="Times New Roman"/>
          <w:color w:val="000000"/>
          <w:position w:val="0"/>
          <w:lang w:val="es-ES" w:eastAsia="es-ES_tradnl"/>
        </w:rPr>
        <w:t xml:space="preserve">valúa </w:t>
      </w:r>
      <w:r w:rsidR="001C72AD" w:rsidRPr="00974EC5">
        <w:rPr>
          <w:rFonts w:eastAsia="Times New Roman"/>
          <w:color w:val="000000"/>
          <w:position w:val="0"/>
          <w:lang w:val="es-ES" w:eastAsia="es-ES_tradnl"/>
        </w:rPr>
        <w:t xml:space="preserve">la </w:t>
      </w:r>
      <w:r w:rsidRPr="00974EC5">
        <w:rPr>
          <w:rFonts w:eastAsia="Times New Roman"/>
          <w:color w:val="000000"/>
          <w:position w:val="0"/>
          <w:lang w:val="es-ES" w:eastAsia="es-ES_tradnl"/>
        </w:rPr>
        <w:t xml:space="preserve">memoria visual y </w:t>
      </w:r>
      <w:r w:rsidR="001C72AD" w:rsidRPr="00974EC5">
        <w:rPr>
          <w:rFonts w:eastAsia="Times New Roman"/>
          <w:color w:val="000000"/>
          <w:position w:val="0"/>
          <w:lang w:val="es-ES" w:eastAsia="es-ES_tradnl"/>
        </w:rPr>
        <w:t xml:space="preserve">la </w:t>
      </w:r>
      <w:r w:rsidRPr="00974EC5">
        <w:rPr>
          <w:rFonts w:eastAsia="Times New Roman"/>
          <w:color w:val="000000"/>
          <w:position w:val="0"/>
          <w:lang w:val="es-ES" w:eastAsia="es-ES_tradnl"/>
        </w:rPr>
        <w:t>capacidad de organización al reproducir una figura compleja tras un intervalo</w:t>
      </w:r>
      <w:r w:rsidR="001C72AD" w:rsidRPr="00974EC5">
        <w:rPr>
          <w:rFonts w:eastAsia="Times New Roman"/>
          <w:color w:val="000000"/>
          <w:position w:val="0"/>
          <w:lang w:val="es-ES" w:eastAsia="es-ES_tradnl"/>
        </w:rPr>
        <w:t xml:space="preserve"> de tiempo</w:t>
      </w:r>
      <w:r w:rsidRPr="00974EC5">
        <w:rPr>
          <w:rFonts w:eastAsia="Times New Roman"/>
          <w:color w:val="000000"/>
          <w:position w:val="0"/>
          <w:lang w:val="es-ES" w:eastAsia="es-ES_tradnl"/>
        </w:rPr>
        <w:t>.</w:t>
      </w:r>
    </w:p>
    <w:p w14:paraId="3AFCDC7E" w14:textId="02B6A899" w:rsidR="00B44916" w:rsidRPr="00974EC5"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974EC5">
        <w:rPr>
          <w:rFonts w:eastAsia="Times New Roman"/>
          <w:b/>
          <w:bCs/>
          <w:color w:val="000000"/>
          <w:position w:val="0"/>
          <w:lang w:val="es-ES" w:eastAsia="es-ES_tradnl"/>
        </w:rPr>
        <w:t>ROCF (</w:t>
      </w:r>
      <w:proofErr w:type="spellStart"/>
      <w:r w:rsidRPr="00974EC5">
        <w:rPr>
          <w:rFonts w:eastAsia="Times New Roman"/>
          <w:b/>
          <w:bCs/>
          <w:color w:val="000000"/>
          <w:position w:val="0"/>
          <w:lang w:val="es-ES" w:eastAsia="es-ES_tradnl"/>
        </w:rPr>
        <w:t>Copy</w:t>
      </w:r>
      <w:proofErr w:type="spellEnd"/>
      <w:r w:rsidRPr="00974EC5">
        <w:rPr>
          <w:rFonts w:eastAsia="Times New Roman"/>
          <w:b/>
          <w:bCs/>
          <w:color w:val="000000"/>
          <w:position w:val="0"/>
          <w:lang w:val="es-ES" w:eastAsia="es-ES_tradnl"/>
        </w:rPr>
        <w:t xml:space="preserve"> </w:t>
      </w:r>
      <w:proofErr w:type="spellStart"/>
      <w:r w:rsidRPr="00974EC5">
        <w:rPr>
          <w:rFonts w:eastAsia="Times New Roman"/>
          <w:b/>
          <w:bCs/>
          <w:color w:val="000000"/>
          <w:position w:val="0"/>
          <w:lang w:val="es-ES" w:eastAsia="es-ES_tradnl"/>
        </w:rPr>
        <w:t>Accuracy</w:t>
      </w:r>
      <w:proofErr w:type="spellEnd"/>
      <w:r w:rsidRPr="00974EC5">
        <w:rPr>
          <w:rFonts w:eastAsia="Times New Roman"/>
          <w:b/>
          <w:bCs/>
          <w:color w:val="000000"/>
          <w:position w:val="0"/>
          <w:lang w:val="es-ES" w:eastAsia="es-ES_tradnl"/>
        </w:rPr>
        <w:t>)</w:t>
      </w:r>
      <w:r w:rsidRPr="00974EC5">
        <w:rPr>
          <w:rFonts w:eastAsia="Times New Roman"/>
          <w:color w:val="000000"/>
          <w:position w:val="0"/>
          <w:lang w:val="es-ES" w:eastAsia="es-ES_tradnl"/>
        </w:rPr>
        <w:t xml:space="preserve">: </w:t>
      </w:r>
      <w:r w:rsidR="001C72AD" w:rsidRPr="00974EC5">
        <w:rPr>
          <w:rFonts w:eastAsia="Times New Roman"/>
          <w:color w:val="000000"/>
          <w:position w:val="0"/>
          <w:lang w:val="es-ES" w:eastAsia="es-ES_tradnl"/>
        </w:rPr>
        <w:t>m</w:t>
      </w:r>
      <w:r w:rsidRPr="00974EC5">
        <w:rPr>
          <w:rFonts w:eastAsia="Times New Roman"/>
          <w:color w:val="000000"/>
          <w:position w:val="0"/>
          <w:lang w:val="es-ES" w:eastAsia="es-ES_tradnl"/>
        </w:rPr>
        <w:t>ide habilidades visoespaciales y organización al reproducir una figura compleja inmediatamente después de observarla.</w:t>
      </w:r>
    </w:p>
    <w:p w14:paraId="11A3A944" w14:textId="5ABB5992" w:rsidR="00B44916" w:rsidRPr="00974EC5"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974EC5">
        <w:rPr>
          <w:rFonts w:eastAsia="Times New Roman"/>
          <w:b/>
          <w:bCs/>
          <w:color w:val="000000"/>
          <w:position w:val="0"/>
          <w:lang w:val="es-ES" w:eastAsia="es-ES_tradnl"/>
        </w:rPr>
        <w:t xml:space="preserve">BNT (Boston </w:t>
      </w:r>
      <w:proofErr w:type="spellStart"/>
      <w:r w:rsidRPr="00974EC5">
        <w:rPr>
          <w:rFonts w:eastAsia="Times New Roman"/>
          <w:b/>
          <w:bCs/>
          <w:color w:val="000000"/>
          <w:position w:val="0"/>
          <w:lang w:val="es-ES" w:eastAsia="es-ES_tradnl"/>
        </w:rPr>
        <w:t>Naming</w:t>
      </w:r>
      <w:proofErr w:type="spellEnd"/>
      <w:r w:rsidRPr="00974EC5">
        <w:rPr>
          <w:rFonts w:eastAsia="Times New Roman"/>
          <w:b/>
          <w:bCs/>
          <w:color w:val="000000"/>
          <w:position w:val="0"/>
          <w:lang w:val="es-ES" w:eastAsia="es-ES_tradnl"/>
        </w:rPr>
        <w:t xml:space="preserve"> Test)</w:t>
      </w:r>
      <w:r w:rsidRPr="00974EC5">
        <w:rPr>
          <w:rFonts w:eastAsia="Times New Roman"/>
          <w:color w:val="000000"/>
          <w:position w:val="0"/>
          <w:lang w:val="es-ES" w:eastAsia="es-ES_tradnl"/>
        </w:rPr>
        <w:t xml:space="preserve">: </w:t>
      </w:r>
      <w:r w:rsidR="001C72AD" w:rsidRPr="00974EC5">
        <w:rPr>
          <w:rFonts w:eastAsia="Times New Roman"/>
          <w:color w:val="000000"/>
          <w:position w:val="0"/>
          <w:lang w:val="es-ES" w:eastAsia="es-ES_tradnl"/>
        </w:rPr>
        <w:t>e</w:t>
      </w:r>
      <w:r w:rsidRPr="00974EC5">
        <w:rPr>
          <w:rFonts w:eastAsia="Times New Roman"/>
          <w:color w:val="000000"/>
          <w:position w:val="0"/>
          <w:lang w:val="es-ES" w:eastAsia="es-ES_tradnl"/>
        </w:rPr>
        <w:t>xamina habilidades de denominación al pedir al sujeto nombrar objetos representados en imágenes.</w:t>
      </w:r>
    </w:p>
    <w:p w14:paraId="4EA140DC" w14:textId="134A1B82" w:rsidR="00B44916" w:rsidRPr="00974EC5"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roofErr w:type="spellStart"/>
      <w:r w:rsidRPr="00974EC5">
        <w:rPr>
          <w:rFonts w:eastAsia="Times New Roman"/>
          <w:b/>
          <w:bCs/>
          <w:color w:val="000000"/>
          <w:position w:val="0"/>
          <w:lang w:val="es-ES" w:eastAsia="es-ES_tradnl"/>
        </w:rPr>
        <w:t>Vocabulary</w:t>
      </w:r>
      <w:proofErr w:type="spellEnd"/>
      <w:r w:rsidRPr="00974EC5">
        <w:rPr>
          <w:rFonts w:eastAsia="Times New Roman"/>
          <w:b/>
          <w:bCs/>
          <w:color w:val="000000"/>
          <w:position w:val="0"/>
          <w:lang w:val="es-ES" w:eastAsia="es-ES_tradnl"/>
        </w:rPr>
        <w:t xml:space="preserve"> (WAIS-III)</w:t>
      </w:r>
      <w:r w:rsidRPr="00974EC5">
        <w:rPr>
          <w:rFonts w:eastAsia="Times New Roman"/>
          <w:color w:val="000000"/>
          <w:position w:val="0"/>
          <w:lang w:val="es-ES" w:eastAsia="es-ES_tradnl"/>
        </w:rPr>
        <w:t xml:space="preserve">: </w:t>
      </w:r>
      <w:r w:rsidR="001C72AD" w:rsidRPr="00974EC5">
        <w:rPr>
          <w:rFonts w:eastAsia="Times New Roman"/>
          <w:color w:val="000000"/>
          <w:position w:val="0"/>
          <w:lang w:val="es-ES" w:eastAsia="es-ES_tradnl"/>
        </w:rPr>
        <w:t>e</w:t>
      </w:r>
      <w:r w:rsidRPr="00974EC5">
        <w:rPr>
          <w:rFonts w:eastAsia="Times New Roman"/>
          <w:color w:val="000000"/>
          <w:position w:val="0"/>
          <w:lang w:val="es-ES" w:eastAsia="es-ES_tradnl"/>
        </w:rPr>
        <w:t>valúa habilidades verbales y comprensión del lenguaje al pedir al sujeto definir palabras.</w:t>
      </w:r>
    </w:p>
    <w:p w14:paraId="727B82A4" w14:textId="77777777" w:rsidR="00A04044" w:rsidRPr="00974EC5" w:rsidRDefault="00A04044"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p>
    <w:p w14:paraId="6238080D" w14:textId="6E3E46B1" w:rsidR="00E27E37" w:rsidRPr="00974EC5" w:rsidRDefault="009D4FCF" w:rsidP="00F50656">
      <w:pPr>
        <w:spacing w:after="120" w:line="240" w:lineRule="auto"/>
        <w:ind w:left="0" w:hanging="2"/>
        <w:rPr>
          <w:b/>
          <w:bCs/>
          <w:lang w:val="es-ES"/>
        </w:rPr>
      </w:pPr>
      <w:bookmarkStart w:id="1294" w:name="_Toc186200501"/>
      <w:r w:rsidRPr="00974EC5">
        <w:rPr>
          <w:b/>
          <w:bCs/>
          <w:lang w:val="es-ES"/>
        </w:rPr>
        <w:t>ANEXO 2: ACCESO A DOCUMENTOS REPRODUCIBLES.</w:t>
      </w:r>
    </w:p>
    <w:p w14:paraId="1C0509E3" w14:textId="47CB53F1" w:rsidR="009D4FCF" w:rsidRPr="00974EC5" w:rsidRDefault="009D4FCF" w:rsidP="00F50656">
      <w:pPr>
        <w:spacing w:after="120" w:line="240" w:lineRule="auto"/>
        <w:ind w:left="0" w:hanging="2"/>
        <w:rPr>
          <w:lang w:val="es-ES"/>
        </w:rPr>
      </w:pPr>
      <w:r w:rsidRPr="00974EC5">
        <w:rPr>
          <w:lang w:val="es-ES"/>
        </w:rPr>
        <w:t xml:space="preserve">El análisis completo </w:t>
      </w:r>
      <w:r w:rsidR="00072D6E" w:rsidRPr="00974EC5">
        <w:rPr>
          <w:lang w:val="es-ES"/>
        </w:rPr>
        <w:t>en formato reproducible (</w:t>
      </w:r>
      <w:proofErr w:type="spellStart"/>
      <w:r w:rsidR="00072D6E" w:rsidRPr="00974EC5">
        <w:rPr>
          <w:lang w:val="es-ES"/>
        </w:rPr>
        <w:t>RMarkdown</w:t>
      </w:r>
      <w:proofErr w:type="spellEnd"/>
      <w:r w:rsidR="00072D6E" w:rsidRPr="00974EC5">
        <w:rPr>
          <w:lang w:val="es-ES"/>
        </w:rPr>
        <w:t xml:space="preserve">) </w:t>
      </w:r>
      <w:r w:rsidRPr="00974EC5">
        <w:rPr>
          <w:lang w:val="es-ES"/>
        </w:rPr>
        <w:t xml:space="preserve">se encuentra disponible en el repositorio de GitHub: </w:t>
      </w:r>
      <w:hyperlink r:id="rId57" w:history="1">
        <w:r w:rsidRPr="00974EC5">
          <w:rPr>
            <w:rStyle w:val="Hipervnculo"/>
            <w:lang w:val="es-ES"/>
          </w:rPr>
          <w:t>https://github.com/cariagamartinez/tfm_uoc_remote</w:t>
        </w:r>
      </w:hyperlink>
      <w:r w:rsidRPr="00974EC5">
        <w:rPr>
          <w:lang w:val="es-ES"/>
        </w:rPr>
        <w:t xml:space="preserve"> </w:t>
      </w:r>
    </w:p>
    <w:p w14:paraId="19E9D1B4" w14:textId="605B49C1" w:rsidR="009D4FCF" w:rsidRPr="00974EC5" w:rsidRDefault="009D4FCF" w:rsidP="00F50656">
      <w:pPr>
        <w:spacing w:after="120" w:line="240" w:lineRule="auto"/>
        <w:ind w:left="0" w:hanging="2"/>
        <w:rPr>
          <w:lang w:val="es-ES"/>
        </w:rPr>
      </w:pPr>
      <w:r w:rsidRPr="00974EC5">
        <w:rPr>
          <w:lang w:val="es-ES"/>
        </w:rPr>
        <w:t xml:space="preserve">Sin embargo, el acceso a la base de datos debe realizarse tras la </w:t>
      </w:r>
      <w:r w:rsidR="001C72AD" w:rsidRPr="00974EC5">
        <w:rPr>
          <w:lang w:val="es-ES"/>
        </w:rPr>
        <w:t>obtención</w:t>
      </w:r>
      <w:r w:rsidRPr="00974EC5">
        <w:rPr>
          <w:lang w:val="es-ES"/>
        </w:rPr>
        <w:t xml:space="preserve"> de los permisos específicos por parte de sus autores y/o administradores. </w:t>
      </w:r>
      <w:bookmarkEnd w:id="1294"/>
    </w:p>
    <w:sectPr w:rsidR="009D4FCF" w:rsidRPr="00974EC5" w:rsidSect="003F3A70">
      <w:pgSz w:w="11907" w:h="16840"/>
      <w:pgMar w:top="1418" w:right="1701" w:bottom="1418" w:left="1701" w:header="709" w:footer="709"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10" w:author="Concepció Violán Fors" w:date="2024-12-29T12:42:00Z" w:initials="CVF">
    <w:p w14:paraId="1F3E042C" w14:textId="11856C11" w:rsidR="00396B26" w:rsidRDefault="00396B26">
      <w:pPr>
        <w:pStyle w:val="Textocomentario"/>
        <w:ind w:left="0" w:hanging="2"/>
      </w:pPr>
      <w:r>
        <w:rPr>
          <w:rStyle w:val="Refdecomentario"/>
        </w:rPr>
        <w:annotationRef/>
      </w:r>
      <w:r>
        <w:t xml:space="preserve">Añadiria un diagrama de flujo con las caracterísitcas iniciales de la poblacion de estudio , que indico los motivos de exclusión e indique el numero final de persones incluidas. Tener este gráfico será muy útil para al defesa  </w:t>
      </w:r>
    </w:p>
  </w:comment>
  <w:comment w:id="730" w:author="Concepció Violán Fors" w:date="2024-12-29T13:07:00Z" w:initials="CVF">
    <w:p w14:paraId="565EEE8F" w14:textId="6D0F5186" w:rsidR="00974EC5" w:rsidRDefault="00974EC5">
      <w:pPr>
        <w:pStyle w:val="Textocomentario"/>
        <w:ind w:left="0" w:hanging="2"/>
      </w:pPr>
      <w:r>
        <w:rPr>
          <w:rStyle w:val="Refdecomentario"/>
        </w:rPr>
        <w:annotationRef/>
      </w:r>
      <w:r>
        <w:t xml:space="preserve">En general, en los modelos cuando informes del resultado siginficativo de las variables Indica el numero y la etiqueta o describe los que signfica. En las tablas y figuras no caben y ello facilitarà el trabajo al lector/revisor. </w:t>
      </w:r>
    </w:p>
  </w:comment>
  <w:comment w:id="733" w:author="Concepció Violán Fors" w:date="2024-12-29T12:53:00Z" w:initials="CVF">
    <w:p w14:paraId="2CD52215" w14:textId="487E483E" w:rsidR="008140FD" w:rsidRDefault="008140FD">
      <w:pPr>
        <w:pStyle w:val="Textocomentario"/>
        <w:ind w:left="0" w:hanging="2"/>
      </w:pPr>
      <w:r>
        <w:rPr>
          <w:rStyle w:val="Refdecomentario"/>
        </w:rPr>
        <w:annotationRef/>
      </w:r>
      <w:r>
        <w:t xml:space="preserve">En este punto, quizas seria bueno indicar porquè se hizo esta selección . Indicaria las metricas que has utilizado para selecon esta proporcion de training i test esta un poco desbalanceada. </w:t>
      </w:r>
    </w:p>
  </w:comment>
  <w:comment w:id="736" w:author="Concepció Violán Fors" w:date="2024-12-29T12:55:00Z" w:initials="CVF">
    <w:p w14:paraId="353A8C4F" w14:textId="2373AD26" w:rsidR="008140FD" w:rsidRDefault="008140FD" w:rsidP="008140FD">
      <w:pPr>
        <w:pStyle w:val="Textocomentario"/>
        <w:ind w:leftChars="0" w:left="0" w:firstLineChars="0" w:firstLine="0"/>
      </w:pPr>
      <w:r>
        <w:rPr>
          <w:rStyle w:val="Refdecomentario"/>
        </w:rPr>
        <w:annotationRef/>
      </w:r>
      <w:r>
        <w:t xml:space="preserve">Con estos resultados y con limitaciones se podria utilitzar en clínica. Una buena sensibilidad anque el AUC no llega 0,8 però 0,71 con la muestra que tenemos es acceptable.  F1 tambien da buenos resultados . Però l’Accuracy es un poco baja </w:t>
      </w:r>
    </w:p>
  </w:comment>
  <w:comment w:id="760" w:author="Concepció Violán Fors" w:date="2024-12-29T12:58:00Z" w:initials="CVF">
    <w:p w14:paraId="2898FC31" w14:textId="3AC18F7E" w:rsidR="008140FD" w:rsidRDefault="008140FD">
      <w:pPr>
        <w:pStyle w:val="Textocomentario"/>
        <w:ind w:left="0" w:hanging="2"/>
      </w:pPr>
      <w:r>
        <w:rPr>
          <w:rStyle w:val="Refdecomentario"/>
        </w:rPr>
        <w:annotationRef/>
      </w:r>
      <w:r>
        <w:t>Muy bien, para presentarlo podries hacer una tabla con el resumen de las metricas de los dos modelos.</w:t>
      </w:r>
    </w:p>
  </w:comment>
  <w:comment w:id="813" w:author="Concepció Violán Fors" w:date="2024-12-29T13:11:00Z" w:initials="CVF">
    <w:p w14:paraId="76BCEB92" w14:textId="0E70EF98" w:rsidR="00F61AB9" w:rsidRDefault="00F61AB9">
      <w:pPr>
        <w:pStyle w:val="Textocomentario"/>
        <w:ind w:left="0" w:hanging="2"/>
      </w:pPr>
      <w:r>
        <w:rPr>
          <w:rStyle w:val="Refdecomentario"/>
        </w:rPr>
        <w:annotationRef/>
      </w:r>
      <w:r>
        <w:t>Aquí perfecto ya estan indicadas.</w:t>
      </w:r>
    </w:p>
  </w:comment>
  <w:comment w:id="814" w:author="Concepció Violán Fors" w:date="2024-12-29T13:23:00Z" w:initials="CVF">
    <w:p w14:paraId="605E0DE2" w14:textId="3112CA8A" w:rsidR="00F61AB9" w:rsidRDefault="00F61AB9">
      <w:pPr>
        <w:pStyle w:val="Textocomentario"/>
        <w:ind w:left="0" w:hanging="2"/>
      </w:pPr>
      <w:r>
        <w:rPr>
          <w:rStyle w:val="Refdecomentario"/>
        </w:rPr>
        <w:annotationRef/>
      </w:r>
      <w:r>
        <w:t xml:space="preserve">Seria más correcto hablar de variables ? </w:t>
      </w:r>
    </w:p>
  </w:comment>
  <w:comment w:id="815" w:author="Concepció Violán Fors" w:date="2024-12-29T13:24:00Z" w:initials="CVF">
    <w:p w14:paraId="263E9D55" w14:textId="4775E5C2" w:rsidR="00F61AB9" w:rsidRDefault="00F61AB9">
      <w:pPr>
        <w:pStyle w:val="Textocomentario"/>
        <w:ind w:left="0" w:hanging="2"/>
      </w:pPr>
      <w:r>
        <w:rPr>
          <w:rStyle w:val="Refdecomentario"/>
        </w:rPr>
        <w:annotationRef/>
      </w:r>
      <w:r>
        <w:t xml:space="preserve">Ojo porqué el % de mujeres es mucho mayor. No porqué tengamos un sesgo de selecci.Si no, porqué esta condición es mucho más frecuente en mujeres. </w:t>
      </w:r>
    </w:p>
  </w:comment>
  <w:comment w:id="820" w:author="Concepció Violán Fors" w:date="2024-12-29T13:29:00Z" w:initials="CVF">
    <w:p w14:paraId="552D2566" w14:textId="28435633" w:rsidR="00F61AB9" w:rsidRDefault="00F61AB9">
      <w:pPr>
        <w:pStyle w:val="Textocomentario"/>
        <w:ind w:left="0" w:hanging="2"/>
      </w:pPr>
      <w:r>
        <w:rPr>
          <w:rStyle w:val="Refdecomentario"/>
        </w:rPr>
        <w:annotationRef/>
      </w:r>
      <w:r>
        <w:t xml:space="preserve">Incluyo esta frase porqué el síndrome es majoritario en mujeres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F3E042C" w15:done="0"/>
  <w15:commentEx w15:paraId="565EEE8F" w15:done="1"/>
  <w15:commentEx w15:paraId="2CD52215" w15:done="1"/>
  <w15:commentEx w15:paraId="353A8C4F" w15:done="1"/>
  <w15:commentEx w15:paraId="2898FC31" w15:done="1"/>
  <w15:commentEx w15:paraId="76BCEB92" w15:done="1"/>
  <w15:commentEx w15:paraId="605E0DE2" w15:done="1"/>
  <w15:commentEx w15:paraId="263E9D55" w15:done="1"/>
  <w15:commentEx w15:paraId="552D2566"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F3E042C" w16cid:durableId="1F3E042C"/>
  <w16cid:commentId w16cid:paraId="565EEE8F" w16cid:durableId="565EEE8F"/>
  <w16cid:commentId w16cid:paraId="2CD52215" w16cid:durableId="2CD52215"/>
  <w16cid:commentId w16cid:paraId="353A8C4F" w16cid:durableId="353A8C4F"/>
  <w16cid:commentId w16cid:paraId="2898FC31" w16cid:durableId="2898FC31"/>
  <w16cid:commentId w16cid:paraId="76BCEB92" w16cid:durableId="76BCEB92"/>
  <w16cid:commentId w16cid:paraId="605E0DE2" w16cid:durableId="605E0DE2"/>
  <w16cid:commentId w16cid:paraId="263E9D55" w16cid:durableId="263E9D55"/>
  <w16cid:commentId w16cid:paraId="552D2566" w16cid:durableId="552D25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83A4BA" w14:textId="77777777" w:rsidR="00EE49DE" w:rsidRDefault="00EE49DE">
      <w:pPr>
        <w:spacing w:line="240" w:lineRule="auto"/>
        <w:ind w:left="0" w:hanging="2"/>
      </w:pPr>
      <w:r>
        <w:separator/>
      </w:r>
    </w:p>
  </w:endnote>
  <w:endnote w:type="continuationSeparator" w:id="0">
    <w:p w14:paraId="259A202B" w14:textId="77777777" w:rsidR="00EE49DE" w:rsidRDefault="00EE49DE">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embedRegular r:id="rId1" w:fontKey="{79F3EAB5-7E1D-DD4F-8071-691245AC2343}"/>
  </w:font>
  <w:font w:name="Courier New">
    <w:panose1 w:val="02070309020205020404"/>
    <w:charset w:val="00"/>
    <w:family w:val="modern"/>
    <w:pitch w:val="fixed"/>
    <w:sig w:usb0="E0002EFF" w:usb1="C0007843" w:usb2="00000009" w:usb3="00000000" w:csb0="000001FF" w:csb1="00000000"/>
    <w:embedRegular r:id="rId2" w:fontKey="{D29004D5-AB23-3249-B2D2-92BB59398C2C}"/>
  </w:font>
  <w:font w:name="Times New Roman">
    <w:panose1 w:val="02020603050405020304"/>
    <w:charset w:val="00"/>
    <w:family w:val="roman"/>
    <w:pitch w:val="variable"/>
    <w:sig w:usb0="E0002EFF" w:usb1="C000785B" w:usb2="00000009" w:usb3="00000000" w:csb0="000001FF" w:csb1="00000000"/>
    <w:embedRegular r:id="rId3" w:fontKey="{A250024E-8B8C-8A49-9FF8-E3C9F309B996}"/>
    <w:embedBold r:id="rId4" w:fontKey="{3185DCC0-2FEF-7A4C-9377-A405D49DC389}"/>
    <w:embedItalic r:id="rId5" w:fontKey="{B6B14EEA-4D12-4248-86F9-19B2363B68DD}"/>
  </w:font>
  <w:font w:name="Symbol">
    <w:panose1 w:val="05050102010706020507"/>
    <w:charset w:val="02"/>
    <w:family w:val="decorative"/>
    <w:pitch w:val="variable"/>
    <w:sig w:usb0="00000000" w:usb1="10000000" w:usb2="00000000" w:usb3="00000000" w:csb0="80000000" w:csb1="00000000"/>
    <w:embedRegular r:id="rId6" w:fontKey="{6C51C51B-42FA-C44A-9F00-4C92CD463AD9}"/>
  </w:font>
  <w:font w:name="Wingdings">
    <w:panose1 w:val="05000000000000000000"/>
    <w:charset w:val="4D"/>
    <w:family w:val="decorative"/>
    <w:pitch w:val="variable"/>
    <w:sig w:usb0="00000003" w:usb1="00000000" w:usb2="00000000" w:usb3="00000000" w:csb0="80000001" w:csb1="00000000"/>
    <w:embedRegular r:id="rId7" w:fontKey="{522A88D7-4502-2147-97C5-3E5B2606F0A2}"/>
  </w:font>
  <w:font w:name="Arial">
    <w:panose1 w:val="020B0604020202020204"/>
    <w:charset w:val="00"/>
    <w:family w:val="swiss"/>
    <w:pitch w:val="variable"/>
    <w:sig w:usb0="E0002EFF" w:usb1="C000785B" w:usb2="00000009" w:usb3="00000000" w:csb0="000001FF" w:csb1="00000000"/>
    <w:embedRegular r:id="rId8" w:fontKey="{A8BD2C07-DCF3-AE48-B40E-10A0122A6BC6}"/>
    <w:embedBold r:id="rId9" w:fontKey="{51A79DE0-7F57-D945-B001-7625B8997277}"/>
    <w:embedItalic r:id="rId10" w:fontKey="{2A9C42F0-B1DC-F646-A369-5818BA524E81}"/>
    <w:embedBoldItalic r:id="rId11" w:fontKey="{49E7414B-0292-A64D-B2E1-D388AA36B9C1}"/>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2" w:fontKey="{C12FCF4D-191B-2247-B0FE-AC49D1C07AA6}"/>
    <w:embedItalic r:id="rId13" w:fontKey="{342214E1-E011-DD45-851D-2FB72A927F80}"/>
  </w:font>
  <w:font w:name="Tahoma">
    <w:panose1 w:val="020B0604030504040204"/>
    <w:charset w:val="00"/>
    <w:family w:val="swiss"/>
    <w:pitch w:val="variable"/>
    <w:sig w:usb0="E1002EFF" w:usb1="C000605B" w:usb2="00000029" w:usb3="00000000" w:csb0="000101FF" w:csb1="00000000"/>
    <w:embedRegular r:id="rId14" w:fontKey="{98F83222-6DD5-E34A-8E74-BEC5CEF6D1DA}"/>
  </w:font>
  <w:font w:name="Georgia">
    <w:panose1 w:val="02040502050405020303"/>
    <w:charset w:val="00"/>
    <w:family w:val="roman"/>
    <w:pitch w:val="variable"/>
    <w:sig w:usb0="00000287" w:usb1="00000000" w:usb2="00000000" w:usb3="00000000" w:csb0="0000009F" w:csb1="00000000"/>
    <w:embedRegular r:id="rId15" w:fontKey="{216020B1-0476-FB4F-8C3B-58330CB63E75}"/>
    <w:embedItalic r:id="rId16" w:fontKey="{C2364D15-6D11-E544-9186-814617BBA70A}"/>
  </w:font>
  <w:font w:name="Aptos">
    <w:panose1 w:val="020B0004020202020204"/>
    <w:charset w:val="00"/>
    <w:family w:val="swiss"/>
    <w:pitch w:val="variable"/>
    <w:sig w:usb0="20000287" w:usb1="00000003" w:usb2="00000000" w:usb3="00000000" w:csb0="0000019F" w:csb1="00000000"/>
    <w:embedRegular r:id="rId17" w:fontKey="{13522772-C9EB-3647-B8EE-4C865FF8F80D}"/>
    <w:embedBold r:id="rId18" w:fontKey="{D1A6A2E8-9824-224F-A66E-7EB6D87B8935}"/>
  </w:font>
  <w:font w:name="-webkit-standard">
    <w:altName w:val="Cambria"/>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Menlo">
    <w:altName w:val="DejaVu Sans Mon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000247B" w:usb2="00000009" w:usb3="00000000" w:csb0="000001FF" w:csb1="00000000"/>
    <w:embedRegular r:id="rId21" w:fontKey="{43B649F4-1F0F-8943-B158-DA4239BAB9E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8C6410" w14:textId="77777777" w:rsidR="004C6E8E" w:rsidRDefault="0014036A">
    <w:pPr>
      <w:pBdr>
        <w:top w:val="nil"/>
        <w:left w:val="nil"/>
        <w:bottom w:val="nil"/>
        <w:right w:val="nil"/>
        <w:between w:val="nil"/>
      </w:pBdr>
      <w:tabs>
        <w:tab w:val="center" w:pos="4252"/>
        <w:tab w:val="right" w:pos="8504"/>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end"/>
    </w:r>
  </w:p>
  <w:p w14:paraId="7AE78783" w14:textId="77777777" w:rsidR="004C6E8E" w:rsidRDefault="004C6E8E">
    <w:pPr>
      <w:pBdr>
        <w:top w:val="nil"/>
        <w:left w:val="nil"/>
        <w:bottom w:val="nil"/>
        <w:right w:val="nil"/>
        <w:between w:val="nil"/>
      </w:pBdr>
      <w:tabs>
        <w:tab w:val="center" w:pos="4252"/>
        <w:tab w:val="right" w:pos="8504"/>
      </w:tabs>
      <w:spacing w:line="240" w:lineRule="auto"/>
      <w:ind w:left="0" w:right="360" w:hanging="2"/>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3C3B4"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p w14:paraId="1867D504" w14:textId="77777777" w:rsidR="004C6E8E" w:rsidRDefault="004C6E8E">
    <w:pPr>
      <w:pBdr>
        <w:top w:val="nil"/>
        <w:left w:val="nil"/>
        <w:bottom w:val="nil"/>
        <w:right w:val="nil"/>
        <w:between w:val="nil"/>
      </w:pBdr>
      <w:tabs>
        <w:tab w:val="center" w:pos="4252"/>
        <w:tab w:val="right" w:pos="8504"/>
      </w:tabs>
      <w:spacing w:line="240" w:lineRule="auto"/>
      <w:ind w:left="0" w:hanging="2"/>
      <w:jc w:val="right"/>
      <w:rPr>
        <w:color w:val="000000"/>
      </w:rPr>
    </w:pPr>
  </w:p>
  <w:p w14:paraId="6263C142" w14:textId="77777777" w:rsidR="004C6E8E" w:rsidRDefault="004C6E8E">
    <w:pPr>
      <w:pBdr>
        <w:top w:val="nil"/>
        <w:left w:val="nil"/>
        <w:bottom w:val="nil"/>
        <w:right w:val="nil"/>
        <w:between w:val="nil"/>
      </w:pBdr>
      <w:tabs>
        <w:tab w:val="center" w:pos="4252"/>
        <w:tab w:val="right" w:pos="8504"/>
      </w:tabs>
      <w:spacing w:line="240" w:lineRule="auto"/>
      <w:ind w:left="0" w:right="360" w:hanging="2"/>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98A88"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2EC35" w14:textId="77777777" w:rsidR="004C6E8E" w:rsidRDefault="004C6E8E">
    <w:pPr>
      <w:widowControl w:val="0"/>
      <w:pBdr>
        <w:top w:val="nil"/>
        <w:left w:val="nil"/>
        <w:bottom w:val="nil"/>
        <w:right w:val="nil"/>
        <w:between w:val="nil"/>
      </w:pBdr>
      <w:spacing w:line="276" w:lineRule="auto"/>
      <w:ind w:left="0" w:hanging="2"/>
      <w:jc w:val="left"/>
      <w:rPr>
        <w:color w:val="000000"/>
      </w:rPr>
    </w:pPr>
  </w:p>
  <w:tbl>
    <w:tblPr>
      <w:tblStyle w:val="a1"/>
      <w:tblW w:w="8721" w:type="dxa"/>
      <w:tblInd w:w="-108" w:type="dxa"/>
      <w:tblBorders>
        <w:top w:val="single" w:sz="24" w:space="0" w:color="74EDFF"/>
        <w:left w:val="nil"/>
        <w:bottom w:val="nil"/>
        <w:right w:val="nil"/>
        <w:insideH w:val="nil"/>
        <w:insideV w:val="nil"/>
      </w:tblBorders>
      <w:tblLayout w:type="fixed"/>
      <w:tblLook w:val="0000" w:firstRow="0" w:lastRow="0" w:firstColumn="0" w:lastColumn="0" w:noHBand="0" w:noVBand="0"/>
    </w:tblPr>
    <w:tblGrid>
      <w:gridCol w:w="4360"/>
      <w:gridCol w:w="4361"/>
    </w:tblGrid>
    <w:tr w:rsidR="004C6E8E" w14:paraId="7BEE7BE9" w14:textId="77777777">
      <w:tc>
        <w:tcPr>
          <w:tcW w:w="4360" w:type="dxa"/>
        </w:tcPr>
        <w:p w14:paraId="57DC93FB" w14:textId="77777777" w:rsidR="004C6E8E" w:rsidRDefault="0014036A">
          <w:pPr>
            <w:ind w:left="0" w:hanging="2"/>
            <w:rPr>
              <w:color w:val="002060"/>
              <w:sz w:val="21"/>
              <w:szCs w:val="21"/>
            </w:rPr>
          </w:pPr>
          <w:r>
            <w:rPr>
              <w:color w:val="002060"/>
              <w:sz w:val="21"/>
              <w:szCs w:val="21"/>
            </w:rPr>
            <w:t>Nom del programa</w:t>
          </w:r>
        </w:p>
      </w:tc>
      <w:tc>
        <w:tcPr>
          <w:tcW w:w="4361" w:type="dxa"/>
        </w:tcPr>
        <w:p w14:paraId="4425DF26" w14:textId="77777777" w:rsidR="004C6E8E" w:rsidRDefault="0014036A">
          <w:pPr>
            <w:ind w:left="0" w:hanging="2"/>
            <w:rPr>
              <w:color w:val="002060"/>
              <w:sz w:val="21"/>
              <w:szCs w:val="21"/>
            </w:rPr>
          </w:pPr>
          <w:r>
            <w:rPr>
              <w:color w:val="002060"/>
              <w:sz w:val="21"/>
              <w:szCs w:val="21"/>
            </w:rPr>
            <w:t>02/09/2022</w:t>
          </w:r>
        </w:p>
      </w:tc>
    </w:tr>
  </w:tbl>
  <w:p w14:paraId="071481F3" w14:textId="77777777" w:rsidR="004C6E8E" w:rsidRDefault="004C6E8E">
    <w:pPr>
      <w:pBdr>
        <w:top w:val="nil"/>
        <w:left w:val="nil"/>
        <w:bottom w:val="nil"/>
        <w:right w:val="nil"/>
        <w:between w:val="nil"/>
      </w:pBdr>
      <w:tabs>
        <w:tab w:val="center" w:pos="4252"/>
        <w:tab w:val="right" w:pos="8504"/>
      </w:tabs>
      <w:spacing w:line="240" w:lineRule="auto"/>
      <w:ind w:left="0" w:hanging="2"/>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BF9A22"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p w14:paraId="6F88D427" w14:textId="77777777" w:rsidR="004C6E8E" w:rsidRDefault="004C6E8E">
    <w:pPr>
      <w:pBdr>
        <w:top w:val="nil"/>
        <w:left w:val="nil"/>
        <w:bottom w:val="nil"/>
        <w:right w:val="nil"/>
        <w:between w:val="nil"/>
      </w:pBdr>
      <w:tabs>
        <w:tab w:val="center" w:pos="4252"/>
        <w:tab w:val="right" w:pos="8504"/>
      </w:tabs>
      <w:spacing w:line="240" w:lineRule="auto"/>
      <w:ind w:left="0" w:hanging="2"/>
      <w:jc w:val="right"/>
      <w:rPr>
        <w:color w:val="000000"/>
      </w:rPr>
    </w:pPr>
  </w:p>
  <w:p w14:paraId="6F3FD925" w14:textId="182A8B0A" w:rsidR="004C6E8E" w:rsidRDefault="0014036A">
    <w:pPr>
      <w:pBdr>
        <w:top w:val="nil"/>
        <w:left w:val="nil"/>
        <w:bottom w:val="nil"/>
        <w:right w:val="nil"/>
        <w:between w:val="nil"/>
      </w:pBdr>
      <w:tabs>
        <w:tab w:val="center" w:pos="4252"/>
        <w:tab w:val="right" w:pos="8504"/>
      </w:tabs>
      <w:spacing w:line="240" w:lineRule="auto"/>
      <w:ind w:left="0" w:right="360" w:hanging="2"/>
      <w:jc w:val="center"/>
      <w:rPr>
        <w:color w:val="000000"/>
      </w:rPr>
    </w:pPr>
    <w:r>
      <w:rPr>
        <w:color w:val="000000"/>
      </w:rPr>
      <w:fldChar w:fldCharType="begin"/>
    </w:r>
    <w:r>
      <w:rPr>
        <w:color w:val="000000"/>
      </w:rPr>
      <w:instrText>PAGE</w:instrText>
    </w:r>
    <w:r>
      <w:rPr>
        <w:color w:val="000000"/>
      </w:rPr>
      <w:fldChar w:fldCharType="separate"/>
    </w:r>
    <w:r w:rsidR="00974EC5">
      <w:rPr>
        <w:noProof/>
        <w:color w:val="000000"/>
      </w:rPr>
      <w:t>2</w:t>
    </w:r>
    <w:r>
      <w:rPr>
        <w:color w:val="00000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7ED3E" w14:textId="2A3E5A2F" w:rsidR="004C6E8E" w:rsidRDefault="0014036A">
    <w:pPr>
      <w:pBdr>
        <w:top w:val="nil"/>
        <w:left w:val="nil"/>
        <w:bottom w:val="nil"/>
        <w:right w:val="nil"/>
        <w:between w:val="nil"/>
      </w:pBdr>
      <w:tabs>
        <w:tab w:val="center" w:pos="4252"/>
        <w:tab w:val="right" w:pos="8504"/>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sidR="00974EC5">
      <w:rPr>
        <w:noProof/>
        <w:color w:val="000000"/>
      </w:rPr>
      <w:t>1</w:t>
    </w:r>
    <w:r>
      <w:rPr>
        <w:color w:val="0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68E27"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p w14:paraId="71483A11" w14:textId="77777777" w:rsidR="004C6E8E" w:rsidRDefault="004C6E8E">
    <w:pPr>
      <w:pBdr>
        <w:top w:val="nil"/>
        <w:left w:val="nil"/>
        <w:bottom w:val="nil"/>
        <w:right w:val="nil"/>
        <w:between w:val="nil"/>
      </w:pBdr>
      <w:tabs>
        <w:tab w:val="center" w:pos="4252"/>
        <w:tab w:val="right" w:pos="8504"/>
      </w:tabs>
      <w:spacing w:line="240" w:lineRule="auto"/>
      <w:ind w:left="0" w:hanging="2"/>
      <w:jc w:val="right"/>
      <w:rPr>
        <w:color w:val="000000"/>
      </w:rPr>
    </w:pPr>
  </w:p>
  <w:p w14:paraId="7AE89E73" w14:textId="4EBC21BC" w:rsidR="004C6E8E" w:rsidRDefault="0014036A">
    <w:pPr>
      <w:pBdr>
        <w:top w:val="nil"/>
        <w:left w:val="nil"/>
        <w:bottom w:val="nil"/>
        <w:right w:val="nil"/>
        <w:between w:val="nil"/>
      </w:pBdr>
      <w:tabs>
        <w:tab w:val="center" w:pos="4252"/>
        <w:tab w:val="right" w:pos="8504"/>
      </w:tabs>
      <w:spacing w:line="240" w:lineRule="auto"/>
      <w:ind w:left="0" w:right="360" w:hanging="2"/>
      <w:jc w:val="center"/>
      <w:rPr>
        <w:color w:val="000000"/>
      </w:rPr>
    </w:pPr>
    <w:r>
      <w:rPr>
        <w:color w:val="000000"/>
      </w:rPr>
      <w:fldChar w:fldCharType="begin"/>
    </w:r>
    <w:r>
      <w:rPr>
        <w:color w:val="000000"/>
      </w:rPr>
      <w:instrText>PAGE</w:instrText>
    </w:r>
    <w:r>
      <w:rPr>
        <w:color w:val="000000"/>
      </w:rPr>
      <w:fldChar w:fldCharType="separate"/>
    </w:r>
    <w:r w:rsidR="00F61AB9">
      <w:rPr>
        <w:noProof/>
        <w:color w:val="000000"/>
      </w:rPr>
      <w:t>43</w:t>
    </w:r>
    <w:r>
      <w:rPr>
        <w:color w:val="00000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BEE01" w14:textId="77777777" w:rsidR="004C6E8E" w:rsidRDefault="004C6E8E">
    <w:pPr>
      <w:pBdr>
        <w:top w:val="nil"/>
        <w:left w:val="nil"/>
        <w:bottom w:val="nil"/>
        <w:right w:val="nil"/>
        <w:between w:val="nil"/>
      </w:pBdr>
      <w:tabs>
        <w:tab w:val="center" w:pos="4252"/>
        <w:tab w:val="right" w:pos="8504"/>
      </w:tabs>
      <w:spacing w:line="240" w:lineRule="auto"/>
      <w:ind w:left="0" w:hanging="2"/>
      <w:rPr>
        <w:color w:val="000000"/>
      </w:rPr>
    </w:pPr>
  </w:p>
  <w:p w14:paraId="11B64B92" w14:textId="095D47FE" w:rsidR="004C6E8E" w:rsidRDefault="0014036A">
    <w:pPr>
      <w:pBdr>
        <w:top w:val="nil"/>
        <w:left w:val="nil"/>
        <w:bottom w:val="nil"/>
        <w:right w:val="nil"/>
        <w:between w:val="nil"/>
      </w:pBdr>
      <w:tabs>
        <w:tab w:val="center" w:pos="4252"/>
        <w:tab w:val="right" w:pos="8504"/>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sidR="00974EC5">
      <w:rPr>
        <w:noProof/>
        <w:color w:val="000000"/>
      </w:rPr>
      <w:t>21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569A71" w14:textId="77777777" w:rsidR="00EE49DE" w:rsidRDefault="00EE49DE">
      <w:pPr>
        <w:spacing w:line="240" w:lineRule="auto"/>
        <w:ind w:left="0" w:hanging="2"/>
      </w:pPr>
      <w:r>
        <w:separator/>
      </w:r>
    </w:p>
  </w:footnote>
  <w:footnote w:type="continuationSeparator" w:id="0">
    <w:p w14:paraId="288E08A4" w14:textId="77777777" w:rsidR="00EE49DE" w:rsidRDefault="00EE49DE">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EAB0C" w14:textId="77777777" w:rsidR="00570252" w:rsidRDefault="00570252">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B647E" w14:textId="77777777" w:rsidR="00570252" w:rsidRDefault="00570252">
    <w:pPr>
      <w:pStyle w:val="Encabezado"/>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33DAF" w14:textId="77777777" w:rsidR="00570252" w:rsidRDefault="00570252">
    <w:pPr>
      <w:pStyle w:val="Encabezado"/>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891D34" w14:textId="77777777" w:rsidR="004C6E8E" w:rsidRDefault="0014036A">
    <w:pPr>
      <w:pBdr>
        <w:top w:val="nil"/>
        <w:left w:val="nil"/>
        <w:bottom w:val="nil"/>
        <w:right w:val="nil"/>
        <w:between w:val="nil"/>
      </w:pBdr>
      <w:tabs>
        <w:tab w:val="center" w:pos="4252"/>
        <w:tab w:val="right" w:pos="8504"/>
      </w:tabs>
      <w:spacing w:line="240" w:lineRule="auto"/>
      <w:ind w:left="0" w:hanging="2"/>
      <w:rPr>
        <w:color w:val="000000"/>
      </w:rPr>
    </w:pPr>
    <w:r>
      <w:rPr>
        <w:noProof/>
        <w:lang w:eastAsia="ca-ES"/>
      </w:rPr>
      <w:drawing>
        <wp:anchor distT="0" distB="0" distL="0" distR="0" simplePos="0" relativeHeight="251658240" behindDoc="1" locked="0" layoutInCell="1" hidden="0" allowOverlap="1" wp14:anchorId="6E93BB6F" wp14:editId="348A926D">
          <wp:simplePos x="0" y="0"/>
          <wp:positionH relativeFrom="column">
            <wp:posOffset>-287019</wp:posOffset>
          </wp:positionH>
          <wp:positionV relativeFrom="paragraph">
            <wp:posOffset>-634</wp:posOffset>
          </wp:positionV>
          <wp:extent cx="6123305" cy="422275"/>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9877"/>
                  <a:stretch>
                    <a:fillRect/>
                  </a:stretch>
                </pic:blipFill>
                <pic:spPr>
                  <a:xfrm>
                    <a:off x="0" y="0"/>
                    <a:ext cx="6123305" cy="4222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DB23E4"/>
    <w:multiLevelType w:val="multilevel"/>
    <w:tmpl w:val="3A1C9BA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15CC6A60"/>
    <w:multiLevelType w:val="multilevel"/>
    <w:tmpl w:val="6F2C63C8"/>
    <w:lvl w:ilvl="0">
      <w:start w:val="1"/>
      <w:numFmt w:val="decimal"/>
      <w:lvlText w:val="%1."/>
      <w:lvlJc w:val="left"/>
      <w:pPr>
        <w:ind w:left="400" w:hanging="400"/>
      </w:pPr>
      <w:rPr>
        <w:vertAlign w:val="baseline"/>
      </w:rPr>
    </w:lvl>
    <w:lvl w:ilvl="1">
      <w:start w:val="1"/>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2" w15:restartNumberingAfterBreak="0">
    <w:nsid w:val="1A881690"/>
    <w:multiLevelType w:val="multilevel"/>
    <w:tmpl w:val="A9B88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955386"/>
    <w:multiLevelType w:val="multilevel"/>
    <w:tmpl w:val="057EF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8928CA"/>
    <w:multiLevelType w:val="multilevel"/>
    <w:tmpl w:val="FDAAE98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5" w15:restartNumberingAfterBreak="0">
    <w:nsid w:val="2AD7411B"/>
    <w:multiLevelType w:val="multilevel"/>
    <w:tmpl w:val="DD129C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746C5E"/>
    <w:multiLevelType w:val="multilevel"/>
    <w:tmpl w:val="2778A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1D41A4"/>
    <w:multiLevelType w:val="multilevel"/>
    <w:tmpl w:val="E3D05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C30827"/>
    <w:multiLevelType w:val="multilevel"/>
    <w:tmpl w:val="DEF4B804"/>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9" w15:restartNumberingAfterBreak="0">
    <w:nsid w:val="457F54B0"/>
    <w:multiLevelType w:val="hybridMultilevel"/>
    <w:tmpl w:val="63B2037E"/>
    <w:lvl w:ilvl="0" w:tplc="02002EF2">
      <w:start w:val="8"/>
      <w:numFmt w:val="bullet"/>
      <w:lvlText w:val="-"/>
      <w:lvlJc w:val="left"/>
      <w:pPr>
        <w:ind w:left="720" w:hanging="360"/>
      </w:pPr>
      <w:rPr>
        <w:rFonts w:ascii="Arial" w:eastAsia="Arial"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4C6056EB"/>
    <w:multiLevelType w:val="multilevel"/>
    <w:tmpl w:val="56207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8521A9"/>
    <w:multiLevelType w:val="multilevel"/>
    <w:tmpl w:val="347E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0664A4"/>
    <w:multiLevelType w:val="multilevel"/>
    <w:tmpl w:val="76004A2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3" w15:restartNumberingAfterBreak="0">
    <w:nsid w:val="5F947310"/>
    <w:multiLevelType w:val="multilevel"/>
    <w:tmpl w:val="0E44B1D6"/>
    <w:lvl w:ilvl="0">
      <w:start w:val="1"/>
      <w:numFmt w:val="decimal"/>
      <w:lvlText w:val="%1."/>
      <w:lvlJc w:val="left"/>
      <w:pPr>
        <w:ind w:left="440" w:hanging="440"/>
      </w:pPr>
      <w:rPr>
        <w:vertAlign w:val="baseline"/>
      </w:rPr>
    </w:lvl>
    <w:lvl w:ilvl="1">
      <w:start w:val="3"/>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14" w15:restartNumberingAfterBreak="0">
    <w:nsid w:val="63D11F1F"/>
    <w:multiLevelType w:val="multilevel"/>
    <w:tmpl w:val="41A24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0754A6"/>
    <w:multiLevelType w:val="multilevel"/>
    <w:tmpl w:val="506CA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8F727B5"/>
    <w:multiLevelType w:val="multilevel"/>
    <w:tmpl w:val="E746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4E62CC"/>
    <w:multiLevelType w:val="multilevel"/>
    <w:tmpl w:val="CF36F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8024240">
    <w:abstractNumId w:val="8"/>
  </w:num>
  <w:num w:numId="2" w16cid:durableId="851527309">
    <w:abstractNumId w:val="12"/>
  </w:num>
  <w:num w:numId="3" w16cid:durableId="348222919">
    <w:abstractNumId w:val="4"/>
  </w:num>
  <w:num w:numId="4" w16cid:durableId="512720648">
    <w:abstractNumId w:val="0"/>
  </w:num>
  <w:num w:numId="5" w16cid:durableId="1334917851">
    <w:abstractNumId w:val="13"/>
  </w:num>
  <w:num w:numId="6" w16cid:durableId="1030952110">
    <w:abstractNumId w:val="1"/>
  </w:num>
  <w:num w:numId="7" w16cid:durableId="1710569658">
    <w:abstractNumId w:val="3"/>
  </w:num>
  <w:num w:numId="8" w16cid:durableId="162163562">
    <w:abstractNumId w:val="5"/>
  </w:num>
  <w:num w:numId="9" w16cid:durableId="173883464">
    <w:abstractNumId w:val="6"/>
  </w:num>
  <w:num w:numId="10" w16cid:durableId="402802524">
    <w:abstractNumId w:val="16"/>
  </w:num>
  <w:num w:numId="11" w16cid:durableId="1057128189">
    <w:abstractNumId w:val="9"/>
  </w:num>
  <w:num w:numId="12" w16cid:durableId="763644942">
    <w:abstractNumId w:val="10"/>
  </w:num>
  <w:num w:numId="13" w16cid:durableId="1239247050">
    <w:abstractNumId w:val="7"/>
  </w:num>
  <w:num w:numId="14" w16cid:durableId="564923103">
    <w:abstractNumId w:val="11"/>
  </w:num>
  <w:num w:numId="15" w16cid:durableId="1156342881">
    <w:abstractNumId w:val="14"/>
  </w:num>
  <w:num w:numId="16" w16cid:durableId="1105464121">
    <w:abstractNumId w:val="15"/>
  </w:num>
  <w:num w:numId="17" w16cid:durableId="749229895">
    <w:abstractNumId w:val="17"/>
  </w:num>
  <w:num w:numId="18" w16cid:durableId="55188580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riel Cariaga Martínez">
    <w15:presenceInfo w15:providerId="Windows Live" w15:userId="c059330905885134"/>
  </w15:person>
  <w15:person w15:author="Concepció Violán Fors">
    <w15:presenceInfo w15:providerId="AD" w15:userId="S-1-5-21-1840532207-2853940111-1188887670-364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E8E"/>
    <w:rsid w:val="000025A1"/>
    <w:rsid w:val="00005FBB"/>
    <w:rsid w:val="000071E7"/>
    <w:rsid w:val="00010DF5"/>
    <w:rsid w:val="00014398"/>
    <w:rsid w:val="000225F8"/>
    <w:rsid w:val="00024CC2"/>
    <w:rsid w:val="00027FE8"/>
    <w:rsid w:val="00071F53"/>
    <w:rsid w:val="00072D6E"/>
    <w:rsid w:val="00072E42"/>
    <w:rsid w:val="0008199C"/>
    <w:rsid w:val="0009344D"/>
    <w:rsid w:val="00097F34"/>
    <w:rsid w:val="000A01F2"/>
    <w:rsid w:val="000C21B2"/>
    <w:rsid w:val="000D068F"/>
    <w:rsid w:val="000F103B"/>
    <w:rsid w:val="00102CAF"/>
    <w:rsid w:val="00107F54"/>
    <w:rsid w:val="00112ED0"/>
    <w:rsid w:val="00114253"/>
    <w:rsid w:val="001339C2"/>
    <w:rsid w:val="00134B44"/>
    <w:rsid w:val="0014036A"/>
    <w:rsid w:val="001511FE"/>
    <w:rsid w:val="001565AC"/>
    <w:rsid w:val="00170513"/>
    <w:rsid w:val="00172C58"/>
    <w:rsid w:val="001732AA"/>
    <w:rsid w:val="001763BF"/>
    <w:rsid w:val="00184C64"/>
    <w:rsid w:val="00194AA9"/>
    <w:rsid w:val="00195DF1"/>
    <w:rsid w:val="001A4F99"/>
    <w:rsid w:val="001C59D5"/>
    <w:rsid w:val="001C72AD"/>
    <w:rsid w:val="001D5DB6"/>
    <w:rsid w:val="001F0629"/>
    <w:rsid w:val="001F3F79"/>
    <w:rsid w:val="001F762D"/>
    <w:rsid w:val="001F7ED6"/>
    <w:rsid w:val="0020228A"/>
    <w:rsid w:val="002067B9"/>
    <w:rsid w:val="00211DE3"/>
    <w:rsid w:val="002166F0"/>
    <w:rsid w:val="002208E8"/>
    <w:rsid w:val="0022327F"/>
    <w:rsid w:val="00226EBA"/>
    <w:rsid w:val="00230452"/>
    <w:rsid w:val="002323BF"/>
    <w:rsid w:val="00233753"/>
    <w:rsid w:val="002616D8"/>
    <w:rsid w:val="002679D3"/>
    <w:rsid w:val="00280881"/>
    <w:rsid w:val="00281037"/>
    <w:rsid w:val="002938FC"/>
    <w:rsid w:val="00297558"/>
    <w:rsid w:val="00297A1B"/>
    <w:rsid w:val="002A345C"/>
    <w:rsid w:val="002B2CF2"/>
    <w:rsid w:val="002B6797"/>
    <w:rsid w:val="002C2CEE"/>
    <w:rsid w:val="002C7C60"/>
    <w:rsid w:val="002D49FB"/>
    <w:rsid w:val="002E1770"/>
    <w:rsid w:val="002E2F98"/>
    <w:rsid w:val="002F73E3"/>
    <w:rsid w:val="00302D02"/>
    <w:rsid w:val="00306F3E"/>
    <w:rsid w:val="003216C8"/>
    <w:rsid w:val="00341ABE"/>
    <w:rsid w:val="0035130E"/>
    <w:rsid w:val="0035374E"/>
    <w:rsid w:val="00396AE9"/>
    <w:rsid w:val="00396B26"/>
    <w:rsid w:val="00397316"/>
    <w:rsid w:val="003C009A"/>
    <w:rsid w:val="003D7953"/>
    <w:rsid w:val="003F3A70"/>
    <w:rsid w:val="00407ACD"/>
    <w:rsid w:val="00424749"/>
    <w:rsid w:val="0042480F"/>
    <w:rsid w:val="00425BF7"/>
    <w:rsid w:val="004367BA"/>
    <w:rsid w:val="00443138"/>
    <w:rsid w:val="00461975"/>
    <w:rsid w:val="00470944"/>
    <w:rsid w:val="0048664E"/>
    <w:rsid w:val="004A66A0"/>
    <w:rsid w:val="004B4274"/>
    <w:rsid w:val="004C2272"/>
    <w:rsid w:val="004C6E8E"/>
    <w:rsid w:val="004C7091"/>
    <w:rsid w:val="004D53B8"/>
    <w:rsid w:val="004D665F"/>
    <w:rsid w:val="004E18C3"/>
    <w:rsid w:val="004F3693"/>
    <w:rsid w:val="004F5628"/>
    <w:rsid w:val="005174AF"/>
    <w:rsid w:val="0055231E"/>
    <w:rsid w:val="00556929"/>
    <w:rsid w:val="00570252"/>
    <w:rsid w:val="00583595"/>
    <w:rsid w:val="00584160"/>
    <w:rsid w:val="00592958"/>
    <w:rsid w:val="005964F9"/>
    <w:rsid w:val="005B2C07"/>
    <w:rsid w:val="005B2F36"/>
    <w:rsid w:val="005B59CE"/>
    <w:rsid w:val="005C6BF7"/>
    <w:rsid w:val="005D4383"/>
    <w:rsid w:val="005E2B27"/>
    <w:rsid w:val="005F06F0"/>
    <w:rsid w:val="005F2616"/>
    <w:rsid w:val="0060719E"/>
    <w:rsid w:val="00611DA4"/>
    <w:rsid w:val="006271BC"/>
    <w:rsid w:val="00631FAD"/>
    <w:rsid w:val="00640F69"/>
    <w:rsid w:val="006648A1"/>
    <w:rsid w:val="00666638"/>
    <w:rsid w:val="0066665B"/>
    <w:rsid w:val="006874CE"/>
    <w:rsid w:val="006907E4"/>
    <w:rsid w:val="00694106"/>
    <w:rsid w:val="00694AD5"/>
    <w:rsid w:val="0069695D"/>
    <w:rsid w:val="006A2C3B"/>
    <w:rsid w:val="006A6073"/>
    <w:rsid w:val="006A6822"/>
    <w:rsid w:val="006A6F51"/>
    <w:rsid w:val="006B1E86"/>
    <w:rsid w:val="006B2E09"/>
    <w:rsid w:val="006B361F"/>
    <w:rsid w:val="006D423F"/>
    <w:rsid w:val="006E04DB"/>
    <w:rsid w:val="006E0AA8"/>
    <w:rsid w:val="006E2588"/>
    <w:rsid w:val="006F2DA9"/>
    <w:rsid w:val="007027EE"/>
    <w:rsid w:val="007461D7"/>
    <w:rsid w:val="00760F2E"/>
    <w:rsid w:val="007674FB"/>
    <w:rsid w:val="00771860"/>
    <w:rsid w:val="0078493F"/>
    <w:rsid w:val="00795FF1"/>
    <w:rsid w:val="007963BA"/>
    <w:rsid w:val="00796E40"/>
    <w:rsid w:val="007A3390"/>
    <w:rsid w:val="007A48D7"/>
    <w:rsid w:val="007B4C5A"/>
    <w:rsid w:val="007C5439"/>
    <w:rsid w:val="007C78B2"/>
    <w:rsid w:val="007E166B"/>
    <w:rsid w:val="00800F78"/>
    <w:rsid w:val="00802032"/>
    <w:rsid w:val="00804EA9"/>
    <w:rsid w:val="0081358D"/>
    <w:rsid w:val="008140FD"/>
    <w:rsid w:val="00815035"/>
    <w:rsid w:val="00822A9C"/>
    <w:rsid w:val="00830F66"/>
    <w:rsid w:val="0084606B"/>
    <w:rsid w:val="00847BC4"/>
    <w:rsid w:val="00855202"/>
    <w:rsid w:val="008812AA"/>
    <w:rsid w:val="008B02F1"/>
    <w:rsid w:val="008B6CFA"/>
    <w:rsid w:val="008C130A"/>
    <w:rsid w:val="008C3143"/>
    <w:rsid w:val="008C76AD"/>
    <w:rsid w:val="008D0892"/>
    <w:rsid w:val="008D1378"/>
    <w:rsid w:val="008D208C"/>
    <w:rsid w:val="008D26D7"/>
    <w:rsid w:val="008F5AE8"/>
    <w:rsid w:val="009024F3"/>
    <w:rsid w:val="009051DE"/>
    <w:rsid w:val="00905F47"/>
    <w:rsid w:val="00911BC2"/>
    <w:rsid w:val="00922510"/>
    <w:rsid w:val="0092677E"/>
    <w:rsid w:val="0093182D"/>
    <w:rsid w:val="009411DF"/>
    <w:rsid w:val="00944A5C"/>
    <w:rsid w:val="0095288D"/>
    <w:rsid w:val="0096068D"/>
    <w:rsid w:val="00961480"/>
    <w:rsid w:val="009700A3"/>
    <w:rsid w:val="009727F5"/>
    <w:rsid w:val="00973396"/>
    <w:rsid w:val="00974EC5"/>
    <w:rsid w:val="00985377"/>
    <w:rsid w:val="00987574"/>
    <w:rsid w:val="00994E59"/>
    <w:rsid w:val="00995EDE"/>
    <w:rsid w:val="009B5AE3"/>
    <w:rsid w:val="009B7A44"/>
    <w:rsid w:val="009D4FCF"/>
    <w:rsid w:val="009E2BF7"/>
    <w:rsid w:val="009E7960"/>
    <w:rsid w:val="009F2157"/>
    <w:rsid w:val="00A04044"/>
    <w:rsid w:val="00A05EB6"/>
    <w:rsid w:val="00A10E83"/>
    <w:rsid w:val="00A12807"/>
    <w:rsid w:val="00A13751"/>
    <w:rsid w:val="00A3712D"/>
    <w:rsid w:val="00A372BB"/>
    <w:rsid w:val="00A44E11"/>
    <w:rsid w:val="00A47AC2"/>
    <w:rsid w:val="00A570B3"/>
    <w:rsid w:val="00A758F5"/>
    <w:rsid w:val="00A82115"/>
    <w:rsid w:val="00A91BE7"/>
    <w:rsid w:val="00A947EE"/>
    <w:rsid w:val="00A94ECA"/>
    <w:rsid w:val="00A97CDD"/>
    <w:rsid w:val="00AA0660"/>
    <w:rsid w:val="00AB11B1"/>
    <w:rsid w:val="00AB5542"/>
    <w:rsid w:val="00AB6BF2"/>
    <w:rsid w:val="00AD26B0"/>
    <w:rsid w:val="00AD62F9"/>
    <w:rsid w:val="00AE0E3A"/>
    <w:rsid w:val="00B01E99"/>
    <w:rsid w:val="00B05960"/>
    <w:rsid w:val="00B17E10"/>
    <w:rsid w:val="00B31DA2"/>
    <w:rsid w:val="00B33C9E"/>
    <w:rsid w:val="00B344B5"/>
    <w:rsid w:val="00B35500"/>
    <w:rsid w:val="00B3753D"/>
    <w:rsid w:val="00B44916"/>
    <w:rsid w:val="00B45C2F"/>
    <w:rsid w:val="00B52237"/>
    <w:rsid w:val="00B657CA"/>
    <w:rsid w:val="00B800E3"/>
    <w:rsid w:val="00B80FA6"/>
    <w:rsid w:val="00B834F4"/>
    <w:rsid w:val="00B87439"/>
    <w:rsid w:val="00B95339"/>
    <w:rsid w:val="00B97F6C"/>
    <w:rsid w:val="00BA5212"/>
    <w:rsid w:val="00BB037B"/>
    <w:rsid w:val="00BB16C4"/>
    <w:rsid w:val="00BB4A37"/>
    <w:rsid w:val="00BD3DAE"/>
    <w:rsid w:val="00BE175F"/>
    <w:rsid w:val="00BE5F51"/>
    <w:rsid w:val="00C07750"/>
    <w:rsid w:val="00C233DD"/>
    <w:rsid w:val="00C25D0C"/>
    <w:rsid w:val="00C325B7"/>
    <w:rsid w:val="00C3325D"/>
    <w:rsid w:val="00C40C3D"/>
    <w:rsid w:val="00C43E31"/>
    <w:rsid w:val="00C52555"/>
    <w:rsid w:val="00C527E5"/>
    <w:rsid w:val="00C60842"/>
    <w:rsid w:val="00CB3536"/>
    <w:rsid w:val="00CC7AA3"/>
    <w:rsid w:val="00CD15B3"/>
    <w:rsid w:val="00CD2AF0"/>
    <w:rsid w:val="00CD77BA"/>
    <w:rsid w:val="00CF6E33"/>
    <w:rsid w:val="00D12865"/>
    <w:rsid w:val="00D23DB1"/>
    <w:rsid w:val="00D3019B"/>
    <w:rsid w:val="00D318B2"/>
    <w:rsid w:val="00D50F7B"/>
    <w:rsid w:val="00D5373A"/>
    <w:rsid w:val="00D61C13"/>
    <w:rsid w:val="00D64F29"/>
    <w:rsid w:val="00D94BA4"/>
    <w:rsid w:val="00DB0B67"/>
    <w:rsid w:val="00DB3E1F"/>
    <w:rsid w:val="00DB6FEF"/>
    <w:rsid w:val="00DC340C"/>
    <w:rsid w:val="00DC4851"/>
    <w:rsid w:val="00DC6467"/>
    <w:rsid w:val="00DC6EEF"/>
    <w:rsid w:val="00DD2D58"/>
    <w:rsid w:val="00DD4255"/>
    <w:rsid w:val="00DF72A8"/>
    <w:rsid w:val="00E05532"/>
    <w:rsid w:val="00E12943"/>
    <w:rsid w:val="00E17C65"/>
    <w:rsid w:val="00E2066D"/>
    <w:rsid w:val="00E27E37"/>
    <w:rsid w:val="00E3795F"/>
    <w:rsid w:val="00E4094F"/>
    <w:rsid w:val="00E44EF3"/>
    <w:rsid w:val="00E47240"/>
    <w:rsid w:val="00E553D4"/>
    <w:rsid w:val="00E64D1A"/>
    <w:rsid w:val="00E761D5"/>
    <w:rsid w:val="00E87591"/>
    <w:rsid w:val="00E945C2"/>
    <w:rsid w:val="00EC0FA8"/>
    <w:rsid w:val="00EC3F4F"/>
    <w:rsid w:val="00ED046A"/>
    <w:rsid w:val="00ED3A0D"/>
    <w:rsid w:val="00EE12B0"/>
    <w:rsid w:val="00EE49DE"/>
    <w:rsid w:val="00EE5CAE"/>
    <w:rsid w:val="00F164EB"/>
    <w:rsid w:val="00F26410"/>
    <w:rsid w:val="00F30B23"/>
    <w:rsid w:val="00F34A35"/>
    <w:rsid w:val="00F455FC"/>
    <w:rsid w:val="00F50656"/>
    <w:rsid w:val="00F54C63"/>
    <w:rsid w:val="00F575A5"/>
    <w:rsid w:val="00F61AB9"/>
    <w:rsid w:val="00F71636"/>
    <w:rsid w:val="00F820CC"/>
    <w:rsid w:val="00F873C9"/>
    <w:rsid w:val="00FA1FE6"/>
    <w:rsid w:val="00FA56E6"/>
    <w:rsid w:val="00FA59F3"/>
    <w:rsid w:val="00FC0B2D"/>
    <w:rsid w:val="00FC5EA4"/>
    <w:rsid w:val="00FD64AE"/>
    <w:rsid w:val="00FF37A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B1CD3B"/>
  <w15:docId w15:val="{477D8A05-EBF5-6240-ABE4-6E736F0F3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ES" w:eastAsia="es-ES_tradnl"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F53"/>
    <w:pPr>
      <w:suppressAutoHyphens/>
      <w:spacing w:line="1" w:lineRule="atLeast"/>
      <w:ind w:leftChars="-1" w:left="-1" w:hangingChars="1" w:hanging="1"/>
      <w:textDirection w:val="btLr"/>
      <w:textAlignment w:val="top"/>
      <w:outlineLvl w:val="0"/>
    </w:pPr>
    <w:rPr>
      <w:position w:val="-1"/>
      <w:lang w:val="ca-ES" w:eastAsia="es-ES"/>
    </w:rPr>
  </w:style>
  <w:style w:type="paragraph" w:styleId="Ttulo1">
    <w:name w:val="heading 1"/>
    <w:basedOn w:val="Normal"/>
    <w:next w:val="Normal"/>
    <w:uiPriority w:val="9"/>
    <w:qFormat/>
    <w:pPr>
      <w:keepNext/>
    </w:pPr>
    <w:rPr>
      <w:sz w:val="40"/>
    </w:rPr>
  </w:style>
  <w:style w:type="paragraph" w:styleId="Ttulo2">
    <w:name w:val="heading 2"/>
    <w:basedOn w:val="Normal"/>
    <w:next w:val="Normal"/>
    <w:uiPriority w:val="9"/>
    <w:unhideWhenUsed/>
    <w:qFormat/>
    <w:pPr>
      <w:keepNext/>
      <w:outlineLvl w:val="1"/>
    </w:p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next w:val="TableNormal"/>
    <w:pPr>
      <w:suppressAutoHyphens/>
      <w:spacing w:line="1" w:lineRule="atLeast"/>
      <w:ind w:leftChars="-1" w:left="-1" w:hangingChars="1" w:hanging="1"/>
      <w:textDirection w:val="btLr"/>
      <w:textAlignment w:val="top"/>
      <w:outlineLvl w:val="0"/>
    </w:pPr>
    <w:rPr>
      <w:position w:val="-1"/>
    </w:rPr>
    <w:tblPr>
      <w:tblInd w:w="0" w:type="dxa"/>
      <w:tblCellMar>
        <w:top w:w="0" w:type="dxa"/>
        <w:left w:w="108" w:type="dxa"/>
        <w:bottom w:w="0" w:type="dxa"/>
        <w:right w:w="108" w:type="dxa"/>
      </w:tblCellMar>
    </w:tblPr>
  </w:style>
  <w:style w:type="character" w:styleId="Hipervnculo">
    <w:name w:val="Hyperlink"/>
    <w:uiPriority w:val="99"/>
    <w:rPr>
      <w:color w:val="0000FF"/>
      <w:w w:val="100"/>
      <w:position w:val="-1"/>
      <w:u w:val="single"/>
      <w:effect w:val="none"/>
      <w:vertAlign w:val="baseline"/>
      <w:cs w:val="0"/>
      <w:em w:val="none"/>
    </w:rPr>
  </w:style>
  <w:style w:type="paragraph" w:styleId="HTMLconformatoprevio">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Pr>
      <w:w w:val="100"/>
      <w:position w:val="-1"/>
      <w:effect w:val="none"/>
      <w:vertAlign w:val="baseline"/>
      <w:cs w:val="0"/>
      <w:em w:val="none"/>
    </w:r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character" w:styleId="Nmerodepgina">
    <w:name w:val="page number"/>
    <w:basedOn w:val="Fuentedeprrafopredeter"/>
    <w:rPr>
      <w:w w:val="100"/>
      <w:position w:val="-1"/>
      <w:effect w:val="none"/>
      <w:vertAlign w:val="baseline"/>
      <w:cs w:val="0"/>
      <w:em w:val="none"/>
    </w:rPr>
  </w:style>
  <w:style w:type="table" w:styleId="Tablaconcuadrcula">
    <w:name w:val="Table Grid"/>
    <w:basedOn w:val="TableNormal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uiPriority w:val="39"/>
    <w:rsid w:val="00194AA9"/>
    <w:pPr>
      <w:spacing w:before="120" w:after="120"/>
      <w:ind w:left="0"/>
      <w:jc w:val="left"/>
    </w:pPr>
    <w:rPr>
      <w:bCs/>
      <w:szCs w:val="20"/>
    </w:rPr>
  </w:style>
  <w:style w:type="paragraph" w:styleId="TDC2">
    <w:name w:val="toc 2"/>
    <w:basedOn w:val="Normal"/>
    <w:next w:val="Normal"/>
    <w:uiPriority w:val="39"/>
    <w:rsid w:val="00194AA9"/>
    <w:pPr>
      <w:ind w:leftChars="0" w:left="0"/>
      <w:jc w:val="left"/>
    </w:pPr>
    <w:rPr>
      <w:szCs w:val="20"/>
    </w:rPr>
  </w:style>
  <w:style w:type="paragraph" w:styleId="NormalWeb">
    <w:name w:val="Normal (Web)"/>
    <w:basedOn w:val="Normal"/>
    <w:uiPriority w:val="99"/>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uiPriority w:val="39"/>
    <w:pPr>
      <w:ind w:left="1920"/>
      <w:jc w:val="left"/>
    </w:pPr>
    <w:rPr>
      <w:rFonts w:asciiTheme="minorHAnsi" w:hAnsiTheme="minorHAnsi"/>
      <w:sz w:val="18"/>
      <w:szCs w:val="18"/>
    </w:rPr>
  </w:style>
  <w:style w:type="paragraph" w:styleId="Textodeglobo">
    <w:name w:val="Balloon Text"/>
    <w:basedOn w:val="Normal"/>
    <w:rPr>
      <w:rFonts w:ascii="Tahoma" w:hAnsi="Tahoma" w:cs="Tahoma"/>
      <w:sz w:val="16"/>
      <w:szCs w:val="16"/>
    </w:rPr>
  </w:style>
  <w:style w:type="character" w:customStyle="1" w:styleId="FooterChar">
    <w:name w:val="Footer Char"/>
    <w:rPr>
      <w:rFonts w:ascii="Arial" w:hAnsi="Arial"/>
      <w:w w:val="100"/>
      <w:position w:val="-1"/>
      <w:sz w:val="24"/>
      <w:szCs w:val="24"/>
      <w:effect w:val="none"/>
      <w:vertAlign w:val="baseline"/>
      <w:cs w:val="0"/>
      <w:em w:val="none"/>
      <w:lang w:val="ca-ES"/>
    </w:rPr>
  </w:style>
  <w:style w:type="character" w:customStyle="1" w:styleId="CommentReference">
    <w:name w:val="Comment Reference"/>
    <w:rPr>
      <w:w w:val="100"/>
      <w:position w:val="-1"/>
      <w:sz w:val="16"/>
      <w:szCs w:val="16"/>
      <w:effect w:val="none"/>
      <w:vertAlign w:val="baseline"/>
      <w:cs w:val="0"/>
      <w:em w:val="none"/>
    </w:rPr>
  </w:style>
  <w:style w:type="paragraph" w:customStyle="1" w:styleId="CommentText">
    <w:name w:val="Comment Text"/>
    <w:basedOn w:val="Normal"/>
    <w:rPr>
      <w:sz w:val="20"/>
      <w:szCs w:val="20"/>
    </w:rPr>
  </w:style>
  <w:style w:type="character" w:customStyle="1" w:styleId="CommentTextChar">
    <w:name w:val="Comment Text Char"/>
    <w:rPr>
      <w:rFonts w:ascii="Arial" w:hAnsi="Arial"/>
      <w:w w:val="100"/>
      <w:position w:val="-1"/>
      <w:effect w:val="none"/>
      <w:vertAlign w:val="baseline"/>
      <w:cs w:val="0"/>
      <w:em w:val="none"/>
      <w:lang w:eastAsia="es-ES"/>
    </w:rPr>
  </w:style>
  <w:style w:type="paragraph" w:customStyle="1" w:styleId="CommentSubject">
    <w:name w:val="Comment Subject"/>
    <w:basedOn w:val="CommentText"/>
    <w:next w:val="CommentText"/>
    <w:rPr>
      <w:b/>
      <w:bCs/>
    </w:rPr>
  </w:style>
  <w:style w:type="character" w:customStyle="1" w:styleId="CommentSubjectChar">
    <w:name w:val="Comment Subject Char"/>
    <w:rPr>
      <w:rFonts w:ascii="Arial" w:hAnsi="Arial"/>
      <w:b/>
      <w:bCs/>
      <w:w w:val="100"/>
      <w:position w:val="-1"/>
      <w:effect w:val="none"/>
      <w:vertAlign w:val="baseline"/>
      <w:cs w:val="0"/>
      <w:em w:val="none"/>
      <w:lang w:eastAsia="es-ES"/>
    </w:rPr>
  </w:style>
  <w:style w:type="paragraph" w:styleId="Descripcin">
    <w:name w:val="caption"/>
    <w:basedOn w:val="Normal"/>
    <w:next w:val="Normal"/>
    <w:rPr>
      <w:b/>
      <w:bCs/>
      <w:sz w:val="20"/>
      <w:szCs w:val="20"/>
    </w:rPr>
  </w:style>
  <w:style w:type="paragraph" w:styleId="Tabladeilustraciones">
    <w:name w:val="table of figures"/>
    <w:basedOn w:val="Normal"/>
    <w:next w:val="Normal"/>
    <w:uiPriority w:val="99"/>
  </w:style>
  <w:style w:type="paragraph" w:customStyle="1" w:styleId="HTMLconformatoprevio1">
    <w:name w:val="HTML con formato previo1"/>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pPr>
    <w:rPr>
      <w:rFonts w:ascii="Courier New" w:eastAsia="MS Mincho" w:hAnsi="Courier New" w:cs="Courier New"/>
      <w:szCs w:val="20"/>
      <w:lang w:val="es-ES" w:eastAsia="ar-SA"/>
    </w:rPr>
  </w:style>
  <w:style w:type="character" w:customStyle="1" w:styleId="HTMLPreformattedChar">
    <w:name w:val="HTML Preformatted Char"/>
    <w:rPr>
      <w:rFonts w:ascii="Courier New" w:eastAsia="MS Mincho" w:hAnsi="Courier New" w:cs="Courier New"/>
      <w:w w:val="100"/>
      <w:position w:val="-1"/>
      <w:sz w:val="24"/>
      <w:effect w:val="none"/>
      <w:vertAlign w:val="baseline"/>
      <w:cs w:val="0"/>
      <w:em w:val="none"/>
      <w:lang w:val="es-ES" w:eastAsia="ja-JP"/>
    </w:rPr>
  </w:style>
  <w:style w:type="character" w:customStyle="1" w:styleId="apple-tab-span">
    <w:name w:val="apple-tab-span"/>
    <w:rPr>
      <w:w w:val="100"/>
      <w:position w:val="-1"/>
      <w:effect w:val="none"/>
      <w:vertAlign w:val="baseline"/>
      <w:cs w:val="0"/>
      <w:em w:val="none"/>
    </w:rPr>
  </w:style>
  <w:style w:type="character" w:styleId="Textoennegrita">
    <w:name w:val="Strong"/>
    <w:uiPriority w:val="22"/>
    <w:qFormat/>
    <w:rPr>
      <w:b/>
      <w:bCs/>
      <w:w w:val="100"/>
      <w:position w:val="-1"/>
      <w:effect w:val="none"/>
      <w:vertAlign w:val="baseline"/>
      <w:cs w:val="0"/>
      <w:em w:val="none"/>
    </w:rPr>
  </w:style>
  <w:style w:type="character" w:styleId="nfasis">
    <w:name w:val="Emphasis"/>
    <w:uiPriority w:val="20"/>
    <w:qFormat/>
    <w:rPr>
      <w:i/>
      <w:iCs/>
      <w:w w:val="100"/>
      <w:position w:val="-1"/>
      <w:effect w:val="none"/>
      <w:vertAlign w:val="baseline"/>
      <w:cs w:val="0"/>
      <w:em w:val="none"/>
    </w:rPr>
  </w:style>
  <w:style w:type="character" w:styleId="Hipervnculovisitado">
    <w:name w:val="FollowedHyperlink"/>
    <w:rPr>
      <w:color w:val="954F72"/>
      <w:w w:val="100"/>
      <w:position w:val="-1"/>
      <w:u w:val="single"/>
      <w:effect w:val="none"/>
      <w:vertAlign w:val="baseline"/>
      <w:cs w:val="0"/>
      <w:em w:val="non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customStyle="1" w:styleId="apple-converted-space">
    <w:name w:val="apple-converted-space"/>
    <w:basedOn w:val="Fuentedeprrafopredeter"/>
    <w:rsid w:val="006A2C3B"/>
  </w:style>
  <w:style w:type="paragraph" w:styleId="Revisin">
    <w:name w:val="Revision"/>
    <w:hidden/>
    <w:uiPriority w:val="99"/>
    <w:semiHidden/>
    <w:rsid w:val="001511FE"/>
    <w:pPr>
      <w:jc w:val="left"/>
    </w:pPr>
    <w:rPr>
      <w:position w:val="-1"/>
      <w:lang w:val="ca-ES" w:eastAsia="es-ES"/>
    </w:rPr>
  </w:style>
  <w:style w:type="paragraph" w:styleId="TDC3">
    <w:name w:val="toc 3"/>
    <w:basedOn w:val="Normal"/>
    <w:next w:val="Normal"/>
    <w:autoRedefine/>
    <w:uiPriority w:val="39"/>
    <w:unhideWhenUsed/>
    <w:rsid w:val="001511FE"/>
    <w:pPr>
      <w:ind w:left="480"/>
      <w:jc w:val="left"/>
    </w:pPr>
    <w:rPr>
      <w:rFonts w:asciiTheme="minorHAnsi" w:hAnsiTheme="minorHAnsi"/>
      <w:i/>
      <w:iCs/>
      <w:sz w:val="20"/>
      <w:szCs w:val="20"/>
    </w:rPr>
  </w:style>
  <w:style w:type="paragraph" w:styleId="TDC4">
    <w:name w:val="toc 4"/>
    <w:basedOn w:val="Normal"/>
    <w:next w:val="Normal"/>
    <w:autoRedefine/>
    <w:uiPriority w:val="39"/>
    <w:unhideWhenUsed/>
    <w:rsid w:val="001511FE"/>
    <w:pPr>
      <w:ind w:left="720"/>
      <w:jc w:val="left"/>
    </w:pPr>
    <w:rPr>
      <w:rFonts w:asciiTheme="minorHAnsi" w:hAnsiTheme="minorHAnsi"/>
      <w:sz w:val="18"/>
      <w:szCs w:val="18"/>
    </w:rPr>
  </w:style>
  <w:style w:type="paragraph" w:styleId="TDC5">
    <w:name w:val="toc 5"/>
    <w:basedOn w:val="Normal"/>
    <w:next w:val="Normal"/>
    <w:autoRedefine/>
    <w:uiPriority w:val="39"/>
    <w:unhideWhenUsed/>
    <w:rsid w:val="001511FE"/>
    <w:pPr>
      <w:ind w:left="960"/>
      <w:jc w:val="left"/>
    </w:pPr>
    <w:rPr>
      <w:rFonts w:asciiTheme="minorHAnsi" w:hAnsiTheme="minorHAnsi"/>
      <w:sz w:val="18"/>
      <w:szCs w:val="18"/>
    </w:rPr>
  </w:style>
  <w:style w:type="paragraph" w:styleId="TDC6">
    <w:name w:val="toc 6"/>
    <w:basedOn w:val="Normal"/>
    <w:next w:val="Normal"/>
    <w:autoRedefine/>
    <w:uiPriority w:val="39"/>
    <w:unhideWhenUsed/>
    <w:rsid w:val="001511FE"/>
    <w:pPr>
      <w:ind w:left="1200"/>
      <w:jc w:val="left"/>
    </w:pPr>
    <w:rPr>
      <w:rFonts w:asciiTheme="minorHAnsi" w:hAnsiTheme="minorHAnsi"/>
      <w:sz w:val="18"/>
      <w:szCs w:val="18"/>
    </w:rPr>
  </w:style>
  <w:style w:type="paragraph" w:styleId="TDC7">
    <w:name w:val="toc 7"/>
    <w:basedOn w:val="Normal"/>
    <w:next w:val="Normal"/>
    <w:autoRedefine/>
    <w:uiPriority w:val="39"/>
    <w:unhideWhenUsed/>
    <w:rsid w:val="001511FE"/>
    <w:pPr>
      <w:ind w:left="1440"/>
      <w:jc w:val="left"/>
    </w:pPr>
    <w:rPr>
      <w:rFonts w:asciiTheme="minorHAnsi" w:hAnsiTheme="minorHAnsi"/>
      <w:sz w:val="18"/>
      <w:szCs w:val="18"/>
    </w:rPr>
  </w:style>
  <w:style w:type="paragraph" w:styleId="TDC8">
    <w:name w:val="toc 8"/>
    <w:basedOn w:val="Normal"/>
    <w:next w:val="Normal"/>
    <w:autoRedefine/>
    <w:uiPriority w:val="39"/>
    <w:unhideWhenUsed/>
    <w:rsid w:val="001511FE"/>
    <w:pPr>
      <w:ind w:left="1680"/>
      <w:jc w:val="left"/>
    </w:pPr>
    <w:rPr>
      <w:rFonts w:asciiTheme="minorHAnsi" w:hAnsiTheme="minorHAnsi"/>
      <w:sz w:val="18"/>
      <w:szCs w:val="18"/>
    </w:rPr>
  </w:style>
  <w:style w:type="character" w:customStyle="1" w:styleId="Mencinsinresolver1">
    <w:name w:val="Mención sin resolver1"/>
    <w:basedOn w:val="Fuentedeprrafopredeter"/>
    <w:uiPriority w:val="99"/>
    <w:semiHidden/>
    <w:unhideWhenUsed/>
    <w:rsid w:val="001511FE"/>
    <w:rPr>
      <w:color w:val="605E5C"/>
      <w:shd w:val="clear" w:color="auto" w:fill="E1DFDD"/>
    </w:rPr>
  </w:style>
  <w:style w:type="paragraph" w:styleId="Prrafodelista">
    <w:name w:val="List Paragraph"/>
    <w:basedOn w:val="Normal"/>
    <w:uiPriority w:val="34"/>
    <w:qFormat/>
    <w:rsid w:val="00302D02"/>
    <w:pPr>
      <w:ind w:left="720"/>
      <w:contextualSpacing/>
    </w:pPr>
  </w:style>
  <w:style w:type="paragraph" w:styleId="Textonotapie">
    <w:name w:val="footnote text"/>
    <w:basedOn w:val="Normal"/>
    <w:link w:val="TextonotapieCar"/>
    <w:uiPriority w:val="99"/>
    <w:semiHidden/>
    <w:unhideWhenUsed/>
    <w:rsid w:val="00024CC2"/>
    <w:pPr>
      <w:spacing w:line="240" w:lineRule="auto"/>
    </w:pPr>
    <w:rPr>
      <w:sz w:val="20"/>
      <w:szCs w:val="20"/>
    </w:rPr>
  </w:style>
  <w:style w:type="character" w:customStyle="1" w:styleId="TextonotapieCar">
    <w:name w:val="Texto nota pie Car"/>
    <w:basedOn w:val="Fuentedeprrafopredeter"/>
    <w:link w:val="Textonotapie"/>
    <w:uiPriority w:val="99"/>
    <w:semiHidden/>
    <w:rsid w:val="00024CC2"/>
    <w:rPr>
      <w:position w:val="-1"/>
      <w:sz w:val="20"/>
      <w:szCs w:val="20"/>
      <w:lang w:val="ca-ES" w:eastAsia="es-ES"/>
    </w:rPr>
  </w:style>
  <w:style w:type="character" w:styleId="Refdenotaalpie">
    <w:name w:val="footnote reference"/>
    <w:basedOn w:val="Fuentedeprrafopredeter"/>
    <w:uiPriority w:val="99"/>
    <w:semiHidden/>
    <w:unhideWhenUsed/>
    <w:rsid w:val="00024CC2"/>
    <w:rPr>
      <w:vertAlign w:val="superscript"/>
    </w:rPr>
  </w:style>
  <w:style w:type="paragraph" w:styleId="Bibliografa">
    <w:name w:val="Bibliography"/>
    <w:basedOn w:val="Normal"/>
    <w:next w:val="Normal"/>
    <w:uiPriority w:val="37"/>
    <w:unhideWhenUsed/>
    <w:rsid w:val="00024CC2"/>
    <w:pPr>
      <w:tabs>
        <w:tab w:val="left" w:pos="380"/>
      </w:tabs>
      <w:spacing w:line="240" w:lineRule="atLeast"/>
      <w:ind w:left="384" w:hanging="384"/>
    </w:pPr>
  </w:style>
  <w:style w:type="character" w:styleId="Refdecomentario">
    <w:name w:val="annotation reference"/>
    <w:basedOn w:val="Fuentedeprrafopredeter"/>
    <w:uiPriority w:val="99"/>
    <w:semiHidden/>
    <w:unhideWhenUsed/>
    <w:rsid w:val="005964F9"/>
    <w:rPr>
      <w:sz w:val="16"/>
      <w:szCs w:val="16"/>
    </w:rPr>
  </w:style>
  <w:style w:type="paragraph" w:styleId="Textocomentario">
    <w:name w:val="annotation text"/>
    <w:basedOn w:val="Normal"/>
    <w:link w:val="TextocomentarioCar"/>
    <w:uiPriority w:val="99"/>
    <w:semiHidden/>
    <w:unhideWhenUsed/>
    <w:rsid w:val="005964F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964F9"/>
    <w:rPr>
      <w:position w:val="-1"/>
      <w:sz w:val="20"/>
      <w:szCs w:val="20"/>
      <w:lang w:val="ca-ES" w:eastAsia="es-ES"/>
    </w:rPr>
  </w:style>
  <w:style w:type="paragraph" w:styleId="Asuntodelcomentario">
    <w:name w:val="annotation subject"/>
    <w:basedOn w:val="Textocomentario"/>
    <w:next w:val="Textocomentario"/>
    <w:link w:val="AsuntodelcomentarioCar"/>
    <w:uiPriority w:val="99"/>
    <w:semiHidden/>
    <w:unhideWhenUsed/>
    <w:rsid w:val="005964F9"/>
    <w:rPr>
      <w:b/>
      <w:bCs/>
    </w:rPr>
  </w:style>
  <w:style w:type="character" w:customStyle="1" w:styleId="AsuntodelcomentarioCar">
    <w:name w:val="Asunto del comentario Car"/>
    <w:basedOn w:val="TextocomentarioCar"/>
    <w:link w:val="Asuntodelcomentario"/>
    <w:uiPriority w:val="99"/>
    <w:semiHidden/>
    <w:rsid w:val="005964F9"/>
    <w:rPr>
      <w:b/>
      <w:bCs/>
      <w:position w:val="-1"/>
      <w:sz w:val="20"/>
      <w:szCs w:val="20"/>
      <w:lang w:val="ca-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3594">
      <w:bodyDiv w:val="1"/>
      <w:marLeft w:val="0"/>
      <w:marRight w:val="0"/>
      <w:marTop w:val="0"/>
      <w:marBottom w:val="0"/>
      <w:divBdr>
        <w:top w:val="none" w:sz="0" w:space="0" w:color="auto"/>
        <w:left w:val="none" w:sz="0" w:space="0" w:color="auto"/>
        <w:bottom w:val="none" w:sz="0" w:space="0" w:color="auto"/>
        <w:right w:val="none" w:sz="0" w:space="0" w:color="auto"/>
      </w:divBdr>
    </w:div>
    <w:div w:id="29915247">
      <w:bodyDiv w:val="1"/>
      <w:marLeft w:val="0"/>
      <w:marRight w:val="0"/>
      <w:marTop w:val="0"/>
      <w:marBottom w:val="0"/>
      <w:divBdr>
        <w:top w:val="none" w:sz="0" w:space="0" w:color="auto"/>
        <w:left w:val="none" w:sz="0" w:space="0" w:color="auto"/>
        <w:bottom w:val="none" w:sz="0" w:space="0" w:color="auto"/>
        <w:right w:val="none" w:sz="0" w:space="0" w:color="auto"/>
      </w:divBdr>
    </w:div>
    <w:div w:id="45836839">
      <w:bodyDiv w:val="1"/>
      <w:marLeft w:val="0"/>
      <w:marRight w:val="0"/>
      <w:marTop w:val="0"/>
      <w:marBottom w:val="0"/>
      <w:divBdr>
        <w:top w:val="none" w:sz="0" w:space="0" w:color="auto"/>
        <w:left w:val="none" w:sz="0" w:space="0" w:color="auto"/>
        <w:bottom w:val="none" w:sz="0" w:space="0" w:color="auto"/>
        <w:right w:val="none" w:sz="0" w:space="0" w:color="auto"/>
      </w:divBdr>
    </w:div>
    <w:div w:id="94519669">
      <w:bodyDiv w:val="1"/>
      <w:marLeft w:val="0"/>
      <w:marRight w:val="0"/>
      <w:marTop w:val="0"/>
      <w:marBottom w:val="0"/>
      <w:divBdr>
        <w:top w:val="none" w:sz="0" w:space="0" w:color="auto"/>
        <w:left w:val="none" w:sz="0" w:space="0" w:color="auto"/>
        <w:bottom w:val="none" w:sz="0" w:space="0" w:color="auto"/>
        <w:right w:val="none" w:sz="0" w:space="0" w:color="auto"/>
      </w:divBdr>
    </w:div>
    <w:div w:id="95491670">
      <w:bodyDiv w:val="1"/>
      <w:marLeft w:val="0"/>
      <w:marRight w:val="0"/>
      <w:marTop w:val="0"/>
      <w:marBottom w:val="0"/>
      <w:divBdr>
        <w:top w:val="none" w:sz="0" w:space="0" w:color="auto"/>
        <w:left w:val="none" w:sz="0" w:space="0" w:color="auto"/>
        <w:bottom w:val="none" w:sz="0" w:space="0" w:color="auto"/>
        <w:right w:val="none" w:sz="0" w:space="0" w:color="auto"/>
      </w:divBdr>
    </w:div>
    <w:div w:id="129056874">
      <w:bodyDiv w:val="1"/>
      <w:marLeft w:val="0"/>
      <w:marRight w:val="0"/>
      <w:marTop w:val="0"/>
      <w:marBottom w:val="0"/>
      <w:divBdr>
        <w:top w:val="none" w:sz="0" w:space="0" w:color="auto"/>
        <w:left w:val="none" w:sz="0" w:space="0" w:color="auto"/>
        <w:bottom w:val="none" w:sz="0" w:space="0" w:color="auto"/>
        <w:right w:val="none" w:sz="0" w:space="0" w:color="auto"/>
      </w:divBdr>
    </w:div>
    <w:div w:id="162088369">
      <w:bodyDiv w:val="1"/>
      <w:marLeft w:val="0"/>
      <w:marRight w:val="0"/>
      <w:marTop w:val="0"/>
      <w:marBottom w:val="0"/>
      <w:divBdr>
        <w:top w:val="none" w:sz="0" w:space="0" w:color="auto"/>
        <w:left w:val="none" w:sz="0" w:space="0" w:color="auto"/>
        <w:bottom w:val="none" w:sz="0" w:space="0" w:color="auto"/>
        <w:right w:val="none" w:sz="0" w:space="0" w:color="auto"/>
      </w:divBdr>
    </w:div>
    <w:div w:id="166332946">
      <w:bodyDiv w:val="1"/>
      <w:marLeft w:val="0"/>
      <w:marRight w:val="0"/>
      <w:marTop w:val="0"/>
      <w:marBottom w:val="0"/>
      <w:divBdr>
        <w:top w:val="none" w:sz="0" w:space="0" w:color="auto"/>
        <w:left w:val="none" w:sz="0" w:space="0" w:color="auto"/>
        <w:bottom w:val="none" w:sz="0" w:space="0" w:color="auto"/>
        <w:right w:val="none" w:sz="0" w:space="0" w:color="auto"/>
      </w:divBdr>
    </w:div>
    <w:div w:id="195891633">
      <w:bodyDiv w:val="1"/>
      <w:marLeft w:val="0"/>
      <w:marRight w:val="0"/>
      <w:marTop w:val="0"/>
      <w:marBottom w:val="0"/>
      <w:divBdr>
        <w:top w:val="none" w:sz="0" w:space="0" w:color="auto"/>
        <w:left w:val="none" w:sz="0" w:space="0" w:color="auto"/>
        <w:bottom w:val="none" w:sz="0" w:space="0" w:color="auto"/>
        <w:right w:val="none" w:sz="0" w:space="0" w:color="auto"/>
      </w:divBdr>
    </w:div>
    <w:div w:id="226496678">
      <w:bodyDiv w:val="1"/>
      <w:marLeft w:val="0"/>
      <w:marRight w:val="0"/>
      <w:marTop w:val="0"/>
      <w:marBottom w:val="0"/>
      <w:divBdr>
        <w:top w:val="none" w:sz="0" w:space="0" w:color="auto"/>
        <w:left w:val="none" w:sz="0" w:space="0" w:color="auto"/>
        <w:bottom w:val="none" w:sz="0" w:space="0" w:color="auto"/>
        <w:right w:val="none" w:sz="0" w:space="0" w:color="auto"/>
      </w:divBdr>
    </w:div>
    <w:div w:id="335690650">
      <w:bodyDiv w:val="1"/>
      <w:marLeft w:val="0"/>
      <w:marRight w:val="0"/>
      <w:marTop w:val="0"/>
      <w:marBottom w:val="0"/>
      <w:divBdr>
        <w:top w:val="none" w:sz="0" w:space="0" w:color="auto"/>
        <w:left w:val="none" w:sz="0" w:space="0" w:color="auto"/>
        <w:bottom w:val="none" w:sz="0" w:space="0" w:color="auto"/>
        <w:right w:val="none" w:sz="0" w:space="0" w:color="auto"/>
      </w:divBdr>
    </w:div>
    <w:div w:id="458374496">
      <w:bodyDiv w:val="1"/>
      <w:marLeft w:val="0"/>
      <w:marRight w:val="0"/>
      <w:marTop w:val="0"/>
      <w:marBottom w:val="0"/>
      <w:divBdr>
        <w:top w:val="none" w:sz="0" w:space="0" w:color="auto"/>
        <w:left w:val="none" w:sz="0" w:space="0" w:color="auto"/>
        <w:bottom w:val="none" w:sz="0" w:space="0" w:color="auto"/>
        <w:right w:val="none" w:sz="0" w:space="0" w:color="auto"/>
      </w:divBdr>
    </w:div>
    <w:div w:id="497039033">
      <w:bodyDiv w:val="1"/>
      <w:marLeft w:val="0"/>
      <w:marRight w:val="0"/>
      <w:marTop w:val="0"/>
      <w:marBottom w:val="0"/>
      <w:divBdr>
        <w:top w:val="none" w:sz="0" w:space="0" w:color="auto"/>
        <w:left w:val="none" w:sz="0" w:space="0" w:color="auto"/>
        <w:bottom w:val="none" w:sz="0" w:space="0" w:color="auto"/>
        <w:right w:val="none" w:sz="0" w:space="0" w:color="auto"/>
      </w:divBdr>
    </w:div>
    <w:div w:id="525825935">
      <w:bodyDiv w:val="1"/>
      <w:marLeft w:val="0"/>
      <w:marRight w:val="0"/>
      <w:marTop w:val="0"/>
      <w:marBottom w:val="0"/>
      <w:divBdr>
        <w:top w:val="none" w:sz="0" w:space="0" w:color="auto"/>
        <w:left w:val="none" w:sz="0" w:space="0" w:color="auto"/>
        <w:bottom w:val="none" w:sz="0" w:space="0" w:color="auto"/>
        <w:right w:val="none" w:sz="0" w:space="0" w:color="auto"/>
      </w:divBdr>
    </w:div>
    <w:div w:id="534469027">
      <w:bodyDiv w:val="1"/>
      <w:marLeft w:val="0"/>
      <w:marRight w:val="0"/>
      <w:marTop w:val="0"/>
      <w:marBottom w:val="0"/>
      <w:divBdr>
        <w:top w:val="none" w:sz="0" w:space="0" w:color="auto"/>
        <w:left w:val="none" w:sz="0" w:space="0" w:color="auto"/>
        <w:bottom w:val="none" w:sz="0" w:space="0" w:color="auto"/>
        <w:right w:val="none" w:sz="0" w:space="0" w:color="auto"/>
      </w:divBdr>
    </w:div>
    <w:div w:id="730420050">
      <w:bodyDiv w:val="1"/>
      <w:marLeft w:val="0"/>
      <w:marRight w:val="0"/>
      <w:marTop w:val="0"/>
      <w:marBottom w:val="0"/>
      <w:divBdr>
        <w:top w:val="none" w:sz="0" w:space="0" w:color="auto"/>
        <w:left w:val="none" w:sz="0" w:space="0" w:color="auto"/>
        <w:bottom w:val="none" w:sz="0" w:space="0" w:color="auto"/>
        <w:right w:val="none" w:sz="0" w:space="0" w:color="auto"/>
      </w:divBdr>
    </w:div>
    <w:div w:id="762919047">
      <w:bodyDiv w:val="1"/>
      <w:marLeft w:val="0"/>
      <w:marRight w:val="0"/>
      <w:marTop w:val="0"/>
      <w:marBottom w:val="0"/>
      <w:divBdr>
        <w:top w:val="none" w:sz="0" w:space="0" w:color="auto"/>
        <w:left w:val="none" w:sz="0" w:space="0" w:color="auto"/>
        <w:bottom w:val="none" w:sz="0" w:space="0" w:color="auto"/>
        <w:right w:val="none" w:sz="0" w:space="0" w:color="auto"/>
      </w:divBdr>
    </w:div>
    <w:div w:id="889151781">
      <w:bodyDiv w:val="1"/>
      <w:marLeft w:val="0"/>
      <w:marRight w:val="0"/>
      <w:marTop w:val="0"/>
      <w:marBottom w:val="0"/>
      <w:divBdr>
        <w:top w:val="none" w:sz="0" w:space="0" w:color="auto"/>
        <w:left w:val="none" w:sz="0" w:space="0" w:color="auto"/>
        <w:bottom w:val="none" w:sz="0" w:space="0" w:color="auto"/>
        <w:right w:val="none" w:sz="0" w:space="0" w:color="auto"/>
      </w:divBdr>
    </w:div>
    <w:div w:id="915087683">
      <w:bodyDiv w:val="1"/>
      <w:marLeft w:val="0"/>
      <w:marRight w:val="0"/>
      <w:marTop w:val="0"/>
      <w:marBottom w:val="0"/>
      <w:divBdr>
        <w:top w:val="none" w:sz="0" w:space="0" w:color="auto"/>
        <w:left w:val="none" w:sz="0" w:space="0" w:color="auto"/>
        <w:bottom w:val="none" w:sz="0" w:space="0" w:color="auto"/>
        <w:right w:val="none" w:sz="0" w:space="0" w:color="auto"/>
      </w:divBdr>
    </w:div>
    <w:div w:id="993030463">
      <w:bodyDiv w:val="1"/>
      <w:marLeft w:val="0"/>
      <w:marRight w:val="0"/>
      <w:marTop w:val="0"/>
      <w:marBottom w:val="0"/>
      <w:divBdr>
        <w:top w:val="none" w:sz="0" w:space="0" w:color="auto"/>
        <w:left w:val="none" w:sz="0" w:space="0" w:color="auto"/>
        <w:bottom w:val="none" w:sz="0" w:space="0" w:color="auto"/>
        <w:right w:val="none" w:sz="0" w:space="0" w:color="auto"/>
      </w:divBdr>
    </w:div>
    <w:div w:id="1038244084">
      <w:bodyDiv w:val="1"/>
      <w:marLeft w:val="0"/>
      <w:marRight w:val="0"/>
      <w:marTop w:val="0"/>
      <w:marBottom w:val="0"/>
      <w:divBdr>
        <w:top w:val="none" w:sz="0" w:space="0" w:color="auto"/>
        <w:left w:val="none" w:sz="0" w:space="0" w:color="auto"/>
        <w:bottom w:val="none" w:sz="0" w:space="0" w:color="auto"/>
        <w:right w:val="none" w:sz="0" w:space="0" w:color="auto"/>
      </w:divBdr>
    </w:div>
    <w:div w:id="1143042711">
      <w:bodyDiv w:val="1"/>
      <w:marLeft w:val="0"/>
      <w:marRight w:val="0"/>
      <w:marTop w:val="0"/>
      <w:marBottom w:val="0"/>
      <w:divBdr>
        <w:top w:val="none" w:sz="0" w:space="0" w:color="auto"/>
        <w:left w:val="none" w:sz="0" w:space="0" w:color="auto"/>
        <w:bottom w:val="none" w:sz="0" w:space="0" w:color="auto"/>
        <w:right w:val="none" w:sz="0" w:space="0" w:color="auto"/>
      </w:divBdr>
    </w:div>
    <w:div w:id="1193612023">
      <w:bodyDiv w:val="1"/>
      <w:marLeft w:val="0"/>
      <w:marRight w:val="0"/>
      <w:marTop w:val="0"/>
      <w:marBottom w:val="0"/>
      <w:divBdr>
        <w:top w:val="none" w:sz="0" w:space="0" w:color="auto"/>
        <w:left w:val="none" w:sz="0" w:space="0" w:color="auto"/>
        <w:bottom w:val="none" w:sz="0" w:space="0" w:color="auto"/>
        <w:right w:val="none" w:sz="0" w:space="0" w:color="auto"/>
      </w:divBdr>
    </w:div>
    <w:div w:id="1229269852">
      <w:bodyDiv w:val="1"/>
      <w:marLeft w:val="0"/>
      <w:marRight w:val="0"/>
      <w:marTop w:val="0"/>
      <w:marBottom w:val="0"/>
      <w:divBdr>
        <w:top w:val="none" w:sz="0" w:space="0" w:color="auto"/>
        <w:left w:val="none" w:sz="0" w:space="0" w:color="auto"/>
        <w:bottom w:val="none" w:sz="0" w:space="0" w:color="auto"/>
        <w:right w:val="none" w:sz="0" w:space="0" w:color="auto"/>
      </w:divBdr>
    </w:div>
    <w:div w:id="1261600262">
      <w:bodyDiv w:val="1"/>
      <w:marLeft w:val="0"/>
      <w:marRight w:val="0"/>
      <w:marTop w:val="0"/>
      <w:marBottom w:val="0"/>
      <w:divBdr>
        <w:top w:val="none" w:sz="0" w:space="0" w:color="auto"/>
        <w:left w:val="none" w:sz="0" w:space="0" w:color="auto"/>
        <w:bottom w:val="none" w:sz="0" w:space="0" w:color="auto"/>
        <w:right w:val="none" w:sz="0" w:space="0" w:color="auto"/>
      </w:divBdr>
    </w:div>
    <w:div w:id="1282151721">
      <w:bodyDiv w:val="1"/>
      <w:marLeft w:val="0"/>
      <w:marRight w:val="0"/>
      <w:marTop w:val="0"/>
      <w:marBottom w:val="0"/>
      <w:divBdr>
        <w:top w:val="none" w:sz="0" w:space="0" w:color="auto"/>
        <w:left w:val="none" w:sz="0" w:space="0" w:color="auto"/>
        <w:bottom w:val="none" w:sz="0" w:space="0" w:color="auto"/>
        <w:right w:val="none" w:sz="0" w:space="0" w:color="auto"/>
      </w:divBdr>
    </w:div>
    <w:div w:id="1370062185">
      <w:bodyDiv w:val="1"/>
      <w:marLeft w:val="0"/>
      <w:marRight w:val="0"/>
      <w:marTop w:val="0"/>
      <w:marBottom w:val="0"/>
      <w:divBdr>
        <w:top w:val="none" w:sz="0" w:space="0" w:color="auto"/>
        <w:left w:val="none" w:sz="0" w:space="0" w:color="auto"/>
        <w:bottom w:val="none" w:sz="0" w:space="0" w:color="auto"/>
        <w:right w:val="none" w:sz="0" w:space="0" w:color="auto"/>
      </w:divBdr>
    </w:div>
    <w:div w:id="1459643646">
      <w:bodyDiv w:val="1"/>
      <w:marLeft w:val="0"/>
      <w:marRight w:val="0"/>
      <w:marTop w:val="0"/>
      <w:marBottom w:val="0"/>
      <w:divBdr>
        <w:top w:val="none" w:sz="0" w:space="0" w:color="auto"/>
        <w:left w:val="none" w:sz="0" w:space="0" w:color="auto"/>
        <w:bottom w:val="none" w:sz="0" w:space="0" w:color="auto"/>
        <w:right w:val="none" w:sz="0" w:space="0" w:color="auto"/>
      </w:divBdr>
    </w:div>
    <w:div w:id="1478499556">
      <w:bodyDiv w:val="1"/>
      <w:marLeft w:val="0"/>
      <w:marRight w:val="0"/>
      <w:marTop w:val="0"/>
      <w:marBottom w:val="0"/>
      <w:divBdr>
        <w:top w:val="none" w:sz="0" w:space="0" w:color="auto"/>
        <w:left w:val="none" w:sz="0" w:space="0" w:color="auto"/>
        <w:bottom w:val="none" w:sz="0" w:space="0" w:color="auto"/>
        <w:right w:val="none" w:sz="0" w:space="0" w:color="auto"/>
      </w:divBdr>
    </w:div>
    <w:div w:id="1521121785">
      <w:bodyDiv w:val="1"/>
      <w:marLeft w:val="0"/>
      <w:marRight w:val="0"/>
      <w:marTop w:val="0"/>
      <w:marBottom w:val="0"/>
      <w:divBdr>
        <w:top w:val="none" w:sz="0" w:space="0" w:color="auto"/>
        <w:left w:val="none" w:sz="0" w:space="0" w:color="auto"/>
        <w:bottom w:val="none" w:sz="0" w:space="0" w:color="auto"/>
        <w:right w:val="none" w:sz="0" w:space="0" w:color="auto"/>
      </w:divBdr>
    </w:div>
    <w:div w:id="1605305467">
      <w:bodyDiv w:val="1"/>
      <w:marLeft w:val="0"/>
      <w:marRight w:val="0"/>
      <w:marTop w:val="0"/>
      <w:marBottom w:val="0"/>
      <w:divBdr>
        <w:top w:val="none" w:sz="0" w:space="0" w:color="auto"/>
        <w:left w:val="none" w:sz="0" w:space="0" w:color="auto"/>
        <w:bottom w:val="none" w:sz="0" w:space="0" w:color="auto"/>
        <w:right w:val="none" w:sz="0" w:space="0" w:color="auto"/>
      </w:divBdr>
    </w:div>
    <w:div w:id="1702591888">
      <w:bodyDiv w:val="1"/>
      <w:marLeft w:val="0"/>
      <w:marRight w:val="0"/>
      <w:marTop w:val="0"/>
      <w:marBottom w:val="0"/>
      <w:divBdr>
        <w:top w:val="none" w:sz="0" w:space="0" w:color="auto"/>
        <w:left w:val="none" w:sz="0" w:space="0" w:color="auto"/>
        <w:bottom w:val="none" w:sz="0" w:space="0" w:color="auto"/>
        <w:right w:val="none" w:sz="0" w:space="0" w:color="auto"/>
      </w:divBdr>
    </w:div>
    <w:div w:id="1783842861">
      <w:bodyDiv w:val="1"/>
      <w:marLeft w:val="0"/>
      <w:marRight w:val="0"/>
      <w:marTop w:val="0"/>
      <w:marBottom w:val="0"/>
      <w:divBdr>
        <w:top w:val="none" w:sz="0" w:space="0" w:color="auto"/>
        <w:left w:val="none" w:sz="0" w:space="0" w:color="auto"/>
        <w:bottom w:val="none" w:sz="0" w:space="0" w:color="auto"/>
        <w:right w:val="none" w:sz="0" w:space="0" w:color="auto"/>
      </w:divBdr>
    </w:div>
    <w:div w:id="1998996742">
      <w:bodyDiv w:val="1"/>
      <w:marLeft w:val="0"/>
      <w:marRight w:val="0"/>
      <w:marTop w:val="0"/>
      <w:marBottom w:val="0"/>
      <w:divBdr>
        <w:top w:val="none" w:sz="0" w:space="0" w:color="auto"/>
        <w:left w:val="none" w:sz="0" w:space="0" w:color="auto"/>
        <w:bottom w:val="none" w:sz="0" w:space="0" w:color="auto"/>
        <w:right w:val="none" w:sz="0" w:space="0" w:color="auto"/>
      </w:divBdr>
    </w:div>
    <w:div w:id="2038581280">
      <w:bodyDiv w:val="1"/>
      <w:marLeft w:val="0"/>
      <w:marRight w:val="0"/>
      <w:marTop w:val="0"/>
      <w:marBottom w:val="0"/>
      <w:divBdr>
        <w:top w:val="none" w:sz="0" w:space="0" w:color="auto"/>
        <w:left w:val="none" w:sz="0" w:space="0" w:color="auto"/>
        <w:bottom w:val="none" w:sz="0" w:space="0" w:color="auto"/>
        <w:right w:val="none" w:sz="0" w:space="0" w:color="auto"/>
      </w:divBdr>
    </w:div>
    <w:div w:id="2079134062">
      <w:bodyDiv w:val="1"/>
      <w:marLeft w:val="0"/>
      <w:marRight w:val="0"/>
      <w:marTop w:val="0"/>
      <w:marBottom w:val="0"/>
      <w:divBdr>
        <w:top w:val="none" w:sz="0" w:space="0" w:color="auto"/>
        <w:left w:val="none" w:sz="0" w:space="0" w:color="auto"/>
        <w:bottom w:val="none" w:sz="0" w:space="0" w:color="auto"/>
        <w:right w:val="none" w:sz="0" w:space="0" w:color="auto"/>
      </w:divBdr>
    </w:div>
    <w:div w:id="21185249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creativecommons.org/licenses/by-nc-nd/3.0/es/" TargetMode="External"/><Relationship Id="rId26" Type="http://schemas.openxmlformats.org/officeDocument/2006/relationships/image" Target="media/image7.png"/><Relationship Id="rId39" Type="http://schemas.openxmlformats.org/officeDocument/2006/relationships/hyperlink" Target="https://yihui.org/" TargetMode="External"/><Relationship Id="rId21" Type="http://schemas.openxmlformats.org/officeDocument/2006/relationships/hyperlink" Target="http://creativecommons.org/licenses/by-nc-sa/3.0/es/" TargetMode="External"/><Relationship Id="rId34" Type="http://schemas.openxmlformats.org/officeDocument/2006/relationships/footer" Target="footer7.xml"/><Relationship Id="rId42" Type="http://schemas.microsoft.com/office/2016/09/relationships/commentsIds" Target="commentsIds.xml"/><Relationship Id="rId47" Type="http://schemas.openxmlformats.org/officeDocument/2006/relationships/image" Target="media/image15.emf"/><Relationship Id="rId50" Type="http://schemas.openxmlformats.org/officeDocument/2006/relationships/image" Target="media/image18.emf"/><Relationship Id="rId55" Type="http://schemas.openxmlformats.org/officeDocument/2006/relationships/image" Target="media/image23.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creativecommons.org/licenses/by/3.0/es/" TargetMode="Externa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footer" Target="footer5.xml"/><Relationship Id="rId37" Type="http://schemas.openxmlformats.org/officeDocument/2006/relationships/hyperlink" Target="https://posit.co/" TargetMode="External"/><Relationship Id="rId40" Type="http://schemas.openxmlformats.org/officeDocument/2006/relationships/comments" Target="comments.xml"/><Relationship Id="rId45" Type="http://schemas.openxmlformats.org/officeDocument/2006/relationships/image" Target="media/image13.emf"/><Relationship Id="rId53" Type="http://schemas.openxmlformats.org/officeDocument/2006/relationships/image" Target="media/image21.emf"/><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yperlink" Target="http://creativecommons.org/licenses/by-nc-nd/3.0/e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hyperlink" Target="http://creativecommons.org/licenses/by-sa/3.0/es/" TargetMode="External"/><Relationship Id="rId30" Type="http://schemas.openxmlformats.org/officeDocument/2006/relationships/header" Target="header4.xml"/><Relationship Id="rId35" Type="http://schemas.openxmlformats.org/officeDocument/2006/relationships/footer" Target="footer8.xml"/><Relationship Id="rId43" Type="http://schemas.openxmlformats.org/officeDocument/2006/relationships/image" Target="media/image11.emf"/><Relationship Id="rId48" Type="http://schemas.openxmlformats.org/officeDocument/2006/relationships/image" Target="media/image16.emf"/><Relationship Id="rId56" Type="http://schemas.openxmlformats.org/officeDocument/2006/relationships/image" Target="media/image24.emf"/><Relationship Id="rId8" Type="http://schemas.openxmlformats.org/officeDocument/2006/relationships/endnotes" Target="endnotes.xml"/><Relationship Id="rId51" Type="http://schemas.openxmlformats.org/officeDocument/2006/relationships/image" Target="media/image19.emf"/><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hyperlink" Target="http://creativecommons.org/licenses/by-nd/3.0/es/" TargetMode="External"/><Relationship Id="rId33" Type="http://schemas.openxmlformats.org/officeDocument/2006/relationships/footer" Target="footer6.xml"/><Relationship Id="rId38" Type="http://schemas.openxmlformats.org/officeDocument/2006/relationships/hyperlink" Target="https://cran.r-project.org/" TargetMode="External"/><Relationship Id="rId46" Type="http://schemas.openxmlformats.org/officeDocument/2006/relationships/image" Target="media/image14.emf"/><Relationship Id="rId59" Type="http://schemas.microsoft.com/office/2011/relationships/people" Target="people.xml"/><Relationship Id="rId20" Type="http://schemas.openxmlformats.org/officeDocument/2006/relationships/image" Target="media/image4.png"/><Relationship Id="rId41" Type="http://schemas.microsoft.com/office/2011/relationships/commentsExtended" Target="commentsExtended.xml"/><Relationship Id="rId54"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creativecommons.org/licenses/by-nc/3.0/es/" TargetMode="External"/><Relationship Id="rId28" Type="http://schemas.openxmlformats.org/officeDocument/2006/relationships/image" Target="media/image8.png"/><Relationship Id="rId36" Type="http://schemas.openxmlformats.org/officeDocument/2006/relationships/image" Target="media/image10.jpg"/><Relationship Id="rId49" Type="http://schemas.openxmlformats.org/officeDocument/2006/relationships/image" Target="media/image17.emf"/><Relationship Id="rId57" Type="http://schemas.openxmlformats.org/officeDocument/2006/relationships/hyperlink" Target="https://github.com/cariagamartinez/tfm_uoc_remote" TargetMode="External"/><Relationship Id="rId10" Type="http://schemas.openxmlformats.org/officeDocument/2006/relationships/image" Target="media/image2.png"/><Relationship Id="rId31" Type="http://schemas.openxmlformats.org/officeDocument/2006/relationships/footer" Target="footer4.xml"/><Relationship Id="rId44" Type="http://schemas.openxmlformats.org/officeDocument/2006/relationships/image" Target="media/image12.emf"/><Relationship Id="rId52" Type="http://schemas.openxmlformats.org/officeDocument/2006/relationships/image" Target="media/image20.emf"/><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4.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d+HGcxEqUX3L1EQHnrWB3yIpS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4AHIhMWVNSjFkVlBsODFRbVM1RUFNRzhWbi03ZG12OHNmTHps</go:docsCustomData>
</go:gDocsCustomXmlDataStorage>
</file>

<file path=customXml/itemProps1.xml><?xml version="1.0" encoding="utf-8"?>
<ds:datastoreItem xmlns:ds="http://schemas.openxmlformats.org/officeDocument/2006/customXml" ds:itemID="{71C10745-9483-49B3-A985-FEECD059F97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54</Pages>
  <Words>32138</Words>
  <Characters>176760</Characters>
  <Application>Microsoft Office Word</Application>
  <DocSecurity>0</DocSecurity>
  <Lines>1473</Lines>
  <Paragraphs>416</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
      <vt:lpstr/>
    </vt:vector>
  </TitlesOfParts>
  <Company/>
  <LinksUpToDate>false</LinksUpToDate>
  <CharactersWithSpaces>208482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EIMT</dc:creator>
  <cp:lastModifiedBy>Ariel Cariaga Martínez</cp:lastModifiedBy>
  <cp:revision>21</cp:revision>
  <cp:lastPrinted>2024-12-27T13:21:00Z</cp:lastPrinted>
  <dcterms:created xsi:type="dcterms:W3CDTF">2024-12-29T09:43:00Z</dcterms:created>
  <dcterms:modified xsi:type="dcterms:W3CDTF">2024-12-29T16:10:00Z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id="WbjNEe6C"/&gt;&lt;style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y fmtid="{D5CDD505-2E9C-101B-9397-08002B2CF9AE}" pid="4" name="GrammarlyDocumentId">
    <vt:lpwstr>25ca0390cfc2534112744a0c2d21094369c646faab9ae1e52a4505d8d19dd024</vt:lpwstr>
  </property>
</Properties>
</file>