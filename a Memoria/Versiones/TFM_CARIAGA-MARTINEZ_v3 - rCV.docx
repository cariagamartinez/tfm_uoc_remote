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531097" w14:textId="77777777" w:rsidR="004C6E8E" w:rsidRPr="00EE600E" w:rsidRDefault="004C6E8E">
      <w:pPr>
        <w:ind w:left="0" w:hanging="2"/>
        <w:jc w:val="right"/>
        <w:rPr>
          <w:lang w:val="es-ES"/>
        </w:rPr>
      </w:pPr>
    </w:p>
    <w:tbl>
      <w:tblPr>
        <w:tblStyle w:val="a"/>
        <w:tblW w:w="10490" w:type="dxa"/>
        <w:tblInd w:w="-851" w:type="dxa"/>
        <w:tblLayout w:type="fixed"/>
        <w:tblLook w:val="0000" w:firstRow="0" w:lastRow="0" w:firstColumn="0" w:lastColumn="0" w:noHBand="0" w:noVBand="0"/>
      </w:tblPr>
      <w:tblGrid>
        <w:gridCol w:w="3544"/>
        <w:gridCol w:w="6946"/>
      </w:tblGrid>
      <w:tr w:rsidR="004C6E8E" w:rsidRPr="00EE600E" w14:paraId="70A31BB2" w14:textId="77777777" w:rsidTr="5A275B76">
        <w:trPr>
          <w:trHeight w:val="4206"/>
        </w:trPr>
        <w:tc>
          <w:tcPr>
            <w:tcW w:w="10490" w:type="dxa"/>
            <w:gridSpan w:val="2"/>
            <w:shd w:val="clear" w:color="auto" w:fill="73EDFF"/>
            <w:tcMar>
              <w:top w:w="100" w:type="dxa"/>
              <w:left w:w="100" w:type="dxa"/>
              <w:bottom w:w="100" w:type="dxa"/>
              <w:right w:w="100" w:type="dxa"/>
            </w:tcMar>
          </w:tcPr>
          <w:p w14:paraId="06B06200" w14:textId="77777777" w:rsidR="004C6E8E" w:rsidRPr="00EE600E" w:rsidRDefault="004C6E8E">
            <w:pPr>
              <w:widowControl w:val="0"/>
              <w:pBdr>
                <w:top w:val="nil"/>
                <w:left w:val="nil"/>
                <w:bottom w:val="nil"/>
                <w:right w:val="nil"/>
                <w:between w:val="nil"/>
              </w:pBdr>
              <w:ind w:left="0" w:hanging="2"/>
              <w:rPr>
                <w:lang w:val="es-ES"/>
              </w:rPr>
            </w:pPr>
          </w:p>
          <w:p w14:paraId="69BD40A0" w14:textId="5D82292D" w:rsidR="004C6E8E" w:rsidRPr="00EE600E" w:rsidRDefault="00DC340C">
            <w:pPr>
              <w:widowControl w:val="0"/>
              <w:pBdr>
                <w:top w:val="nil"/>
                <w:left w:val="nil"/>
                <w:bottom w:val="nil"/>
                <w:right w:val="nil"/>
                <w:between w:val="nil"/>
              </w:pBdr>
              <w:ind w:left="8" w:hanging="10"/>
              <w:rPr>
                <w:color w:val="000078"/>
                <w:sz w:val="36"/>
                <w:szCs w:val="36"/>
                <w:lang w:val="es-ES"/>
              </w:rPr>
            </w:pPr>
            <w:bookmarkStart w:id="0" w:name="_Toc186096397"/>
            <w:bookmarkStart w:id="1" w:name="_Toc186200013"/>
            <w:bookmarkStart w:id="2" w:name="OLE_LINK22"/>
            <w:r w:rsidRPr="00EE600E">
              <w:rPr>
                <w:b/>
                <w:color w:val="000078"/>
                <w:sz w:val="100"/>
                <w:szCs w:val="100"/>
                <w:lang w:val="es-ES"/>
              </w:rPr>
              <w:t>COVID persistente y factores neuropsicológicos.</w:t>
            </w:r>
            <w:bookmarkEnd w:id="0"/>
            <w:bookmarkEnd w:id="1"/>
          </w:p>
          <w:p w14:paraId="1C653024" w14:textId="77777777" w:rsidR="004C6E8E" w:rsidRPr="00EE600E" w:rsidRDefault="004C6E8E">
            <w:pPr>
              <w:widowControl w:val="0"/>
              <w:pBdr>
                <w:top w:val="nil"/>
                <w:left w:val="nil"/>
                <w:bottom w:val="nil"/>
                <w:right w:val="nil"/>
                <w:between w:val="nil"/>
              </w:pBdr>
              <w:ind w:left="2" w:hanging="4"/>
              <w:rPr>
                <w:sz w:val="36"/>
                <w:szCs w:val="36"/>
                <w:lang w:val="es-ES"/>
              </w:rPr>
            </w:pPr>
          </w:p>
          <w:p w14:paraId="70F48BC6" w14:textId="385CDC74" w:rsidR="004C6E8E" w:rsidRPr="00EE600E" w:rsidRDefault="00DC340C">
            <w:pPr>
              <w:widowControl w:val="0"/>
              <w:pBdr>
                <w:top w:val="nil"/>
                <w:left w:val="nil"/>
                <w:bottom w:val="nil"/>
                <w:right w:val="nil"/>
                <w:between w:val="nil"/>
              </w:pBdr>
              <w:ind w:left="4" w:hanging="6"/>
              <w:rPr>
                <w:sz w:val="60"/>
                <w:szCs w:val="60"/>
                <w:lang w:val="es-ES"/>
              </w:rPr>
            </w:pPr>
            <w:bookmarkStart w:id="3" w:name="_Toc186096398"/>
            <w:bookmarkStart w:id="4" w:name="_Toc186200014"/>
            <w:r w:rsidRPr="00EE600E">
              <w:rPr>
                <w:color w:val="000078"/>
                <w:sz w:val="60"/>
                <w:szCs w:val="60"/>
                <w:lang w:val="es-ES"/>
              </w:rPr>
              <w:t>Diseño y validación de un instrumento de cribado breve mediante Inteligencia Artificial.</w:t>
            </w:r>
            <w:bookmarkEnd w:id="2"/>
            <w:bookmarkEnd w:id="3"/>
            <w:bookmarkEnd w:id="4"/>
          </w:p>
        </w:tc>
      </w:tr>
      <w:tr w:rsidR="004C6E8E" w:rsidRPr="00EE600E" w14:paraId="58812F09" w14:textId="77777777" w:rsidTr="5A275B76">
        <w:trPr>
          <w:trHeight w:val="240"/>
        </w:trPr>
        <w:tc>
          <w:tcPr>
            <w:tcW w:w="10490" w:type="dxa"/>
            <w:gridSpan w:val="2"/>
            <w:tcMar>
              <w:top w:w="100" w:type="dxa"/>
              <w:left w:w="100" w:type="dxa"/>
              <w:bottom w:w="100" w:type="dxa"/>
              <w:right w:w="100" w:type="dxa"/>
            </w:tcMar>
          </w:tcPr>
          <w:p w14:paraId="3C6A63BD" w14:textId="77777777" w:rsidR="004C6E8E" w:rsidRPr="00EE600E" w:rsidRDefault="004C6E8E">
            <w:pPr>
              <w:widowControl w:val="0"/>
              <w:pBdr>
                <w:top w:val="nil"/>
                <w:left w:val="nil"/>
                <w:bottom w:val="nil"/>
                <w:right w:val="nil"/>
                <w:between w:val="nil"/>
              </w:pBdr>
              <w:rPr>
                <w:sz w:val="12"/>
                <w:szCs w:val="12"/>
                <w:lang w:val="es-ES"/>
              </w:rPr>
            </w:pPr>
          </w:p>
        </w:tc>
      </w:tr>
      <w:bookmarkStart w:id="5" w:name="_Toc186096399"/>
      <w:bookmarkStart w:id="6" w:name="_Toc186200015"/>
      <w:tr w:rsidR="004C6E8E" w:rsidRPr="00EE600E" w14:paraId="5BAF53E6" w14:textId="77777777" w:rsidTr="5A275B76">
        <w:trPr>
          <w:trHeight w:val="240"/>
        </w:trPr>
        <w:tc>
          <w:tcPr>
            <w:tcW w:w="3544" w:type="dxa"/>
            <w:tcMar>
              <w:top w:w="100" w:type="dxa"/>
              <w:left w:w="100" w:type="dxa"/>
              <w:bottom w:w="100" w:type="dxa"/>
              <w:right w:w="100" w:type="dxa"/>
            </w:tcMar>
          </w:tcPr>
          <w:p w14:paraId="6EF66341" w14:textId="77777777" w:rsidR="004C6E8E" w:rsidRPr="00EE600E" w:rsidRDefault="00C7175D">
            <w:pPr>
              <w:widowControl w:val="0"/>
              <w:pBdr>
                <w:top w:val="nil"/>
                <w:left w:val="nil"/>
                <w:bottom w:val="nil"/>
                <w:right w:val="nil"/>
                <w:between w:val="nil"/>
              </w:pBdr>
              <w:ind w:left="0" w:hanging="2"/>
              <w:rPr>
                <w:sz w:val="12"/>
                <w:szCs w:val="12"/>
                <w:lang w:val="es-ES"/>
              </w:rPr>
            </w:pPr>
            <w:r w:rsidRPr="00EE600E">
              <w:rPr>
                <w:noProof/>
                <w:lang w:eastAsia="ca-ES"/>
              </w:rPr>
              <mc:AlternateContent>
                <mc:Choice Requires="wpg">
                  <w:drawing>
                    <wp:anchor distT="0" distB="0" distL="114300" distR="114300" simplePos="0" relativeHeight="251658240" behindDoc="0" locked="0" layoutInCell="1" hidden="0" allowOverlap="1" wp14:anchorId="5DFDAF0C" wp14:editId="6831476F">
                      <wp:simplePos x="0" y="0"/>
                      <wp:positionH relativeFrom="column">
                        <wp:posOffset>1</wp:posOffset>
                      </wp:positionH>
                      <wp:positionV relativeFrom="paragraph">
                        <wp:posOffset>0</wp:posOffset>
                      </wp:positionV>
                      <wp:extent cx="2141855" cy="5200015"/>
                      <wp:effectExtent l="0" t="0" r="0" b="0"/>
                      <wp:wrapNone/>
                      <wp:docPr id="1033" name="Grupo 1033"/>
                      <wp:cNvGraphicFramePr/>
                      <a:graphic xmlns:a="http://schemas.openxmlformats.org/drawingml/2006/main">
                        <a:graphicData uri="http://schemas.microsoft.com/office/word/2010/wordprocessingGroup">
                          <wpg:wgp>
                            <wpg:cNvGrpSpPr/>
                            <wpg:grpSpPr>
                              <a:xfrm>
                                <a:off x="0" y="0"/>
                                <a:ext cx="2141855" cy="5200015"/>
                                <a:chOff x="4275050" y="1179975"/>
                                <a:chExt cx="2141900" cy="5200050"/>
                              </a:xfrm>
                            </wpg:grpSpPr>
                            <wpg:grpSp>
                              <wpg:cNvPr id="293791587" name="Grupo 293791587"/>
                              <wpg:cNvGrpSpPr/>
                              <wpg:grpSpPr>
                                <a:xfrm>
                                  <a:off x="4275073" y="1179993"/>
                                  <a:ext cx="2141855" cy="5200015"/>
                                  <a:chOff x="950" y="6633"/>
                                  <a:chExt cx="3373" cy="8189"/>
                                </a:xfrm>
                              </wpg:grpSpPr>
                              <wps:wsp>
                                <wps:cNvPr id="351898801" name="Rectángulo 351898801"/>
                                <wps:cNvSpPr/>
                                <wps:spPr>
                                  <a:xfrm>
                                    <a:off x="950" y="6633"/>
                                    <a:ext cx="3350" cy="8175"/>
                                  </a:xfrm>
                                  <a:prstGeom prst="rect">
                                    <a:avLst/>
                                  </a:prstGeom>
                                  <a:noFill/>
                                  <a:ln>
                                    <a:noFill/>
                                  </a:ln>
                                </wps:spPr>
                                <wps:txbx>
                                  <w:txbxContent>
                                    <w:p w14:paraId="4320383D" w14:textId="77777777" w:rsidR="004C6E8E" w:rsidRDefault="004C6E8E">
                                      <w:pPr>
                                        <w:spacing w:line="240" w:lineRule="auto"/>
                                        <w:ind w:left="0" w:hanging="2"/>
                                        <w:jc w:val="left"/>
                                      </w:pPr>
                                    </w:p>
                                  </w:txbxContent>
                                </wps:txbx>
                                <wps:bodyPr spcFirstLastPara="1" wrap="square" lIns="91425" tIns="91425" rIns="91425" bIns="91425" anchor="ctr" anchorCtr="0">
                                  <a:noAutofit/>
                                </wps:bodyPr>
                              </wps:wsp>
                              <wps:wsp>
                                <wps:cNvPr id="2053036809" name="Rectángulo 2053036809"/>
                                <wps:cNvSpPr/>
                                <wps:spPr>
                                  <a:xfrm>
                                    <a:off x="975" y="11414"/>
                                    <a:ext cx="3348" cy="3408"/>
                                  </a:xfrm>
                                  <a:prstGeom prst="rect">
                                    <a:avLst/>
                                  </a:prstGeom>
                                  <a:noFill/>
                                  <a:ln>
                                    <a:noFill/>
                                  </a:ln>
                                </wps:spPr>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9">
                                    <a:alphaModFix/>
                                  </a:blip>
                                  <a:srcRect/>
                                  <a:stretch/>
                                </pic:blipFill>
                                <pic:spPr>
                                  <a:xfrm>
                                    <a:off x="950" y="6633"/>
                                    <a:ext cx="3348" cy="4800"/>
                                  </a:xfrm>
                                  <a:prstGeom prst="rect">
                                    <a:avLst/>
                                  </a:prstGeom>
                                  <a:noFill/>
                                  <a:ln>
                                    <a:noFill/>
                                  </a:ln>
                                </pic:spPr>
                              </pic:pic>
                            </wpg:grpSp>
                          </wpg:wg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C49D2F0">
                    <v:group id="Grupo 1033" style="position:absolute;left:0;text-align:left;margin-left:0;margin-top:0;width:168.65pt;height:409.45pt;z-index:251658240" coordsize="21419,52000" coordorigin="42750,11799" o:spid="_x0000_s1026" w14:anchorId="5DFDAF0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">
                      <v:group id="Grupo 293791587" style="position:absolute;left:42750;top:11799;width:21419;height:52001" coordsize="3373,8189" coordorigin="950,6633"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">
                        <v:rect id="Rectángulo 351898801" style="position:absolute;left:950;top:6633;width:3350;height:8175;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">
                          <v:textbox inset="2.53958mm,2.53958mm,2.53958mm,2.53958mm">
                            <w:txbxContent>
                              <w:p w:rsidR="004C6E8E" w:rsidRDefault="004C6E8E" w14:paraId="672A6659" w14:textId="77777777">
                                <w:pPr>
                                  <w:spacing w:line="240" w:lineRule="auto"/>
                                  <w:ind w:left="0" w:hanging="2"/>
                                  <w:jc w:val="left"/>
                                </w:pPr>
                              </w:p>
                            </w:txbxContent>
                          </v:textbox>
                        </v:rect>
                        <v:rect id="Rectángulo 2053036809" style="position:absolute;left:975;top:11414;width:3348;height:3408;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">
                          <v:textbox inset="2.53958mm,2.53958mm,2.53958mm,2.53958mm"/>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5" style="position:absolute;left:950;top:6633;width:3348;height:4800;visibility:visible;mso-wrap-style:square" o:spid="_x0000_s1030"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">
                          <v:imagedata o:title="" r:id="rId10"/>
                        </v:shape>
                      </v:group>
                    </v:group>
                  </w:pict>
                </mc:Fallback>
              </mc:AlternateContent>
            </w:r>
            <w:bookmarkEnd w:id="5"/>
            <w:bookmarkEnd w:id="6"/>
          </w:p>
          <w:p w14:paraId="7D4A9F88" w14:textId="77777777" w:rsidR="004C6E8E" w:rsidRPr="00EE600E" w:rsidRDefault="004C6E8E">
            <w:pPr>
              <w:widowControl w:val="0"/>
              <w:pBdr>
                <w:top w:val="nil"/>
                <w:left w:val="nil"/>
                <w:bottom w:val="nil"/>
                <w:right w:val="nil"/>
                <w:between w:val="nil"/>
              </w:pBdr>
              <w:rPr>
                <w:sz w:val="12"/>
                <w:szCs w:val="12"/>
                <w:lang w:val="es-ES"/>
              </w:rPr>
            </w:pPr>
          </w:p>
        </w:tc>
        <w:tc>
          <w:tcPr>
            <w:tcW w:w="6946" w:type="dxa"/>
          </w:tcPr>
          <w:p w14:paraId="32D72C67" w14:textId="2A7D2437" w:rsidR="004C6E8E" w:rsidRPr="00EE600E" w:rsidRDefault="00911BC2">
            <w:pPr>
              <w:widowControl w:val="0"/>
              <w:pBdr>
                <w:top w:val="nil"/>
                <w:left w:val="nil"/>
                <w:bottom w:val="nil"/>
                <w:right w:val="nil"/>
                <w:between w:val="nil"/>
              </w:pBdr>
              <w:ind w:left="3" w:hanging="5"/>
              <w:rPr>
                <w:sz w:val="48"/>
                <w:szCs w:val="48"/>
                <w:lang w:val="es-ES"/>
              </w:rPr>
            </w:pPr>
            <w:bookmarkStart w:id="7" w:name="_Toc186096400"/>
            <w:bookmarkStart w:id="8" w:name="_Toc186200016"/>
            <w:r w:rsidRPr="00EE600E">
              <w:rPr>
                <w:b/>
                <w:sz w:val="48"/>
                <w:szCs w:val="48"/>
                <w:lang w:val="es-ES"/>
              </w:rPr>
              <w:t>ARIEL ERNESTO CARIAGA MARTÍNEZ</w:t>
            </w:r>
            <w:bookmarkEnd w:id="7"/>
            <w:bookmarkEnd w:id="8"/>
          </w:p>
          <w:p w14:paraId="03CF38F9" w14:textId="77777777" w:rsidR="004C6E8E" w:rsidRPr="00EE600E" w:rsidRDefault="004C6E8E">
            <w:pPr>
              <w:widowControl w:val="0"/>
              <w:pBdr>
                <w:top w:val="nil"/>
                <w:left w:val="nil"/>
                <w:bottom w:val="nil"/>
                <w:right w:val="nil"/>
                <w:between w:val="nil"/>
              </w:pBdr>
              <w:ind w:left="3" w:hanging="5"/>
              <w:rPr>
                <w:sz w:val="48"/>
                <w:szCs w:val="48"/>
                <w:lang w:val="es-ES"/>
              </w:rPr>
            </w:pPr>
          </w:p>
          <w:p w14:paraId="2AD5D1A1" w14:textId="71B268E6" w:rsidR="004C6E8E" w:rsidRPr="00EE600E" w:rsidRDefault="00A47AC2">
            <w:pPr>
              <w:widowControl w:val="0"/>
              <w:pBdr>
                <w:top w:val="nil"/>
                <w:left w:val="nil"/>
                <w:bottom w:val="nil"/>
                <w:right w:val="nil"/>
                <w:between w:val="nil"/>
              </w:pBdr>
              <w:ind w:left="3" w:hanging="5"/>
              <w:rPr>
                <w:sz w:val="48"/>
                <w:szCs w:val="48"/>
                <w:lang w:val="es-ES"/>
              </w:rPr>
            </w:pPr>
            <w:bookmarkStart w:id="9" w:name="_Toc186096401"/>
            <w:bookmarkStart w:id="10" w:name="_Toc186200017"/>
            <w:r w:rsidRPr="00EE600E">
              <w:rPr>
                <w:sz w:val="48"/>
                <w:szCs w:val="48"/>
                <w:lang w:val="es-ES"/>
              </w:rPr>
              <w:t>Bioinformática Estadística y Aprendizaje Automático</w:t>
            </w:r>
            <w:bookmarkEnd w:id="9"/>
            <w:bookmarkEnd w:id="10"/>
          </w:p>
          <w:p w14:paraId="5B9F6F10" w14:textId="77777777" w:rsidR="004C6E8E" w:rsidRPr="00EE600E" w:rsidRDefault="00C7175D">
            <w:pPr>
              <w:widowControl w:val="0"/>
              <w:pBdr>
                <w:top w:val="nil"/>
                <w:left w:val="nil"/>
                <w:bottom w:val="nil"/>
                <w:right w:val="nil"/>
                <w:between w:val="nil"/>
              </w:pBdr>
              <w:ind w:left="3" w:hanging="5"/>
              <w:rPr>
                <w:sz w:val="48"/>
                <w:szCs w:val="48"/>
                <w:lang w:val="es-ES"/>
              </w:rPr>
            </w:pPr>
            <w:bookmarkStart w:id="11" w:name="_Toc186096402"/>
            <w:bookmarkStart w:id="12" w:name="_Toc186200018"/>
            <w:r w:rsidRPr="00EE600E">
              <w:rPr>
                <w:b/>
                <w:sz w:val="48"/>
                <w:szCs w:val="48"/>
                <w:lang w:val="es-ES"/>
              </w:rPr>
              <w:t>Nombre Tutor/a de TF</w:t>
            </w:r>
            <w:bookmarkEnd w:id="11"/>
            <w:bookmarkEnd w:id="12"/>
          </w:p>
          <w:p w14:paraId="06D19930" w14:textId="5064AD82" w:rsidR="00A47AC2" w:rsidRPr="00EE600E" w:rsidRDefault="00A47AC2" w:rsidP="5A275B76">
            <w:pPr>
              <w:widowControl w:val="0"/>
              <w:tabs>
                <w:tab w:val="left" w:pos="5028"/>
              </w:tabs>
              <w:spacing w:line="360" w:lineRule="auto"/>
              <w:ind w:left="0" w:hanging="2"/>
              <w:rPr>
                <w:ins w:id="13" w:author="Violan Fors, Concepcio" w:date="2024-12-31T18:15:00Z"/>
                <w:lang w:val="es-ES"/>
              </w:rPr>
            </w:pPr>
            <w:bookmarkStart w:id="14" w:name="_Toc186096403"/>
            <w:bookmarkStart w:id="15" w:name="_Toc186200019"/>
            <w:r w:rsidRPr="5A275B76">
              <w:rPr>
                <w:lang w:val="es-ES"/>
              </w:rPr>
              <w:t>Joan Muniesa (UOC), Meritxell Carmona Cervelló; Concepció Violán Fors; Pere Torán Monserrat. (</w:t>
            </w:r>
            <w:del w:id="16" w:author="Violan Fors, Concepcio" w:date="2024-12-31T18:15:00Z">
              <w:r w:rsidRPr="5A275B76" w:rsidDel="00A47AC2">
                <w:rPr>
                  <w:lang w:val="es-ES"/>
                </w:rPr>
                <w:delText>Unitat de Suport a la Recerca Metropolitana Nord</w:delText>
              </w:r>
              <w:r w:rsidRPr="5A275B76" w:rsidDel="4E93D6B2">
                <w:rPr>
                  <w:lang w:val="es-ES"/>
                </w:rPr>
                <w:delText xml:space="preserve"> . </w:delText>
              </w:r>
            </w:del>
            <w:ins w:id="17" w:author="Violan Fors, Concepcio" w:date="2024-12-31T18:15:00Z">
              <w:r w:rsidR="061540A3" w:rsidRPr="5A275B76">
                <w:rPr>
                  <w:rFonts w:ascii="Calibri" w:eastAsia="Calibri" w:hAnsi="Calibri" w:cs="Calibri"/>
                  <w:sz w:val="22"/>
                  <w:szCs w:val="22"/>
                  <w:lang w:val="es"/>
                </w:rPr>
                <w:t>Unitat de Suport a la Recerca Metropolitana Nord, Institut Universitari d'Investigació en Atenció Primària Jordi Gol (IDIAP Jordi Gol), Mataró, Spain.</w:t>
              </w:r>
              <w:r w:rsidR="061540A3" w:rsidRPr="5A275B76">
                <w:rPr>
                  <w:lang w:val="es-ES"/>
                </w:rPr>
                <w:t xml:space="preserve"> </w:t>
              </w:r>
            </w:ins>
          </w:p>
          <w:bookmarkEnd w:id="14"/>
          <w:bookmarkEnd w:id="15"/>
          <w:p w14:paraId="31321985" w14:textId="144C61D9" w:rsidR="00A47AC2" w:rsidRPr="00EE600E" w:rsidRDefault="00A47AC2" w:rsidP="5A275B76">
            <w:pPr>
              <w:widowControl w:val="0"/>
              <w:pBdr>
                <w:top w:val="nil"/>
                <w:left w:val="nil"/>
                <w:bottom w:val="nil"/>
                <w:right w:val="nil"/>
                <w:between w:val="nil"/>
              </w:pBdr>
              <w:ind w:left="0" w:hanging="2"/>
              <w:rPr>
                <w:lang w:val="es-ES"/>
              </w:rPr>
            </w:pPr>
          </w:p>
          <w:p w14:paraId="2D55525D" w14:textId="7C750AF3" w:rsidR="004C6E8E" w:rsidRPr="00EE600E" w:rsidRDefault="00C7175D">
            <w:pPr>
              <w:widowControl w:val="0"/>
              <w:pBdr>
                <w:top w:val="nil"/>
                <w:left w:val="nil"/>
                <w:bottom w:val="nil"/>
                <w:right w:val="nil"/>
                <w:between w:val="nil"/>
              </w:pBdr>
              <w:ind w:left="3" w:hanging="5"/>
              <w:rPr>
                <w:sz w:val="48"/>
                <w:szCs w:val="48"/>
                <w:lang w:val="es-ES"/>
              </w:rPr>
            </w:pPr>
            <w:bookmarkStart w:id="18" w:name="_Toc186096404"/>
            <w:bookmarkStart w:id="19" w:name="_Toc186200020"/>
            <w:r w:rsidRPr="00EE600E">
              <w:rPr>
                <w:b/>
                <w:sz w:val="48"/>
                <w:szCs w:val="48"/>
                <w:lang w:val="es-ES"/>
              </w:rPr>
              <w:t>Profesor/a responsable de la asignatura</w:t>
            </w:r>
            <w:bookmarkEnd w:id="18"/>
            <w:bookmarkEnd w:id="19"/>
          </w:p>
          <w:p w14:paraId="2C43CC17" w14:textId="39ED1DE9" w:rsidR="004C6E8E" w:rsidRPr="00EE600E" w:rsidRDefault="00AB6BF2">
            <w:pPr>
              <w:widowControl w:val="0"/>
              <w:pBdr>
                <w:top w:val="nil"/>
                <w:left w:val="nil"/>
                <w:bottom w:val="nil"/>
                <w:right w:val="nil"/>
                <w:between w:val="nil"/>
              </w:pBdr>
              <w:ind w:left="2" w:hanging="4"/>
              <w:rPr>
                <w:sz w:val="48"/>
                <w:szCs w:val="48"/>
                <w:lang w:val="es-ES"/>
              </w:rPr>
            </w:pPr>
            <w:bookmarkStart w:id="20" w:name="_Toc186096405"/>
            <w:bookmarkStart w:id="21" w:name="OLE_LINK1"/>
            <w:bookmarkStart w:id="22" w:name="_Toc186200021"/>
            <w:r w:rsidRPr="00EE600E">
              <w:rPr>
                <w:sz w:val="42"/>
                <w:szCs w:val="42"/>
                <w:lang w:val="es-ES"/>
              </w:rPr>
              <w:lastRenderedPageBreak/>
              <w:t>Agnès Pérez Millan.</w:t>
            </w:r>
            <w:bookmarkEnd w:id="20"/>
            <w:bookmarkEnd w:id="21"/>
            <w:bookmarkEnd w:id="22"/>
          </w:p>
          <w:p w14:paraId="3FF957EF" w14:textId="39ED1DE9" w:rsidR="004C6E8E" w:rsidRPr="00EE600E" w:rsidRDefault="00C7175D">
            <w:pPr>
              <w:widowControl w:val="0"/>
              <w:pBdr>
                <w:top w:val="nil"/>
                <w:left w:val="nil"/>
                <w:bottom w:val="nil"/>
                <w:right w:val="nil"/>
                <w:between w:val="nil"/>
              </w:pBdr>
              <w:ind w:left="3" w:hanging="5"/>
              <w:rPr>
                <w:sz w:val="12"/>
                <w:szCs w:val="12"/>
                <w:lang w:val="es-ES"/>
              </w:rPr>
            </w:pPr>
            <w:bookmarkStart w:id="23" w:name="_Toc186096406"/>
            <w:bookmarkStart w:id="24" w:name="_Toc186200022"/>
            <w:r w:rsidRPr="00EE600E">
              <w:rPr>
                <w:b/>
                <w:sz w:val="48"/>
                <w:szCs w:val="48"/>
                <w:highlight w:val="green"/>
                <w:lang w:val="es-ES"/>
              </w:rPr>
              <w:t>Fecha Entrega</w:t>
            </w:r>
            <w:bookmarkEnd w:id="23"/>
            <w:bookmarkEnd w:id="24"/>
            <w:r w:rsidRPr="00EE600E">
              <w:rPr>
                <w:b/>
                <w:sz w:val="48"/>
                <w:szCs w:val="48"/>
                <w:lang w:val="es-ES"/>
              </w:rPr>
              <w:t xml:space="preserve"> </w:t>
            </w:r>
          </w:p>
        </w:tc>
      </w:tr>
    </w:tbl>
    <w:p w14:paraId="703283DB" w14:textId="77777777" w:rsidR="004C6E8E" w:rsidRPr="00EE600E" w:rsidRDefault="004C6E8E">
      <w:pPr>
        <w:ind w:left="0" w:hanging="2"/>
        <w:rPr>
          <w:lang w:val="es-ES"/>
        </w:rPr>
        <w:sectPr w:rsidR="004C6E8E" w:rsidRPr="00EE600E">
          <w:headerReference w:type="even" r:id="rId11"/>
          <w:headerReference w:type="default" r:id="rId12"/>
          <w:footerReference w:type="even" r:id="rId13"/>
          <w:footerReference w:type="default" r:id="rId14"/>
          <w:headerReference w:type="first" r:id="rId15"/>
          <w:footerReference w:type="first" r:id="rId16"/>
          <w:pgSz w:w="11907" w:h="16840"/>
          <w:pgMar w:top="1418" w:right="1701" w:bottom="1418" w:left="1701" w:header="709" w:footer="709" w:gutter="0"/>
          <w:pgNumType w:start="1"/>
          <w:cols w:space="720"/>
          <w:titlePg/>
        </w:sectPr>
      </w:pPr>
    </w:p>
    <w:p w14:paraId="012BCB44" w14:textId="77777777" w:rsidR="004C6E8E" w:rsidRPr="00EE600E" w:rsidRDefault="004C6E8E">
      <w:pPr>
        <w:ind w:left="0" w:right="3438" w:hanging="2"/>
        <w:rPr>
          <w:lang w:val="es-ES"/>
        </w:rPr>
      </w:pPr>
    </w:p>
    <w:p w14:paraId="082199F7" w14:textId="77777777" w:rsidR="004C6E8E" w:rsidRPr="00EE600E" w:rsidRDefault="004C6E8E">
      <w:pPr>
        <w:ind w:left="0" w:right="3438" w:hanging="2"/>
        <w:rPr>
          <w:lang w:val="es-ES"/>
        </w:rPr>
      </w:pPr>
    </w:p>
    <w:p w14:paraId="0C1C5D4B" w14:textId="77777777" w:rsidR="004C6E8E" w:rsidRPr="00EE600E" w:rsidRDefault="004C6E8E">
      <w:pPr>
        <w:ind w:left="0" w:right="3438" w:hanging="2"/>
        <w:rPr>
          <w:lang w:val="es-ES"/>
        </w:rPr>
      </w:pPr>
    </w:p>
    <w:p w14:paraId="3733CCF1" w14:textId="77777777" w:rsidR="004C6E8E" w:rsidRPr="00EE600E" w:rsidRDefault="004C6E8E">
      <w:pPr>
        <w:ind w:left="0" w:right="3438" w:hanging="2"/>
        <w:rPr>
          <w:lang w:val="es-ES"/>
        </w:rPr>
      </w:pPr>
    </w:p>
    <w:p w14:paraId="594A0EB5" w14:textId="77777777" w:rsidR="004C6E8E" w:rsidRPr="00EE600E" w:rsidRDefault="004C6E8E">
      <w:pPr>
        <w:ind w:left="0" w:right="3438" w:hanging="2"/>
        <w:rPr>
          <w:lang w:val="es-ES"/>
        </w:rPr>
      </w:pPr>
    </w:p>
    <w:p w14:paraId="09230D20" w14:textId="77777777" w:rsidR="004C6E8E" w:rsidRPr="00EE600E" w:rsidRDefault="004C6E8E">
      <w:pPr>
        <w:ind w:left="0" w:right="3438" w:hanging="2"/>
        <w:rPr>
          <w:lang w:val="es-ES"/>
        </w:rPr>
      </w:pPr>
    </w:p>
    <w:p w14:paraId="20BB3029" w14:textId="77777777" w:rsidR="004C6E8E" w:rsidRPr="00EE600E" w:rsidRDefault="004C6E8E">
      <w:pPr>
        <w:ind w:left="0" w:right="3438" w:hanging="2"/>
        <w:rPr>
          <w:lang w:val="es-ES"/>
        </w:rPr>
      </w:pPr>
    </w:p>
    <w:p w14:paraId="48335CD3" w14:textId="77777777" w:rsidR="004C6E8E" w:rsidRPr="00EE600E" w:rsidRDefault="004C6E8E">
      <w:pPr>
        <w:ind w:left="0" w:right="3438" w:hanging="2"/>
        <w:rPr>
          <w:lang w:val="es-ES"/>
        </w:rPr>
      </w:pPr>
    </w:p>
    <w:p w14:paraId="757CF2E0" w14:textId="77777777" w:rsidR="004C6E8E" w:rsidRPr="00EE600E" w:rsidRDefault="004C6E8E">
      <w:pPr>
        <w:ind w:left="0" w:right="3438" w:hanging="2"/>
        <w:rPr>
          <w:lang w:val="es-ES"/>
        </w:rPr>
      </w:pPr>
    </w:p>
    <w:p w14:paraId="557E6E9D" w14:textId="77777777" w:rsidR="004C6E8E" w:rsidRPr="00EE600E" w:rsidRDefault="004C6E8E">
      <w:pPr>
        <w:ind w:left="0" w:right="3438" w:hanging="2"/>
        <w:rPr>
          <w:lang w:val="es-ES"/>
        </w:rPr>
      </w:pPr>
    </w:p>
    <w:p w14:paraId="6E6664CF" w14:textId="77777777" w:rsidR="004C6E8E" w:rsidRPr="00EE600E" w:rsidRDefault="004C6E8E">
      <w:pPr>
        <w:ind w:left="0" w:right="3438" w:hanging="2"/>
        <w:rPr>
          <w:lang w:val="es-ES"/>
        </w:rPr>
      </w:pPr>
    </w:p>
    <w:p w14:paraId="693648FD" w14:textId="77777777" w:rsidR="004C6E8E" w:rsidRPr="00EE600E" w:rsidRDefault="004C6E8E">
      <w:pPr>
        <w:ind w:left="0" w:right="3438" w:hanging="2"/>
        <w:rPr>
          <w:lang w:val="es-ES"/>
        </w:rPr>
      </w:pPr>
    </w:p>
    <w:p w14:paraId="721E33B0" w14:textId="77777777" w:rsidR="004C6E8E" w:rsidRPr="00EE600E" w:rsidRDefault="004C6E8E">
      <w:pPr>
        <w:ind w:left="0" w:right="3438" w:hanging="2"/>
        <w:rPr>
          <w:lang w:val="es-ES"/>
        </w:rPr>
      </w:pPr>
    </w:p>
    <w:p w14:paraId="6FE36CA5" w14:textId="77777777" w:rsidR="006B361F" w:rsidRPr="00EE600E" w:rsidRDefault="006B361F">
      <w:pPr>
        <w:ind w:left="0" w:right="3438" w:hanging="2"/>
        <w:rPr>
          <w:lang w:val="es-ES"/>
        </w:rPr>
      </w:pPr>
    </w:p>
    <w:p w14:paraId="6119FB57" w14:textId="77777777" w:rsidR="006B361F" w:rsidRPr="00EE600E" w:rsidRDefault="006B361F">
      <w:pPr>
        <w:ind w:left="0" w:right="3438" w:hanging="2"/>
        <w:rPr>
          <w:lang w:val="es-ES"/>
        </w:rPr>
      </w:pPr>
    </w:p>
    <w:p w14:paraId="7F6A7FDD" w14:textId="77777777" w:rsidR="006B361F" w:rsidRPr="00EE600E" w:rsidRDefault="006B361F">
      <w:pPr>
        <w:ind w:left="0" w:right="3438" w:hanging="2"/>
        <w:rPr>
          <w:lang w:val="es-ES"/>
        </w:rPr>
      </w:pPr>
    </w:p>
    <w:p w14:paraId="40AF1365" w14:textId="77777777" w:rsidR="006B361F" w:rsidRPr="00EE600E" w:rsidRDefault="006B361F">
      <w:pPr>
        <w:ind w:left="0" w:right="3438" w:hanging="2"/>
        <w:rPr>
          <w:lang w:val="es-ES"/>
        </w:rPr>
      </w:pPr>
    </w:p>
    <w:p w14:paraId="54B4B89E" w14:textId="77777777" w:rsidR="006B361F" w:rsidRPr="00EE600E" w:rsidRDefault="006B361F">
      <w:pPr>
        <w:ind w:left="0" w:right="3438" w:hanging="2"/>
        <w:rPr>
          <w:lang w:val="es-ES"/>
        </w:rPr>
      </w:pPr>
    </w:p>
    <w:p w14:paraId="1BED38A2" w14:textId="77777777" w:rsidR="006B361F" w:rsidRPr="00EE600E" w:rsidRDefault="006B361F">
      <w:pPr>
        <w:ind w:left="0" w:right="3438" w:hanging="2"/>
        <w:rPr>
          <w:lang w:val="es-ES"/>
        </w:rPr>
      </w:pPr>
    </w:p>
    <w:p w14:paraId="4D9EC248" w14:textId="77777777" w:rsidR="006B361F" w:rsidRPr="00EE600E" w:rsidRDefault="006B361F">
      <w:pPr>
        <w:ind w:left="0" w:right="3438" w:hanging="2"/>
        <w:rPr>
          <w:lang w:val="es-ES"/>
        </w:rPr>
      </w:pPr>
    </w:p>
    <w:p w14:paraId="5893E00D" w14:textId="77777777" w:rsidR="006B361F" w:rsidRPr="00EE600E" w:rsidRDefault="006B361F">
      <w:pPr>
        <w:ind w:left="0" w:right="3438" w:hanging="2"/>
        <w:rPr>
          <w:lang w:val="es-ES"/>
        </w:rPr>
      </w:pPr>
    </w:p>
    <w:p w14:paraId="7B9E5276" w14:textId="77777777" w:rsidR="006B361F" w:rsidRPr="00EE600E" w:rsidRDefault="006B361F">
      <w:pPr>
        <w:ind w:left="0" w:right="3438" w:hanging="2"/>
        <w:rPr>
          <w:lang w:val="es-ES"/>
        </w:rPr>
      </w:pPr>
    </w:p>
    <w:p w14:paraId="239732D2" w14:textId="77777777" w:rsidR="006B361F" w:rsidRPr="00EE600E" w:rsidRDefault="006B361F">
      <w:pPr>
        <w:ind w:left="0" w:right="3438" w:hanging="2"/>
        <w:rPr>
          <w:lang w:val="es-ES"/>
        </w:rPr>
      </w:pPr>
    </w:p>
    <w:p w14:paraId="6CCFBCFA" w14:textId="77777777" w:rsidR="006B361F" w:rsidRPr="00EE600E" w:rsidRDefault="006B361F">
      <w:pPr>
        <w:ind w:left="0" w:right="3438" w:hanging="2"/>
        <w:rPr>
          <w:lang w:val="es-ES"/>
        </w:rPr>
      </w:pPr>
    </w:p>
    <w:p w14:paraId="0B440B4F" w14:textId="77777777" w:rsidR="006B361F" w:rsidRPr="00EE600E" w:rsidRDefault="006B361F">
      <w:pPr>
        <w:ind w:left="0" w:right="3438" w:hanging="2"/>
        <w:rPr>
          <w:lang w:val="es-ES"/>
        </w:rPr>
      </w:pPr>
    </w:p>
    <w:p w14:paraId="61F6CA28" w14:textId="77777777" w:rsidR="006B361F" w:rsidRPr="00EE600E" w:rsidRDefault="006B361F">
      <w:pPr>
        <w:ind w:left="0" w:right="3438" w:hanging="2"/>
        <w:rPr>
          <w:lang w:val="es-ES"/>
        </w:rPr>
      </w:pPr>
    </w:p>
    <w:p w14:paraId="10B66284" w14:textId="77777777" w:rsidR="006B361F" w:rsidRPr="00EE600E" w:rsidRDefault="006B361F">
      <w:pPr>
        <w:ind w:left="0" w:right="3438" w:hanging="2"/>
        <w:rPr>
          <w:lang w:val="es-ES"/>
        </w:rPr>
      </w:pPr>
    </w:p>
    <w:p w14:paraId="2B45F3CF" w14:textId="77777777" w:rsidR="006B361F" w:rsidRPr="00EE600E" w:rsidRDefault="006B361F">
      <w:pPr>
        <w:ind w:left="0" w:right="3438" w:hanging="2"/>
        <w:rPr>
          <w:lang w:val="es-ES"/>
        </w:rPr>
      </w:pPr>
    </w:p>
    <w:p w14:paraId="644F0EA3" w14:textId="77777777" w:rsidR="006B361F" w:rsidRPr="00EE600E" w:rsidRDefault="006B361F">
      <w:pPr>
        <w:ind w:left="0" w:right="3438" w:hanging="2"/>
        <w:rPr>
          <w:lang w:val="es-ES"/>
        </w:rPr>
      </w:pPr>
    </w:p>
    <w:p w14:paraId="134C1F96" w14:textId="77777777" w:rsidR="006B361F" w:rsidRPr="00EE600E" w:rsidRDefault="006B361F">
      <w:pPr>
        <w:ind w:left="0" w:right="3438" w:hanging="2"/>
        <w:rPr>
          <w:lang w:val="es-ES"/>
        </w:rPr>
      </w:pPr>
    </w:p>
    <w:p w14:paraId="2BA1DC82" w14:textId="77777777" w:rsidR="006B361F" w:rsidRPr="00EE600E" w:rsidRDefault="006B361F">
      <w:pPr>
        <w:ind w:left="0" w:right="3438" w:hanging="2"/>
        <w:rPr>
          <w:lang w:val="es-ES"/>
        </w:rPr>
      </w:pPr>
    </w:p>
    <w:p w14:paraId="23FA285F" w14:textId="77777777" w:rsidR="006B361F" w:rsidRPr="00EE600E" w:rsidRDefault="006B361F">
      <w:pPr>
        <w:ind w:left="0" w:right="3438" w:hanging="2"/>
        <w:rPr>
          <w:lang w:val="es-ES"/>
        </w:rPr>
      </w:pPr>
    </w:p>
    <w:p w14:paraId="3F01818F" w14:textId="77777777" w:rsidR="006B361F" w:rsidRPr="00EE600E" w:rsidRDefault="006B361F">
      <w:pPr>
        <w:ind w:left="0" w:right="3438" w:hanging="2"/>
        <w:rPr>
          <w:lang w:val="es-ES"/>
        </w:rPr>
      </w:pPr>
    </w:p>
    <w:p w14:paraId="6043AEAD" w14:textId="77777777" w:rsidR="006B361F" w:rsidRPr="00EE600E" w:rsidRDefault="006B361F">
      <w:pPr>
        <w:ind w:left="0" w:right="3438" w:hanging="2"/>
        <w:rPr>
          <w:lang w:val="es-ES"/>
        </w:rPr>
      </w:pPr>
    </w:p>
    <w:p w14:paraId="1834FDDF" w14:textId="77777777" w:rsidR="006B361F" w:rsidRPr="00EE600E" w:rsidRDefault="006B361F">
      <w:pPr>
        <w:ind w:left="0" w:right="3438" w:hanging="2"/>
        <w:rPr>
          <w:lang w:val="es-ES"/>
        </w:rPr>
      </w:pPr>
    </w:p>
    <w:p w14:paraId="37E30AA2" w14:textId="77777777" w:rsidR="006B361F" w:rsidRPr="00EE600E" w:rsidRDefault="006B361F">
      <w:pPr>
        <w:ind w:left="0" w:right="3438" w:hanging="2"/>
        <w:rPr>
          <w:lang w:val="es-ES"/>
        </w:rPr>
      </w:pPr>
    </w:p>
    <w:p w14:paraId="6EFA9E20" w14:textId="77777777" w:rsidR="006B361F" w:rsidRPr="00EE600E" w:rsidRDefault="006B361F">
      <w:pPr>
        <w:ind w:left="0" w:right="3438" w:hanging="2"/>
        <w:rPr>
          <w:lang w:val="es-ES"/>
        </w:rPr>
      </w:pPr>
    </w:p>
    <w:p w14:paraId="61AB1D85" w14:textId="77777777" w:rsidR="006B361F" w:rsidRPr="00EE600E" w:rsidRDefault="006B361F">
      <w:pPr>
        <w:ind w:left="0" w:right="3438" w:hanging="2"/>
        <w:rPr>
          <w:lang w:val="es-ES"/>
        </w:rPr>
      </w:pPr>
    </w:p>
    <w:p w14:paraId="7F03086F" w14:textId="77777777" w:rsidR="006B361F" w:rsidRPr="00EE600E" w:rsidRDefault="006B361F">
      <w:pPr>
        <w:ind w:left="0" w:right="3438" w:hanging="2"/>
        <w:rPr>
          <w:lang w:val="es-ES"/>
        </w:rPr>
      </w:pPr>
    </w:p>
    <w:p w14:paraId="6150A660" w14:textId="15B108B1"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highlight w:val="yellow"/>
          <w:lang w:val="es-ES"/>
        </w:rPr>
      </w:pPr>
      <w:r w:rsidRPr="00EE600E">
        <w:rPr>
          <w:color w:val="000000"/>
          <w:highlight w:val="yellow"/>
          <w:lang w:val="es-ES"/>
        </w:rPr>
        <w:t xml:space="preserve">© </w:t>
      </w:r>
      <w:r>
        <w:rPr>
          <w:color w:val="000000"/>
          <w:highlight w:val="yellow"/>
          <w:lang w:val="es-ES"/>
        </w:rPr>
        <w:t>ARIEL ERNESTO CARIAGA MARTÍNEZ</w:t>
      </w:r>
    </w:p>
    <w:p w14:paraId="6E0B8C36"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pPr>
      <w:r w:rsidRPr="00EE600E">
        <w:rPr>
          <w:color w:val="000000"/>
          <w:highlight w:val="yellow"/>
          <w:lang w:val="es-ES"/>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4C0EDD91" w14:textId="77777777" w:rsidR="00100EB7" w:rsidRPr="00EE600E" w:rsidRDefault="00100EB7" w:rsidP="00100EB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3438" w:hanging="2"/>
        <w:rPr>
          <w:color w:val="000000"/>
          <w:lang w:val="es-ES"/>
        </w:rPr>
        <w:sectPr w:rsidR="00100EB7" w:rsidRPr="00EE600E" w:rsidSect="00100EB7">
          <w:headerReference w:type="first" r:id="rId17"/>
          <w:footerReference w:type="first" r:id="rId18"/>
          <w:pgSz w:w="11907" w:h="16840"/>
          <w:pgMar w:top="1418" w:right="1701" w:bottom="1418" w:left="1701" w:header="709" w:footer="709" w:gutter="0"/>
          <w:cols w:space="720"/>
          <w:titlePg/>
        </w:sectPr>
      </w:pPr>
    </w:p>
    <w:p w14:paraId="29DE00B9" w14:textId="77777777" w:rsidR="004C6E8E" w:rsidRPr="00EE600E" w:rsidRDefault="004C6E8E">
      <w:pPr>
        <w:pageBreakBefore/>
        <w:ind w:left="0" w:right="3438" w:hanging="2"/>
        <w:rPr>
          <w:lang w:val="es-ES"/>
        </w:rPr>
      </w:pPr>
    </w:p>
    <w:p w14:paraId="4839A050" w14:textId="77777777" w:rsidR="004C6E8E" w:rsidRPr="00EE600E" w:rsidRDefault="00C7175D">
      <w:pPr>
        <w:tabs>
          <w:tab w:val="left" w:pos="2400"/>
          <w:tab w:val="center" w:pos="4252"/>
        </w:tabs>
        <w:ind w:left="0" w:hanging="2"/>
        <w:jc w:val="left"/>
        <w:rPr>
          <w:lang w:val="es-ES"/>
        </w:rPr>
      </w:pPr>
      <w:r w:rsidRPr="00EE600E">
        <w:rPr>
          <w:lang w:val="es-ES"/>
        </w:rPr>
        <w:tab/>
      </w:r>
      <w:r w:rsidRPr="00EE600E">
        <w:rPr>
          <w:lang w:val="es-ES"/>
        </w:rPr>
        <w:tab/>
      </w:r>
      <w:bookmarkStart w:id="25" w:name="_Toc186096423"/>
      <w:bookmarkStart w:id="26" w:name="_Toc186200039"/>
      <w:r w:rsidRPr="00EE600E">
        <w:rPr>
          <w:b/>
          <w:lang w:val="es-ES"/>
        </w:rPr>
        <w:t>FICHA DEL TRABAJO FINAL</w:t>
      </w:r>
      <w:bookmarkEnd w:id="25"/>
      <w:bookmarkEnd w:id="26"/>
    </w:p>
    <w:p w14:paraId="65C803B6" w14:textId="77777777" w:rsidR="004C6E8E" w:rsidRPr="00EE600E" w:rsidRDefault="004C6E8E">
      <w:pPr>
        <w:ind w:left="0" w:hanging="2"/>
        <w:rPr>
          <w:lang w:val="es-ES"/>
        </w:rPr>
      </w:pPr>
    </w:p>
    <w:tbl>
      <w:tblPr>
        <w:tblStyle w:val="a0"/>
        <w:tblW w:w="8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08"/>
        <w:gridCol w:w="4937"/>
      </w:tblGrid>
      <w:tr w:rsidR="004C6E8E" w:rsidRPr="00EE600E" w14:paraId="145818CA" w14:textId="77777777" w:rsidTr="5A275B76">
        <w:tc>
          <w:tcPr>
            <w:tcW w:w="3708" w:type="dxa"/>
            <w:tcBorders>
              <w:top w:val="single" w:sz="18" w:space="0" w:color="000000" w:themeColor="text1"/>
              <w:left w:val="single" w:sz="18" w:space="0" w:color="000000" w:themeColor="text1"/>
            </w:tcBorders>
            <w:shd w:val="clear" w:color="auto" w:fill="auto"/>
            <w:vAlign w:val="center"/>
          </w:tcPr>
          <w:p w14:paraId="4543577A" w14:textId="77777777" w:rsidR="004C6E8E" w:rsidRPr="00EE600E" w:rsidRDefault="00C7175D">
            <w:pPr>
              <w:spacing w:before="120" w:after="120"/>
              <w:ind w:left="0" w:hanging="2"/>
              <w:jc w:val="right"/>
              <w:rPr>
                <w:lang w:val="es-ES"/>
              </w:rPr>
            </w:pPr>
            <w:bookmarkStart w:id="27" w:name="_Toc186096424"/>
            <w:bookmarkStart w:id="28" w:name="_Toc186200040"/>
            <w:r w:rsidRPr="00EE600E">
              <w:rPr>
                <w:b/>
                <w:lang w:val="es-ES"/>
              </w:rPr>
              <w:t>Título del trabajo:</w:t>
            </w:r>
            <w:bookmarkEnd w:id="27"/>
            <w:bookmarkEnd w:id="28"/>
          </w:p>
        </w:tc>
        <w:tc>
          <w:tcPr>
            <w:tcW w:w="4937" w:type="dxa"/>
            <w:tcBorders>
              <w:top w:val="single" w:sz="18" w:space="0" w:color="000000" w:themeColor="text1"/>
              <w:right w:val="single" w:sz="18" w:space="0" w:color="000000" w:themeColor="text1"/>
            </w:tcBorders>
            <w:shd w:val="clear" w:color="auto" w:fill="E6E6E6"/>
            <w:vAlign w:val="center"/>
          </w:tcPr>
          <w:p w14:paraId="437FAE8C" w14:textId="0EF5001B" w:rsidR="004C6E8E" w:rsidRPr="00B82AE4" w:rsidRDefault="0042480F" w:rsidP="0042480F">
            <w:pPr>
              <w:ind w:left="0" w:hanging="2"/>
              <w:rPr>
                <w:sz w:val="22"/>
                <w:szCs w:val="22"/>
                <w:lang w:val="es-ES"/>
              </w:rPr>
            </w:pPr>
            <w:bookmarkStart w:id="29" w:name="_Toc186200041"/>
            <w:r w:rsidRPr="00B82AE4">
              <w:rPr>
                <w:b/>
                <w:sz w:val="22"/>
                <w:szCs w:val="22"/>
                <w:lang w:val="es-ES"/>
              </w:rPr>
              <w:t>COVID persistente y factores neuropsicológicos.</w:t>
            </w:r>
            <w:r w:rsidRPr="00B82AE4">
              <w:rPr>
                <w:sz w:val="22"/>
                <w:szCs w:val="22"/>
                <w:lang w:val="es-ES"/>
              </w:rPr>
              <w:t xml:space="preserve"> Diseño y validación de un instrumento de cribado breve mediante Inteligencia Artificial.</w:t>
            </w:r>
            <w:bookmarkEnd w:id="29"/>
          </w:p>
        </w:tc>
      </w:tr>
      <w:tr w:rsidR="004C6E8E" w:rsidRPr="00EE600E" w14:paraId="25D52F38" w14:textId="77777777" w:rsidTr="5A275B76">
        <w:tc>
          <w:tcPr>
            <w:tcW w:w="3708" w:type="dxa"/>
            <w:tcBorders>
              <w:left w:val="single" w:sz="18" w:space="0" w:color="000000" w:themeColor="text1"/>
            </w:tcBorders>
            <w:shd w:val="clear" w:color="auto" w:fill="auto"/>
            <w:vAlign w:val="center"/>
          </w:tcPr>
          <w:p w14:paraId="12BBAE64" w14:textId="77777777" w:rsidR="004C6E8E" w:rsidRPr="00EE600E" w:rsidRDefault="00C7175D">
            <w:pPr>
              <w:spacing w:before="120" w:after="120"/>
              <w:ind w:left="0" w:hanging="2"/>
              <w:jc w:val="right"/>
              <w:rPr>
                <w:lang w:val="es-ES"/>
              </w:rPr>
            </w:pPr>
            <w:bookmarkStart w:id="30" w:name="_Toc186096426"/>
            <w:bookmarkStart w:id="31" w:name="_Toc186200042"/>
            <w:r w:rsidRPr="00EE600E">
              <w:rPr>
                <w:b/>
                <w:lang w:val="es-ES"/>
              </w:rPr>
              <w:t>Nombre del autor:</w:t>
            </w:r>
            <w:bookmarkEnd w:id="30"/>
            <w:bookmarkEnd w:id="31"/>
          </w:p>
        </w:tc>
        <w:tc>
          <w:tcPr>
            <w:tcW w:w="4937" w:type="dxa"/>
            <w:tcBorders>
              <w:right w:val="single" w:sz="18" w:space="0" w:color="000000" w:themeColor="text1"/>
            </w:tcBorders>
            <w:shd w:val="clear" w:color="auto" w:fill="E6E6E6"/>
            <w:vAlign w:val="center"/>
          </w:tcPr>
          <w:p w14:paraId="451DDDDD" w14:textId="6ED409A1" w:rsidR="004C6E8E" w:rsidRPr="00EE600E" w:rsidRDefault="00911BC2">
            <w:pPr>
              <w:spacing w:before="120" w:after="120"/>
              <w:ind w:left="0" w:hanging="2"/>
              <w:rPr>
                <w:highlight w:val="yellow"/>
                <w:lang w:val="es-ES"/>
              </w:rPr>
            </w:pPr>
            <w:bookmarkStart w:id="32" w:name="_Toc186096427"/>
            <w:bookmarkStart w:id="33" w:name="_Toc186200043"/>
            <w:r w:rsidRPr="00EE600E">
              <w:rPr>
                <w:i/>
                <w:lang w:val="es-ES"/>
              </w:rPr>
              <w:t>ARIEL ERNESTO CARIAGA MARTÍNEZ</w:t>
            </w:r>
            <w:bookmarkEnd w:id="32"/>
            <w:bookmarkEnd w:id="33"/>
          </w:p>
        </w:tc>
      </w:tr>
      <w:tr w:rsidR="004C6E8E" w:rsidRPr="00EE600E" w14:paraId="4759A0C4" w14:textId="77777777" w:rsidTr="5A275B76">
        <w:tc>
          <w:tcPr>
            <w:tcW w:w="3708" w:type="dxa"/>
            <w:tcBorders>
              <w:left w:val="single" w:sz="18" w:space="0" w:color="000000" w:themeColor="text1"/>
            </w:tcBorders>
            <w:shd w:val="clear" w:color="auto" w:fill="auto"/>
            <w:vAlign w:val="center"/>
          </w:tcPr>
          <w:p w14:paraId="7E813934" w14:textId="77777777" w:rsidR="004C6E8E" w:rsidRPr="00EE600E" w:rsidRDefault="00C7175D">
            <w:pPr>
              <w:spacing w:before="120" w:after="120"/>
              <w:ind w:left="0" w:hanging="2"/>
              <w:jc w:val="right"/>
              <w:rPr>
                <w:lang w:val="es-ES"/>
              </w:rPr>
            </w:pPr>
            <w:bookmarkStart w:id="34" w:name="_Toc186096428"/>
            <w:bookmarkStart w:id="35" w:name="_Toc186200044"/>
            <w:r w:rsidRPr="00EE600E">
              <w:rPr>
                <w:b/>
                <w:lang w:val="es-ES"/>
              </w:rPr>
              <w:t>Nombre del director/a:</w:t>
            </w:r>
            <w:bookmarkEnd w:id="34"/>
            <w:bookmarkEnd w:id="35"/>
          </w:p>
        </w:tc>
        <w:tc>
          <w:tcPr>
            <w:tcW w:w="4937" w:type="dxa"/>
            <w:tcBorders>
              <w:right w:val="single" w:sz="18" w:space="0" w:color="000000" w:themeColor="text1"/>
            </w:tcBorders>
            <w:shd w:val="clear" w:color="auto" w:fill="E6E6E6"/>
            <w:vAlign w:val="center"/>
          </w:tcPr>
          <w:p w14:paraId="3E7C7321" w14:textId="61E9E4DD" w:rsidR="004C6E8E" w:rsidRPr="00EE600E" w:rsidRDefault="00DD4255" w:rsidP="00DD4255">
            <w:pPr>
              <w:spacing w:before="120" w:after="120"/>
              <w:ind w:left="0" w:hanging="2"/>
              <w:rPr>
                <w:lang w:val="es-ES"/>
              </w:rPr>
            </w:pPr>
            <w:bookmarkStart w:id="36" w:name="OLE_LINK21"/>
            <w:bookmarkStart w:id="37" w:name="_Toc186096429"/>
            <w:bookmarkStart w:id="38" w:name="_Toc186200045"/>
            <w:r w:rsidRPr="00EE600E">
              <w:rPr>
                <w:lang w:val="es-ES"/>
              </w:rPr>
              <w:t>Joan Muniesa (UOC), Meritxell Carmona Cervelló</w:t>
            </w:r>
            <w:r w:rsidR="008D1378" w:rsidRPr="00EE600E">
              <w:rPr>
                <w:lang w:val="es-ES"/>
              </w:rPr>
              <w:t xml:space="preserve"> (1)</w:t>
            </w:r>
            <w:r w:rsidRPr="00EE600E">
              <w:rPr>
                <w:lang w:val="es-ES"/>
              </w:rPr>
              <w:t>; Concepció Violán Fors (</w:t>
            </w:r>
            <w:r w:rsidR="008D1378" w:rsidRPr="00EE600E">
              <w:rPr>
                <w:lang w:val="es-ES"/>
              </w:rPr>
              <w:t>1</w:t>
            </w:r>
            <w:r w:rsidRPr="00EE600E">
              <w:rPr>
                <w:lang w:val="es-ES"/>
              </w:rPr>
              <w:t>); Pere Torán Monserrat</w:t>
            </w:r>
            <w:r w:rsidR="008D1378" w:rsidRPr="00EE600E">
              <w:rPr>
                <w:lang w:val="es-ES"/>
              </w:rPr>
              <w:t xml:space="preserve"> (1)</w:t>
            </w:r>
            <w:r w:rsidRPr="00EE600E">
              <w:rPr>
                <w:lang w:val="es-ES"/>
              </w:rPr>
              <w:t>. (</w:t>
            </w:r>
            <w:r w:rsidR="008D1378" w:rsidRPr="00EE600E">
              <w:rPr>
                <w:lang w:val="es-ES"/>
              </w:rPr>
              <w:t xml:space="preserve">1. </w:t>
            </w:r>
            <w:r w:rsidRPr="00EE600E">
              <w:rPr>
                <w:lang w:val="es-ES"/>
              </w:rPr>
              <w:t>Unitat de Suport a la Recerca Metropolitana Nord).</w:t>
            </w:r>
            <w:bookmarkEnd w:id="36"/>
            <w:bookmarkEnd w:id="37"/>
            <w:bookmarkEnd w:id="38"/>
          </w:p>
        </w:tc>
      </w:tr>
      <w:tr w:rsidR="004C6E8E" w:rsidRPr="00EE600E" w14:paraId="0FD0FF75" w14:textId="77777777" w:rsidTr="5A275B76">
        <w:tc>
          <w:tcPr>
            <w:tcW w:w="3708" w:type="dxa"/>
            <w:tcBorders>
              <w:left w:val="single" w:sz="18" w:space="0" w:color="000000" w:themeColor="text1"/>
            </w:tcBorders>
            <w:shd w:val="clear" w:color="auto" w:fill="auto"/>
            <w:vAlign w:val="center"/>
          </w:tcPr>
          <w:p w14:paraId="547948A2" w14:textId="77777777" w:rsidR="004C6E8E" w:rsidRPr="00EE600E" w:rsidRDefault="00C7175D">
            <w:pPr>
              <w:spacing w:before="120" w:after="120"/>
              <w:ind w:left="0" w:hanging="2"/>
              <w:jc w:val="right"/>
              <w:rPr>
                <w:lang w:val="es-ES"/>
              </w:rPr>
            </w:pPr>
            <w:bookmarkStart w:id="39" w:name="_Toc186096430"/>
            <w:bookmarkStart w:id="40" w:name="_Toc186200046"/>
            <w:r w:rsidRPr="00EE600E">
              <w:rPr>
                <w:b/>
                <w:lang w:val="es-ES"/>
              </w:rPr>
              <w:t>Nombre del PRA:</w:t>
            </w:r>
            <w:bookmarkEnd w:id="39"/>
            <w:bookmarkEnd w:id="40"/>
          </w:p>
        </w:tc>
        <w:tc>
          <w:tcPr>
            <w:tcW w:w="4937" w:type="dxa"/>
            <w:tcBorders>
              <w:right w:val="single" w:sz="18" w:space="0" w:color="000000" w:themeColor="text1"/>
            </w:tcBorders>
            <w:shd w:val="clear" w:color="auto" w:fill="E6E6E6"/>
            <w:vAlign w:val="center"/>
          </w:tcPr>
          <w:p w14:paraId="4BE448FD" w14:textId="079F0089" w:rsidR="004C6E8E" w:rsidRPr="00EE600E" w:rsidRDefault="00107F54" w:rsidP="00107F54">
            <w:pPr>
              <w:spacing w:before="120" w:after="120"/>
              <w:ind w:left="0" w:hanging="2"/>
              <w:rPr>
                <w:i/>
                <w:lang w:val="es-ES"/>
              </w:rPr>
            </w:pPr>
            <w:bookmarkStart w:id="41" w:name="_Toc186096431"/>
            <w:bookmarkStart w:id="42" w:name="_Toc186200047"/>
            <w:r w:rsidRPr="00EE600E">
              <w:rPr>
                <w:i/>
                <w:lang w:val="es-ES"/>
              </w:rPr>
              <w:t>Agnès Pérez Millan.</w:t>
            </w:r>
            <w:bookmarkEnd w:id="41"/>
            <w:bookmarkEnd w:id="42"/>
          </w:p>
        </w:tc>
      </w:tr>
      <w:tr w:rsidR="004C6E8E" w:rsidRPr="00EE600E" w14:paraId="10163BAE" w14:textId="77777777" w:rsidTr="5A275B76">
        <w:tc>
          <w:tcPr>
            <w:tcW w:w="3708" w:type="dxa"/>
            <w:tcBorders>
              <w:left w:val="single" w:sz="18" w:space="0" w:color="000000" w:themeColor="text1"/>
            </w:tcBorders>
            <w:shd w:val="clear" w:color="auto" w:fill="auto"/>
            <w:vAlign w:val="center"/>
          </w:tcPr>
          <w:p w14:paraId="5FE4F468" w14:textId="77777777" w:rsidR="004C6E8E" w:rsidRPr="00EE600E" w:rsidRDefault="00C7175D">
            <w:pPr>
              <w:spacing w:before="120" w:after="120"/>
              <w:ind w:left="0" w:hanging="2"/>
              <w:jc w:val="right"/>
              <w:rPr>
                <w:lang w:val="es-ES"/>
              </w:rPr>
            </w:pPr>
            <w:bookmarkStart w:id="43" w:name="_Toc186096432"/>
            <w:bookmarkStart w:id="44" w:name="_Toc186200048"/>
            <w:r w:rsidRPr="00EE600E">
              <w:rPr>
                <w:b/>
                <w:lang w:val="es-ES"/>
              </w:rPr>
              <w:t>Fecha de entrega (mm/aaaa):</w:t>
            </w:r>
            <w:bookmarkEnd w:id="43"/>
            <w:bookmarkEnd w:id="44"/>
          </w:p>
        </w:tc>
        <w:tc>
          <w:tcPr>
            <w:tcW w:w="4937" w:type="dxa"/>
            <w:tcBorders>
              <w:right w:val="single" w:sz="18" w:space="0" w:color="000000" w:themeColor="text1"/>
            </w:tcBorders>
            <w:shd w:val="clear" w:color="auto" w:fill="E6E6E6"/>
            <w:vAlign w:val="center"/>
          </w:tcPr>
          <w:p w14:paraId="6D812FDE" w14:textId="77777777" w:rsidR="004C6E8E" w:rsidRPr="00EE600E" w:rsidRDefault="00C7175D">
            <w:pPr>
              <w:spacing w:before="120" w:after="120"/>
              <w:ind w:left="0" w:hanging="2"/>
              <w:rPr>
                <w:lang w:val="es-ES"/>
              </w:rPr>
            </w:pPr>
            <w:bookmarkStart w:id="45" w:name="_Toc186096433"/>
            <w:bookmarkStart w:id="46" w:name="_Toc186200049"/>
            <w:r w:rsidRPr="00EE600E">
              <w:rPr>
                <w:i/>
                <w:highlight w:val="green"/>
                <w:lang w:val="es-ES"/>
              </w:rPr>
              <w:t>MM/AAAA</w:t>
            </w:r>
            <w:bookmarkEnd w:id="45"/>
            <w:bookmarkEnd w:id="46"/>
          </w:p>
        </w:tc>
      </w:tr>
      <w:tr w:rsidR="004C6E8E" w:rsidRPr="00EE600E" w14:paraId="521DE082" w14:textId="77777777" w:rsidTr="5A275B76">
        <w:tc>
          <w:tcPr>
            <w:tcW w:w="3708" w:type="dxa"/>
            <w:tcBorders>
              <w:left w:val="single" w:sz="18" w:space="0" w:color="000000" w:themeColor="text1"/>
            </w:tcBorders>
            <w:shd w:val="clear" w:color="auto" w:fill="auto"/>
            <w:vAlign w:val="center"/>
          </w:tcPr>
          <w:p w14:paraId="3FFC4892" w14:textId="77777777" w:rsidR="004C6E8E" w:rsidRPr="00EE600E" w:rsidRDefault="00C7175D">
            <w:pPr>
              <w:spacing w:before="120" w:after="120"/>
              <w:ind w:left="0" w:hanging="2"/>
              <w:jc w:val="right"/>
              <w:rPr>
                <w:lang w:val="es-ES"/>
              </w:rPr>
            </w:pPr>
            <w:bookmarkStart w:id="47" w:name="_Toc186096434"/>
            <w:bookmarkStart w:id="48" w:name="_Toc186200050"/>
            <w:r w:rsidRPr="00EE600E">
              <w:rPr>
                <w:b/>
                <w:lang w:val="es-ES"/>
              </w:rPr>
              <w:t>Titulación o programa:</w:t>
            </w:r>
            <w:bookmarkEnd w:id="47"/>
            <w:bookmarkEnd w:id="48"/>
          </w:p>
        </w:tc>
        <w:tc>
          <w:tcPr>
            <w:tcW w:w="4937" w:type="dxa"/>
            <w:tcBorders>
              <w:right w:val="single" w:sz="18" w:space="0" w:color="000000" w:themeColor="text1"/>
            </w:tcBorders>
            <w:shd w:val="clear" w:color="auto" w:fill="E6E6E6"/>
            <w:vAlign w:val="center"/>
          </w:tcPr>
          <w:p w14:paraId="4C78D205" w14:textId="76B57ED7" w:rsidR="004C6E8E" w:rsidRPr="00EE600E" w:rsidRDefault="00DD4255">
            <w:pPr>
              <w:spacing w:before="120" w:after="120"/>
              <w:ind w:left="0" w:hanging="2"/>
              <w:rPr>
                <w:highlight w:val="yellow"/>
                <w:lang w:val="es-ES"/>
              </w:rPr>
            </w:pPr>
            <w:bookmarkStart w:id="49" w:name="_Toc186096435"/>
            <w:bookmarkStart w:id="50" w:name="_Toc186200051"/>
            <w:r w:rsidRPr="00EE600E">
              <w:rPr>
                <w:lang w:val="es-ES"/>
              </w:rPr>
              <w:t xml:space="preserve">Máster </w:t>
            </w:r>
            <w:r w:rsidR="00570252" w:rsidRPr="00EE600E">
              <w:rPr>
                <w:lang w:val="es-ES"/>
              </w:rPr>
              <w:t>U</w:t>
            </w:r>
            <w:r w:rsidRPr="00EE600E">
              <w:rPr>
                <w:lang w:val="es-ES"/>
              </w:rPr>
              <w:t xml:space="preserve">niversitario en </w:t>
            </w:r>
            <w:r w:rsidR="00184C64" w:rsidRPr="00EE600E">
              <w:rPr>
                <w:lang w:val="es-ES"/>
              </w:rPr>
              <w:t>Bioinformática y bioestadística UOC-UB</w:t>
            </w:r>
            <w:bookmarkEnd w:id="49"/>
            <w:bookmarkEnd w:id="50"/>
          </w:p>
        </w:tc>
      </w:tr>
      <w:tr w:rsidR="004C6E8E" w:rsidRPr="00EE600E" w14:paraId="4390C55E" w14:textId="77777777" w:rsidTr="5A275B76">
        <w:tc>
          <w:tcPr>
            <w:tcW w:w="3708" w:type="dxa"/>
            <w:tcBorders>
              <w:left w:val="single" w:sz="18" w:space="0" w:color="000000" w:themeColor="text1"/>
            </w:tcBorders>
            <w:shd w:val="clear" w:color="auto" w:fill="auto"/>
            <w:vAlign w:val="center"/>
          </w:tcPr>
          <w:p w14:paraId="5F3ABB22" w14:textId="77777777" w:rsidR="004C6E8E" w:rsidRPr="00EE600E" w:rsidRDefault="00C7175D">
            <w:pPr>
              <w:spacing w:before="120" w:after="120"/>
              <w:ind w:left="0" w:hanging="2"/>
              <w:jc w:val="right"/>
              <w:rPr>
                <w:lang w:val="es-ES"/>
              </w:rPr>
            </w:pPr>
            <w:bookmarkStart w:id="51" w:name="_Toc186096436"/>
            <w:bookmarkStart w:id="52" w:name="_Toc186200052"/>
            <w:r w:rsidRPr="00EE600E">
              <w:rPr>
                <w:b/>
                <w:lang w:val="es-ES"/>
              </w:rPr>
              <w:t>Área del Trabajo Final:</w:t>
            </w:r>
            <w:bookmarkEnd w:id="51"/>
            <w:bookmarkEnd w:id="52"/>
          </w:p>
        </w:tc>
        <w:tc>
          <w:tcPr>
            <w:tcW w:w="4937" w:type="dxa"/>
            <w:tcBorders>
              <w:right w:val="single" w:sz="18" w:space="0" w:color="000000" w:themeColor="text1"/>
            </w:tcBorders>
            <w:shd w:val="clear" w:color="auto" w:fill="E6E6E6"/>
            <w:vAlign w:val="center"/>
          </w:tcPr>
          <w:p w14:paraId="6B29F45F" w14:textId="7B46321E" w:rsidR="004C6E8E" w:rsidRPr="00EE600E" w:rsidRDefault="00184C64">
            <w:pPr>
              <w:spacing w:before="120" w:after="120"/>
              <w:ind w:left="0" w:hanging="2"/>
              <w:rPr>
                <w:highlight w:val="yellow"/>
                <w:lang w:val="es-ES"/>
              </w:rPr>
            </w:pPr>
            <w:bookmarkStart w:id="53" w:name="_Toc186096437"/>
            <w:bookmarkStart w:id="54" w:name="_Toc186200053"/>
            <w:r w:rsidRPr="00EE600E">
              <w:rPr>
                <w:i/>
                <w:lang w:val="es-ES"/>
              </w:rPr>
              <w:t>Bioinformática estadística y aprendizaje automático</w:t>
            </w:r>
            <w:bookmarkEnd w:id="53"/>
            <w:bookmarkEnd w:id="54"/>
          </w:p>
        </w:tc>
      </w:tr>
      <w:tr w:rsidR="004C6E8E" w:rsidRPr="00EE600E" w14:paraId="6E973D29" w14:textId="77777777" w:rsidTr="5A275B76">
        <w:tc>
          <w:tcPr>
            <w:tcW w:w="3708" w:type="dxa"/>
            <w:tcBorders>
              <w:left w:val="single" w:sz="18" w:space="0" w:color="000000" w:themeColor="text1"/>
            </w:tcBorders>
            <w:shd w:val="clear" w:color="auto" w:fill="auto"/>
            <w:vAlign w:val="center"/>
          </w:tcPr>
          <w:p w14:paraId="23F06D5C" w14:textId="77777777" w:rsidR="004C6E8E" w:rsidRPr="00EE600E" w:rsidRDefault="00C7175D">
            <w:pPr>
              <w:spacing w:before="120" w:after="120"/>
              <w:ind w:left="0" w:hanging="2"/>
              <w:jc w:val="right"/>
              <w:rPr>
                <w:lang w:val="es-ES"/>
              </w:rPr>
            </w:pPr>
            <w:bookmarkStart w:id="55" w:name="_Toc186096438"/>
            <w:bookmarkStart w:id="56" w:name="_Toc186200054"/>
            <w:r w:rsidRPr="00EE600E">
              <w:rPr>
                <w:b/>
                <w:lang w:val="es-ES"/>
              </w:rPr>
              <w:t>Idioma del trabajo:</w:t>
            </w:r>
            <w:bookmarkEnd w:id="55"/>
            <w:bookmarkEnd w:id="56"/>
          </w:p>
        </w:tc>
        <w:tc>
          <w:tcPr>
            <w:tcW w:w="4937" w:type="dxa"/>
            <w:tcBorders>
              <w:right w:val="single" w:sz="18" w:space="0" w:color="000000" w:themeColor="text1"/>
            </w:tcBorders>
            <w:shd w:val="clear" w:color="auto" w:fill="E6E6E6"/>
            <w:vAlign w:val="center"/>
          </w:tcPr>
          <w:p w14:paraId="59A01D77" w14:textId="085F73EC" w:rsidR="004C6E8E" w:rsidRPr="00EE600E" w:rsidRDefault="002A345C">
            <w:pPr>
              <w:spacing w:before="120" w:after="120"/>
              <w:ind w:left="0" w:hanging="2"/>
              <w:rPr>
                <w:highlight w:val="yellow"/>
                <w:lang w:val="es-ES"/>
              </w:rPr>
            </w:pPr>
            <w:bookmarkStart w:id="57" w:name="_Toc186200055"/>
            <w:r w:rsidRPr="00EE600E">
              <w:rPr>
                <w:i/>
                <w:lang w:val="es-ES"/>
              </w:rPr>
              <w:t>Español</w:t>
            </w:r>
            <w:bookmarkEnd w:id="57"/>
          </w:p>
        </w:tc>
      </w:tr>
      <w:tr w:rsidR="004C6E8E" w:rsidRPr="00EE600E" w14:paraId="120AB1BE" w14:textId="77777777" w:rsidTr="5A275B76">
        <w:tc>
          <w:tcPr>
            <w:tcW w:w="3708" w:type="dxa"/>
            <w:tcBorders>
              <w:left w:val="single" w:sz="18" w:space="0" w:color="000000" w:themeColor="text1"/>
            </w:tcBorders>
            <w:shd w:val="clear" w:color="auto" w:fill="auto"/>
            <w:vAlign w:val="center"/>
          </w:tcPr>
          <w:p w14:paraId="3B12536B" w14:textId="77777777" w:rsidR="004C6E8E" w:rsidRPr="00EE600E" w:rsidRDefault="00C7175D">
            <w:pPr>
              <w:spacing w:before="120" w:after="120"/>
              <w:ind w:left="0" w:hanging="2"/>
              <w:jc w:val="right"/>
              <w:rPr>
                <w:lang w:val="es-ES"/>
              </w:rPr>
            </w:pPr>
            <w:bookmarkStart w:id="58" w:name="_Toc186096440"/>
            <w:bookmarkStart w:id="59" w:name="_Toc186200056"/>
            <w:r w:rsidRPr="00EE600E">
              <w:rPr>
                <w:lang w:val="es-ES"/>
              </w:rPr>
              <w:t>Palabras clave</w:t>
            </w:r>
            <w:bookmarkEnd w:id="58"/>
            <w:bookmarkEnd w:id="59"/>
          </w:p>
        </w:tc>
        <w:tc>
          <w:tcPr>
            <w:tcW w:w="4937" w:type="dxa"/>
            <w:tcBorders>
              <w:right w:val="single" w:sz="18" w:space="0" w:color="000000" w:themeColor="text1"/>
            </w:tcBorders>
            <w:shd w:val="clear" w:color="auto" w:fill="E6E6E6"/>
            <w:vAlign w:val="center"/>
          </w:tcPr>
          <w:p w14:paraId="4916FD92" w14:textId="4B3B08F8" w:rsidR="004C6E8E" w:rsidRPr="00100EB7" w:rsidRDefault="00404E87" w:rsidP="5A275B76">
            <w:pPr>
              <w:spacing w:before="120" w:after="120"/>
              <w:ind w:left="0" w:hanging="2"/>
              <w:rPr>
                <w:highlight w:val="yellow"/>
                <w:lang w:val="en-US"/>
              </w:rPr>
            </w:pPr>
            <w:r w:rsidRPr="5A275B76">
              <w:rPr>
                <w:i/>
                <w:iCs/>
                <w:highlight w:val="green"/>
                <w:lang w:val="en-US"/>
              </w:rPr>
              <w:t xml:space="preserve">Long COVID, Neuropsychological assessment, </w:t>
            </w:r>
            <w:ins w:id="60" w:author="Violan Fors, Concepcio" w:date="2024-12-31T18:18:00Z">
              <w:r w:rsidR="341F64FD" w:rsidRPr="5A275B76">
                <w:rPr>
                  <w:i/>
                  <w:iCs/>
                  <w:highlight w:val="green"/>
                  <w:lang w:val="en-US"/>
                </w:rPr>
                <w:t>processing speed, verbal memory</w:t>
              </w:r>
            </w:ins>
            <w:ins w:id="61" w:author="Violan Fors, Concepcio" w:date="2024-12-31T18:20:00Z">
              <w:r w:rsidR="03EBB61D" w:rsidRPr="5A275B76">
                <w:rPr>
                  <w:i/>
                  <w:iCs/>
                  <w:highlight w:val="green"/>
                  <w:lang w:val="en-US"/>
                </w:rPr>
                <w:t xml:space="preserve"> </w:t>
              </w:r>
            </w:ins>
            <w:del w:id="62" w:author="Violan Fors, Concepcio" w:date="2024-12-31T18:20:00Z">
              <w:r w:rsidRPr="5A275B76" w:rsidDel="7A3313C7">
                <w:rPr>
                  <w:i/>
                  <w:iCs/>
                  <w:highlight w:val="green"/>
                  <w:lang w:val="en-US"/>
                </w:rPr>
                <w:delText xml:space="preserve"> </w:delText>
              </w:r>
            </w:del>
            <w:commentRangeStart w:id="63"/>
            <w:r w:rsidR="7A3313C7" w:rsidRPr="5A275B76">
              <w:rPr>
                <w:i/>
                <w:iCs/>
                <w:highlight w:val="green"/>
                <w:lang w:val="en-US"/>
              </w:rPr>
              <w:t>Screening</w:t>
            </w:r>
            <w:commentRangeEnd w:id="63"/>
            <w:r>
              <w:rPr>
                <w:rStyle w:val="CommentReference"/>
              </w:rPr>
              <w:commentReference w:id="63"/>
            </w:r>
            <w:r w:rsidR="7A3313C7" w:rsidRPr="5A275B76">
              <w:rPr>
                <w:i/>
                <w:iCs/>
                <w:highlight w:val="green"/>
                <w:lang w:val="en-US"/>
              </w:rPr>
              <w:t xml:space="preserve"> Test, </w:t>
            </w:r>
            <w:r w:rsidRPr="5A275B76">
              <w:rPr>
                <w:i/>
                <w:iCs/>
                <w:highlight w:val="green"/>
                <w:lang w:val="en-US"/>
              </w:rPr>
              <w:t>XGBoost, Logistic Regression</w:t>
            </w:r>
            <w:r w:rsidR="7A3313C7" w:rsidRPr="5A275B76">
              <w:rPr>
                <w:i/>
                <w:iCs/>
                <w:highlight w:val="green"/>
                <w:lang w:val="en-US"/>
              </w:rPr>
              <w:t>, SHAP values</w:t>
            </w:r>
            <w:r w:rsidR="5EA0CD55" w:rsidRPr="5A275B76">
              <w:rPr>
                <w:i/>
                <w:iCs/>
                <w:highlight w:val="green"/>
                <w:lang w:val="en-US"/>
              </w:rPr>
              <w:t xml:space="preserve">, </w:t>
            </w:r>
            <w:del w:id="64" w:author="Violan Fors, Concepcio" w:date="2024-12-31T18:18:00Z">
              <w:r w:rsidRPr="5A275B76" w:rsidDel="5EA0CD55">
                <w:rPr>
                  <w:i/>
                  <w:iCs/>
                  <w:highlight w:val="green"/>
                  <w:lang w:val="en-US"/>
                </w:rPr>
                <w:delText>processing speed, verbal memory</w:delText>
              </w:r>
            </w:del>
          </w:p>
        </w:tc>
      </w:tr>
      <w:tr w:rsidR="004C6E8E" w:rsidRPr="00EE600E" w14:paraId="35EDDB4F" w14:textId="77777777" w:rsidTr="5A275B76">
        <w:tc>
          <w:tcPr>
            <w:tcW w:w="8645" w:type="dxa"/>
            <w:gridSpan w:val="2"/>
            <w:tcBorders>
              <w:top w:val="single" w:sz="4" w:space="0" w:color="000000" w:themeColor="text1"/>
              <w:left w:val="single" w:sz="18" w:space="0" w:color="000000" w:themeColor="text1"/>
              <w:right w:val="single" w:sz="18" w:space="0" w:color="000000" w:themeColor="text1"/>
            </w:tcBorders>
            <w:vAlign w:val="center"/>
          </w:tcPr>
          <w:p w14:paraId="3F51887C" w14:textId="77777777" w:rsidR="004C6E8E" w:rsidRPr="00EE600E" w:rsidRDefault="00C7175D">
            <w:pPr>
              <w:spacing w:before="120" w:after="120"/>
              <w:ind w:left="0" w:hanging="2"/>
              <w:rPr>
                <w:lang w:val="es-ES"/>
              </w:rPr>
            </w:pPr>
            <w:bookmarkStart w:id="65" w:name="_Toc186096442"/>
            <w:bookmarkStart w:id="66" w:name="_Toc186200058"/>
            <w:r w:rsidRPr="00EE600E">
              <w:rPr>
                <w:b/>
                <w:lang w:val="es-ES"/>
              </w:rPr>
              <w:t>Resumen del Trabajo</w:t>
            </w:r>
            <w:bookmarkEnd w:id="65"/>
            <w:bookmarkEnd w:id="66"/>
          </w:p>
        </w:tc>
      </w:tr>
      <w:tr w:rsidR="004C6E8E" w:rsidRPr="00EE600E" w14:paraId="71CF43A7" w14:textId="77777777" w:rsidTr="5A275B76">
        <w:tc>
          <w:tcPr>
            <w:tcW w:w="8645" w:type="dxa"/>
            <w:gridSpan w:val="2"/>
            <w:tcBorders>
              <w:left w:val="single" w:sz="18" w:space="0" w:color="000000" w:themeColor="text1"/>
              <w:right w:val="single" w:sz="18" w:space="0" w:color="000000" w:themeColor="text1"/>
            </w:tcBorders>
            <w:shd w:val="clear" w:color="auto" w:fill="E6E6E6"/>
            <w:vAlign w:val="center"/>
          </w:tcPr>
          <w:p w14:paraId="31DF8517" w14:textId="3605ADE6" w:rsidR="00BD3DAE" w:rsidRPr="00EE600E" w:rsidRDefault="00BD3DAE" w:rsidP="00BD3DAE">
            <w:pPr>
              <w:spacing w:before="120" w:after="120"/>
              <w:ind w:left="0" w:hanging="2"/>
              <w:rPr>
                <w:lang w:val="es-ES"/>
              </w:rPr>
            </w:pPr>
            <w:r w:rsidRPr="00EE600E">
              <w:rPr>
                <w:lang w:val="es-ES"/>
              </w:rPr>
              <w:t>Este trabajo aborda el desarrollo y validación de un instrumento de cribado breve para identificar pacientes con COVID persistente y afectación neuropsicológica, utilizando técnicas de inteligencia artificial. Integrando datos sociodemográficos y resultados de pruebas neuropsicológicas validadas</w:t>
            </w:r>
            <w:r w:rsidR="006B361F" w:rsidRPr="00EE600E">
              <w:rPr>
                <w:lang w:val="es-ES"/>
              </w:rPr>
              <w:t>, sobre una población de 241 participantes</w:t>
            </w:r>
            <w:r w:rsidRPr="00EE600E">
              <w:rPr>
                <w:lang w:val="es-ES"/>
              </w:rPr>
              <w:t>, se evaluaron modelos predictivos supervisados, destacando XGBoost por su precisión y robustez. El modelo alcanzó una sensibilidad del 78,38% y una especificidad del 90,91%, superando al modelo base de regresión logística. Además, se incorporaron valores SHAP para interpretar la contribución de cada variable a las predicciones, mejorando la transparencia y aplicabilidad clínica del modelo.</w:t>
            </w:r>
          </w:p>
          <w:p w14:paraId="01032C83" w14:textId="4752B26C" w:rsidR="004C6E8E" w:rsidRPr="00EE600E" w:rsidRDefault="00BD3DAE" w:rsidP="006B361F">
            <w:pPr>
              <w:spacing w:before="120" w:after="120"/>
              <w:ind w:left="0" w:hanging="2"/>
              <w:rPr>
                <w:lang w:val="es-ES"/>
              </w:rPr>
            </w:pPr>
            <w:r w:rsidRPr="00EE600E">
              <w:rPr>
                <w:lang w:val="es-ES"/>
              </w:rPr>
              <w:t>Los resultados subrayan la relevancia de variables como la velocidad de procesamiento</w:t>
            </w:r>
            <w:r w:rsidR="006B361F" w:rsidRPr="00EE600E">
              <w:rPr>
                <w:lang w:val="es-ES"/>
              </w:rPr>
              <w:t xml:space="preserve"> y la memoria verbal, así como variables sociodemográficas (como el sexo)</w:t>
            </w:r>
            <w:r w:rsidRPr="00EE600E">
              <w:rPr>
                <w:lang w:val="es-ES"/>
              </w:rPr>
              <w:t xml:space="preserve"> en la clasificación</w:t>
            </w:r>
            <w:r w:rsidR="006B361F" w:rsidRPr="00EE600E">
              <w:rPr>
                <w:lang w:val="es-ES"/>
              </w:rPr>
              <w:t xml:space="preserve"> de las personas diagnosticadas con COVID persistente con afectación cognitiva. Se</w:t>
            </w:r>
            <w:r w:rsidRPr="00EE600E">
              <w:rPr>
                <w:lang w:val="es-ES"/>
              </w:rPr>
              <w:t xml:space="preserve"> </w:t>
            </w:r>
            <w:r w:rsidR="006B361F" w:rsidRPr="00EE600E">
              <w:rPr>
                <w:lang w:val="es-ES"/>
              </w:rPr>
              <w:t>destaca</w:t>
            </w:r>
            <w:r w:rsidRPr="00EE600E">
              <w:rPr>
                <w:lang w:val="es-ES"/>
              </w:rPr>
              <w:t xml:space="preserve"> el potencial</w:t>
            </w:r>
            <w:r w:rsidR="006B361F" w:rsidRPr="00EE600E">
              <w:rPr>
                <w:lang w:val="es-ES"/>
              </w:rPr>
              <w:t xml:space="preserve"> uso</w:t>
            </w:r>
            <w:r w:rsidRPr="00EE600E">
              <w:rPr>
                <w:lang w:val="es-ES"/>
              </w:rPr>
              <w:t xml:space="preserve"> del modelo para reducir la carga en los sistemas de salud al optimizar el diagnóstico temprano y la planificación de tratamientos</w:t>
            </w:r>
            <w:r w:rsidR="006B361F" w:rsidRPr="00EE600E">
              <w:rPr>
                <w:lang w:val="es-ES"/>
              </w:rPr>
              <w:t>, pasando de la necesidad de aplicar 15 pruebas neuropsicológicas a 3</w:t>
            </w:r>
            <w:r w:rsidRPr="00EE600E">
              <w:rPr>
                <w:lang w:val="es-ES"/>
              </w:rPr>
              <w:t xml:space="preserve">. </w:t>
            </w:r>
            <w:r w:rsidR="006B361F" w:rsidRPr="00EE600E">
              <w:rPr>
                <w:lang w:val="es-ES"/>
              </w:rPr>
              <w:t>Finalmente, como líneas de interés</w:t>
            </w:r>
            <w:r w:rsidRPr="00EE600E">
              <w:rPr>
                <w:lang w:val="es-ES"/>
              </w:rPr>
              <w:t xml:space="preserve"> </w:t>
            </w:r>
            <w:r w:rsidR="006B361F" w:rsidRPr="00EE600E">
              <w:rPr>
                <w:lang w:val="es-ES"/>
              </w:rPr>
              <w:t>futuro</w:t>
            </w:r>
            <w:r w:rsidRPr="00EE600E">
              <w:rPr>
                <w:lang w:val="es-ES"/>
              </w:rPr>
              <w:t xml:space="preserve">, </w:t>
            </w:r>
            <w:r w:rsidR="006B361F" w:rsidRPr="00EE600E">
              <w:rPr>
                <w:lang w:val="es-ES"/>
              </w:rPr>
              <w:t>se recalca</w:t>
            </w:r>
            <w:r w:rsidRPr="00EE600E">
              <w:rPr>
                <w:lang w:val="es-ES"/>
              </w:rPr>
              <w:t xml:space="preserve"> la validación del modelo en cohortes más amplias y la integración de marcadores adicionales. Este trabajo </w:t>
            </w:r>
            <w:r w:rsidR="00822A9C" w:rsidRPr="00EE600E">
              <w:rPr>
                <w:lang w:val="es-ES"/>
              </w:rPr>
              <w:t>busca contribuir especialmente</w:t>
            </w:r>
            <w:r w:rsidRPr="00EE600E">
              <w:rPr>
                <w:lang w:val="es-ES"/>
              </w:rPr>
              <w:t xml:space="preserve"> a la atención personalizada de pacientes con COVID persistente, alineándose con objetivos de sostenibilidad e inclusión</w:t>
            </w:r>
            <w:r w:rsidR="006B361F" w:rsidRPr="00EE600E">
              <w:rPr>
                <w:lang w:val="es-ES"/>
              </w:rPr>
              <w:t>.</w:t>
            </w:r>
          </w:p>
        </w:tc>
      </w:tr>
      <w:tr w:rsidR="004C6E8E" w:rsidRPr="00EE600E" w14:paraId="75E7C141" w14:textId="77777777" w:rsidTr="5A275B76">
        <w:tc>
          <w:tcPr>
            <w:tcW w:w="8645" w:type="dxa"/>
            <w:gridSpan w:val="2"/>
            <w:tcBorders>
              <w:left w:val="single" w:sz="18" w:space="0" w:color="000000" w:themeColor="text1"/>
              <w:right w:val="single" w:sz="18" w:space="0" w:color="000000" w:themeColor="text1"/>
            </w:tcBorders>
            <w:vAlign w:val="center"/>
          </w:tcPr>
          <w:p w14:paraId="37634200" w14:textId="77777777" w:rsidR="004C6E8E" w:rsidRPr="00EE600E" w:rsidRDefault="00C7175D">
            <w:pPr>
              <w:spacing w:before="120" w:after="120"/>
              <w:ind w:left="0" w:hanging="2"/>
              <w:rPr>
                <w:lang w:val="es-ES"/>
              </w:rPr>
            </w:pPr>
            <w:bookmarkStart w:id="67" w:name="_Toc186096444"/>
            <w:bookmarkStart w:id="68" w:name="_Toc186200060"/>
            <w:r w:rsidRPr="00EE600E">
              <w:rPr>
                <w:b/>
                <w:lang w:val="es-ES"/>
              </w:rPr>
              <w:t>Abstract</w:t>
            </w:r>
            <w:bookmarkEnd w:id="67"/>
            <w:bookmarkEnd w:id="68"/>
          </w:p>
        </w:tc>
      </w:tr>
      <w:tr w:rsidR="004C6E8E" w:rsidRPr="00EE600E" w14:paraId="7C7206CB" w14:textId="77777777" w:rsidTr="5A275B76">
        <w:tc>
          <w:tcPr>
            <w:tcW w:w="8645" w:type="dxa"/>
            <w:gridSpan w:val="2"/>
            <w:tcBorders>
              <w:left w:val="single" w:sz="18" w:space="0" w:color="000000" w:themeColor="text1"/>
              <w:bottom w:val="single" w:sz="18" w:space="0" w:color="000000" w:themeColor="text1"/>
              <w:right w:val="single" w:sz="18" w:space="0" w:color="000000" w:themeColor="text1"/>
            </w:tcBorders>
            <w:shd w:val="clear" w:color="auto" w:fill="E6E6E6"/>
            <w:vAlign w:val="center"/>
          </w:tcPr>
          <w:p w14:paraId="6B2A6476" w14:textId="4E073B97" w:rsidR="00AE0E3A" w:rsidRPr="00100EB7" w:rsidRDefault="00AE0E3A" w:rsidP="00AE0E3A">
            <w:pPr>
              <w:spacing w:before="120" w:after="120"/>
              <w:ind w:left="0" w:hanging="2"/>
              <w:rPr>
                <w:lang w:val="en-US"/>
              </w:rPr>
            </w:pPr>
            <w:r w:rsidRPr="00100EB7">
              <w:rPr>
                <w:lang w:val="en-US"/>
              </w:rPr>
              <w:t xml:space="preserve">This work addresses the development and validation of a brief screening </w:t>
            </w:r>
            <w:r w:rsidR="00822A9C" w:rsidRPr="00100EB7">
              <w:rPr>
                <w:lang w:val="en-US"/>
              </w:rPr>
              <w:t>test</w:t>
            </w:r>
            <w:r w:rsidRPr="00100EB7">
              <w:rPr>
                <w:lang w:val="en-US"/>
              </w:rPr>
              <w:t xml:space="preserve"> to identify patients with long COVID and neuropsychological impairment using artificial intelligence techniques. Integrating sociodemographic data and validated neuropsychological test results from a population of 241 participants, supervised predictive models were evaluated, with XGBoost standing out for its accuracy and robustness. The model achieved a sensitivity of 78.38% and a specificity of 90.91%, outperforming the baseline logistic regression model. Additionally, SHAP values were incorporated to interpret the contribution of each variable to predictions, enhancing the model's transparency and clinical applicability.</w:t>
            </w:r>
          </w:p>
          <w:p w14:paraId="545CF3A2" w14:textId="4727DEA6" w:rsidR="00AE0E3A" w:rsidRPr="00100EB7" w:rsidRDefault="00AE0E3A" w:rsidP="00AE0E3A">
            <w:pPr>
              <w:spacing w:before="120" w:after="120"/>
              <w:ind w:left="0" w:hanging="2"/>
              <w:rPr>
                <w:lang w:val="en-US"/>
              </w:rPr>
            </w:pPr>
            <w:r w:rsidRPr="00100EB7">
              <w:rPr>
                <w:lang w:val="en-US"/>
              </w:rPr>
              <w:t xml:space="preserve">The results highlight the relevance of variables such as processing speed and verbal memory, as well as sociodemographic variables (e.g., sex) in classifying individuals diagnosed with long COVID and cognitive impairment. The model’s potential to alleviate healthcare system burdens is emphasized, optimizing early diagnosis and treatment planning by reducing the need to administer 15 neuropsychological tests to just 3. Finally, as future research directions, the validation of the model in larger cohorts and the integration of additional markers are underscored. This work significantly contributes to the personalized care of long COVID patients, aligning with sustainability and inclusion </w:t>
            </w:r>
            <w:r w:rsidR="00822A9C" w:rsidRPr="00100EB7">
              <w:rPr>
                <w:lang w:val="en-US"/>
              </w:rPr>
              <w:t>objectives</w:t>
            </w:r>
            <w:r w:rsidRPr="00100EB7">
              <w:rPr>
                <w:lang w:val="en-US"/>
              </w:rPr>
              <w:t>.</w:t>
            </w:r>
          </w:p>
          <w:p w14:paraId="56EDD0D9" w14:textId="22B842A2" w:rsidR="004C6E8E" w:rsidRPr="00100EB7" w:rsidRDefault="004C6E8E">
            <w:pPr>
              <w:spacing w:before="120" w:after="120"/>
              <w:ind w:left="0" w:hanging="2"/>
              <w:rPr>
                <w:lang w:val="en-US"/>
              </w:rPr>
            </w:pPr>
          </w:p>
        </w:tc>
      </w:tr>
    </w:tbl>
    <w:p w14:paraId="5A569319" w14:textId="77777777" w:rsidR="007B4C5A" w:rsidRPr="00100EB7" w:rsidRDefault="007B4C5A">
      <w:pPr>
        <w:ind w:left="0" w:hanging="2"/>
        <w:rPr>
          <w:lang w:val="en-US"/>
        </w:rPr>
        <w:sectPr w:rsidR="007B4C5A" w:rsidRPr="00100EB7">
          <w:footerReference w:type="default" r:id="rId21"/>
          <w:footerReference w:type="first" r:id="rId22"/>
          <w:pgSz w:w="11907" w:h="16840"/>
          <w:pgMar w:top="1418" w:right="1701" w:bottom="1418" w:left="1701" w:header="709" w:footer="709" w:gutter="0"/>
          <w:pgNumType w:start="1"/>
          <w:cols w:space="720"/>
          <w:titlePg/>
        </w:sectPr>
      </w:pPr>
    </w:p>
    <w:p w14:paraId="4B631EB7" w14:textId="77777777" w:rsidR="004C6E8E" w:rsidRPr="00100EB7" w:rsidRDefault="004C6E8E">
      <w:pPr>
        <w:ind w:left="0" w:hanging="2"/>
        <w:jc w:val="left"/>
        <w:rPr>
          <w:lang w:val="en-US"/>
        </w:rPr>
      </w:pPr>
    </w:p>
    <w:p w14:paraId="26F8336D" w14:textId="77777777" w:rsidR="001511FE" w:rsidRPr="00EE600E" w:rsidRDefault="001511FE" w:rsidP="001511FE">
      <w:pPr>
        <w:ind w:left="2" w:hanging="4"/>
        <w:rPr>
          <w:sz w:val="40"/>
          <w:szCs w:val="40"/>
          <w:lang w:val="es-ES"/>
        </w:rPr>
      </w:pPr>
      <w:bookmarkStart w:id="69" w:name="_Toc186096446"/>
      <w:bookmarkStart w:id="70" w:name="_Toc186200062"/>
      <w:r w:rsidRPr="00EE600E">
        <w:rPr>
          <w:sz w:val="40"/>
          <w:szCs w:val="40"/>
          <w:lang w:val="es-ES"/>
        </w:rPr>
        <w:t>Índice</w:t>
      </w:r>
      <w:bookmarkEnd w:id="69"/>
      <w:bookmarkEnd w:id="70"/>
    </w:p>
    <w:p w14:paraId="3BEC4463" w14:textId="3034F836" w:rsidR="00246C29" w:rsidRDefault="00194AA9">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r w:rsidRPr="00EE600E">
        <w:rPr>
          <w:lang w:val="es-ES"/>
        </w:rPr>
        <w:fldChar w:fldCharType="begin"/>
      </w:r>
      <w:r w:rsidRPr="00EE600E">
        <w:rPr>
          <w:lang w:val="es-ES"/>
        </w:rPr>
        <w:instrText xml:space="preserve"> TOC \o "2-2" \h \z \t "Título 1;1" </w:instrText>
      </w:r>
      <w:r w:rsidRPr="00EE600E">
        <w:rPr>
          <w:lang w:val="es-ES"/>
        </w:rPr>
        <w:fldChar w:fldCharType="separate"/>
      </w:r>
      <w:hyperlink w:anchor="_Toc186545164" w:history="1">
        <w:r w:rsidR="00246C29" w:rsidRPr="001200DB">
          <w:rPr>
            <w:rStyle w:val="Enlla"/>
            <w:noProof/>
            <w:lang w:val="es-ES"/>
          </w:rPr>
          <w:t>1.</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Introducción</w:t>
        </w:r>
        <w:r w:rsidR="00246C29">
          <w:rPr>
            <w:noProof/>
            <w:webHidden/>
          </w:rPr>
          <w:tab/>
        </w:r>
        <w:r w:rsidR="00246C29">
          <w:rPr>
            <w:noProof/>
            <w:webHidden/>
          </w:rPr>
          <w:fldChar w:fldCharType="begin"/>
        </w:r>
        <w:r w:rsidR="00246C29">
          <w:rPr>
            <w:noProof/>
            <w:webHidden/>
          </w:rPr>
          <w:instrText xml:space="preserve"> PAGEREF _Toc186545164 \h </w:instrText>
        </w:r>
        <w:r w:rsidR="00246C29">
          <w:rPr>
            <w:noProof/>
            <w:webHidden/>
          </w:rPr>
        </w:r>
        <w:r w:rsidR="00246C29">
          <w:rPr>
            <w:noProof/>
            <w:webHidden/>
          </w:rPr>
          <w:fldChar w:fldCharType="separate"/>
        </w:r>
        <w:r w:rsidR="00246C29">
          <w:rPr>
            <w:noProof/>
            <w:webHidden/>
          </w:rPr>
          <w:t>6</w:t>
        </w:r>
        <w:r w:rsidR="00246C29">
          <w:rPr>
            <w:noProof/>
            <w:webHidden/>
          </w:rPr>
          <w:fldChar w:fldCharType="end"/>
        </w:r>
      </w:hyperlink>
    </w:p>
    <w:p w14:paraId="72087110" w14:textId="33AA7455"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5" w:history="1">
        <w:r w:rsidR="00246C29" w:rsidRPr="001200DB">
          <w:rPr>
            <w:rStyle w:val="Enlla"/>
            <w:noProof/>
            <w:lang w:val="es-ES"/>
          </w:rPr>
          <w:t>1.1.</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Contexto y justificación del Trabajo</w:t>
        </w:r>
        <w:r w:rsidR="00246C29">
          <w:rPr>
            <w:noProof/>
            <w:webHidden/>
          </w:rPr>
          <w:tab/>
        </w:r>
        <w:r w:rsidR="00246C29">
          <w:rPr>
            <w:noProof/>
            <w:webHidden/>
          </w:rPr>
          <w:fldChar w:fldCharType="begin"/>
        </w:r>
        <w:r w:rsidR="00246C29">
          <w:rPr>
            <w:noProof/>
            <w:webHidden/>
          </w:rPr>
          <w:instrText xml:space="preserve"> PAGEREF _Toc186545165 \h </w:instrText>
        </w:r>
        <w:r w:rsidR="00246C29">
          <w:rPr>
            <w:noProof/>
            <w:webHidden/>
          </w:rPr>
        </w:r>
        <w:r w:rsidR="00246C29">
          <w:rPr>
            <w:noProof/>
            <w:webHidden/>
          </w:rPr>
          <w:fldChar w:fldCharType="separate"/>
        </w:r>
        <w:r w:rsidR="00246C29">
          <w:rPr>
            <w:noProof/>
            <w:webHidden/>
          </w:rPr>
          <w:t>6</w:t>
        </w:r>
        <w:r w:rsidR="00246C29">
          <w:rPr>
            <w:noProof/>
            <w:webHidden/>
          </w:rPr>
          <w:fldChar w:fldCharType="end"/>
        </w:r>
      </w:hyperlink>
    </w:p>
    <w:p w14:paraId="48E6709E" w14:textId="730D6243"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6" w:history="1">
        <w:r w:rsidR="00246C29" w:rsidRPr="001200DB">
          <w:rPr>
            <w:rStyle w:val="Enlla"/>
            <w:noProof/>
            <w:lang w:val="es-ES"/>
          </w:rPr>
          <w:t>1.2.</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Objetivos</w:t>
        </w:r>
        <w:r w:rsidR="00246C29">
          <w:rPr>
            <w:noProof/>
            <w:webHidden/>
          </w:rPr>
          <w:tab/>
        </w:r>
        <w:r w:rsidR="00246C29">
          <w:rPr>
            <w:noProof/>
            <w:webHidden/>
          </w:rPr>
          <w:fldChar w:fldCharType="begin"/>
        </w:r>
        <w:r w:rsidR="00246C29">
          <w:rPr>
            <w:noProof/>
            <w:webHidden/>
          </w:rPr>
          <w:instrText xml:space="preserve"> PAGEREF _Toc186545166 \h </w:instrText>
        </w:r>
        <w:r w:rsidR="00246C29">
          <w:rPr>
            <w:noProof/>
            <w:webHidden/>
          </w:rPr>
        </w:r>
        <w:r w:rsidR="00246C29">
          <w:rPr>
            <w:noProof/>
            <w:webHidden/>
          </w:rPr>
          <w:fldChar w:fldCharType="separate"/>
        </w:r>
        <w:r w:rsidR="00246C29">
          <w:rPr>
            <w:noProof/>
            <w:webHidden/>
          </w:rPr>
          <w:t>7</w:t>
        </w:r>
        <w:r w:rsidR="00246C29">
          <w:rPr>
            <w:noProof/>
            <w:webHidden/>
          </w:rPr>
          <w:fldChar w:fldCharType="end"/>
        </w:r>
      </w:hyperlink>
    </w:p>
    <w:p w14:paraId="4B7B3657" w14:textId="7BBA0E6D"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7" w:history="1">
        <w:r w:rsidR="00246C29" w:rsidRPr="001200DB">
          <w:rPr>
            <w:rStyle w:val="Enlla"/>
            <w:noProof/>
            <w:lang w:val="es-ES"/>
          </w:rPr>
          <w:t>1.3.</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Impacto en sostenibilidad, ético-social y de diversidad.</w:t>
        </w:r>
        <w:r w:rsidR="00246C29">
          <w:rPr>
            <w:noProof/>
            <w:webHidden/>
          </w:rPr>
          <w:tab/>
        </w:r>
        <w:r w:rsidR="00246C29">
          <w:rPr>
            <w:noProof/>
            <w:webHidden/>
          </w:rPr>
          <w:fldChar w:fldCharType="begin"/>
        </w:r>
        <w:r w:rsidR="00246C29">
          <w:rPr>
            <w:noProof/>
            <w:webHidden/>
          </w:rPr>
          <w:instrText xml:space="preserve"> PAGEREF _Toc186545167 \h </w:instrText>
        </w:r>
        <w:r w:rsidR="00246C29">
          <w:rPr>
            <w:noProof/>
            <w:webHidden/>
          </w:rPr>
        </w:r>
        <w:r w:rsidR="00246C29">
          <w:rPr>
            <w:noProof/>
            <w:webHidden/>
          </w:rPr>
          <w:fldChar w:fldCharType="separate"/>
        </w:r>
        <w:r w:rsidR="00246C29">
          <w:rPr>
            <w:noProof/>
            <w:webHidden/>
          </w:rPr>
          <w:t>8</w:t>
        </w:r>
        <w:r w:rsidR="00246C29">
          <w:rPr>
            <w:noProof/>
            <w:webHidden/>
          </w:rPr>
          <w:fldChar w:fldCharType="end"/>
        </w:r>
      </w:hyperlink>
    </w:p>
    <w:p w14:paraId="50E07262" w14:textId="67AFC47A"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8" w:history="1">
        <w:r w:rsidR="00246C29" w:rsidRPr="001200DB">
          <w:rPr>
            <w:rStyle w:val="Enlla"/>
            <w:noProof/>
            <w:lang w:val="es-ES"/>
          </w:rPr>
          <w:t>1.4.</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Enfoque y método seguido</w:t>
        </w:r>
        <w:r w:rsidR="00246C29">
          <w:rPr>
            <w:noProof/>
            <w:webHidden/>
          </w:rPr>
          <w:tab/>
        </w:r>
        <w:r w:rsidR="00246C29">
          <w:rPr>
            <w:noProof/>
            <w:webHidden/>
          </w:rPr>
          <w:fldChar w:fldCharType="begin"/>
        </w:r>
        <w:r w:rsidR="00246C29">
          <w:rPr>
            <w:noProof/>
            <w:webHidden/>
          </w:rPr>
          <w:instrText xml:space="preserve"> PAGEREF _Toc186545168 \h </w:instrText>
        </w:r>
        <w:r w:rsidR="00246C29">
          <w:rPr>
            <w:noProof/>
            <w:webHidden/>
          </w:rPr>
        </w:r>
        <w:r w:rsidR="00246C29">
          <w:rPr>
            <w:noProof/>
            <w:webHidden/>
          </w:rPr>
          <w:fldChar w:fldCharType="separate"/>
        </w:r>
        <w:r w:rsidR="00246C29">
          <w:rPr>
            <w:noProof/>
            <w:webHidden/>
          </w:rPr>
          <w:t>10</w:t>
        </w:r>
        <w:r w:rsidR="00246C29">
          <w:rPr>
            <w:noProof/>
            <w:webHidden/>
          </w:rPr>
          <w:fldChar w:fldCharType="end"/>
        </w:r>
      </w:hyperlink>
    </w:p>
    <w:p w14:paraId="4D90FE14" w14:textId="6544F0F5"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69" w:history="1">
        <w:r w:rsidR="00246C29" w:rsidRPr="001200DB">
          <w:rPr>
            <w:rStyle w:val="Enlla"/>
            <w:noProof/>
            <w:lang w:val="es-ES"/>
          </w:rPr>
          <w:t>1.5.</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Planificación del Trabajo</w:t>
        </w:r>
        <w:r w:rsidR="00246C29">
          <w:rPr>
            <w:noProof/>
            <w:webHidden/>
          </w:rPr>
          <w:tab/>
        </w:r>
        <w:r w:rsidR="00246C29">
          <w:rPr>
            <w:noProof/>
            <w:webHidden/>
          </w:rPr>
          <w:fldChar w:fldCharType="begin"/>
        </w:r>
        <w:r w:rsidR="00246C29">
          <w:rPr>
            <w:noProof/>
            <w:webHidden/>
          </w:rPr>
          <w:instrText xml:space="preserve"> PAGEREF _Toc186545169 \h </w:instrText>
        </w:r>
        <w:r w:rsidR="00246C29">
          <w:rPr>
            <w:noProof/>
            <w:webHidden/>
          </w:rPr>
        </w:r>
        <w:r w:rsidR="00246C29">
          <w:rPr>
            <w:noProof/>
            <w:webHidden/>
          </w:rPr>
          <w:fldChar w:fldCharType="separate"/>
        </w:r>
        <w:r w:rsidR="00246C29">
          <w:rPr>
            <w:noProof/>
            <w:webHidden/>
          </w:rPr>
          <w:t>11</w:t>
        </w:r>
        <w:r w:rsidR="00246C29">
          <w:rPr>
            <w:noProof/>
            <w:webHidden/>
          </w:rPr>
          <w:fldChar w:fldCharType="end"/>
        </w:r>
      </w:hyperlink>
    </w:p>
    <w:p w14:paraId="4E70355C" w14:textId="4753061B"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70" w:history="1">
        <w:r w:rsidR="00246C29" w:rsidRPr="001200DB">
          <w:rPr>
            <w:rStyle w:val="Enlla"/>
            <w:noProof/>
            <w:lang w:val="es-ES"/>
          </w:rPr>
          <w:t>1.6.</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Breve sumario de productos obtenidos.</w:t>
        </w:r>
        <w:r w:rsidR="00246C29">
          <w:rPr>
            <w:noProof/>
            <w:webHidden/>
          </w:rPr>
          <w:tab/>
        </w:r>
        <w:r w:rsidR="00246C29">
          <w:rPr>
            <w:noProof/>
            <w:webHidden/>
          </w:rPr>
          <w:fldChar w:fldCharType="begin"/>
        </w:r>
        <w:r w:rsidR="00246C29">
          <w:rPr>
            <w:noProof/>
            <w:webHidden/>
          </w:rPr>
          <w:instrText xml:space="preserve"> PAGEREF _Toc186545170 \h </w:instrText>
        </w:r>
        <w:r w:rsidR="00246C29">
          <w:rPr>
            <w:noProof/>
            <w:webHidden/>
          </w:rPr>
        </w:r>
        <w:r w:rsidR="00246C29">
          <w:rPr>
            <w:noProof/>
            <w:webHidden/>
          </w:rPr>
          <w:fldChar w:fldCharType="separate"/>
        </w:r>
        <w:r w:rsidR="00246C29">
          <w:rPr>
            <w:noProof/>
            <w:webHidden/>
          </w:rPr>
          <w:t>16</w:t>
        </w:r>
        <w:r w:rsidR="00246C29">
          <w:rPr>
            <w:noProof/>
            <w:webHidden/>
          </w:rPr>
          <w:fldChar w:fldCharType="end"/>
        </w:r>
      </w:hyperlink>
    </w:p>
    <w:p w14:paraId="41BBDA12" w14:textId="6BAC3C98" w:rsidR="00246C29" w:rsidRDefault="00464396">
      <w:pPr>
        <w:pStyle w:val="IDC2"/>
        <w:tabs>
          <w:tab w:val="left" w:pos="720"/>
          <w:tab w:val="right" w:leader="dot" w:pos="8494"/>
        </w:tabs>
        <w:ind w:left="2" w:hanging="2"/>
        <w:rPr>
          <w:rFonts w:asciiTheme="minorHAnsi" w:eastAsiaTheme="minorEastAsia" w:hAnsiTheme="minorHAnsi" w:cstheme="minorBidi"/>
          <w:noProof/>
          <w:kern w:val="2"/>
          <w:position w:val="0"/>
          <w:szCs w:val="24"/>
          <w:lang w:val="es-ES" w:eastAsia="es-ES_tradnl"/>
          <w14:ligatures w14:val="standardContextual"/>
        </w:rPr>
      </w:pPr>
      <w:hyperlink w:anchor="_Toc186545171" w:history="1">
        <w:r w:rsidR="00246C29" w:rsidRPr="001200DB">
          <w:rPr>
            <w:rStyle w:val="Enlla"/>
            <w:noProof/>
            <w:lang w:val="es-ES"/>
          </w:rPr>
          <w:t>1.7.</w:t>
        </w:r>
        <w:r w:rsidR="00246C29">
          <w:rPr>
            <w:rFonts w:asciiTheme="minorHAnsi" w:eastAsiaTheme="minorEastAsia" w:hAnsiTheme="minorHAnsi" w:cstheme="minorBidi"/>
            <w:noProof/>
            <w:kern w:val="2"/>
            <w:position w:val="0"/>
            <w:szCs w:val="24"/>
            <w:lang w:val="es-ES" w:eastAsia="es-ES_tradnl"/>
            <w14:ligatures w14:val="standardContextual"/>
          </w:rPr>
          <w:tab/>
        </w:r>
        <w:r w:rsidR="00246C29" w:rsidRPr="001200DB">
          <w:rPr>
            <w:rStyle w:val="Enlla"/>
            <w:noProof/>
            <w:lang w:val="es-ES"/>
          </w:rPr>
          <w:t>Breve descripción de los otros capítulos de la memoria</w:t>
        </w:r>
        <w:r w:rsidR="00246C29">
          <w:rPr>
            <w:noProof/>
            <w:webHidden/>
          </w:rPr>
          <w:tab/>
        </w:r>
        <w:r w:rsidR="00246C29">
          <w:rPr>
            <w:noProof/>
            <w:webHidden/>
          </w:rPr>
          <w:fldChar w:fldCharType="begin"/>
        </w:r>
        <w:r w:rsidR="00246C29">
          <w:rPr>
            <w:noProof/>
            <w:webHidden/>
          </w:rPr>
          <w:instrText xml:space="preserve"> PAGEREF _Toc186545171 \h </w:instrText>
        </w:r>
        <w:r w:rsidR="00246C29">
          <w:rPr>
            <w:noProof/>
            <w:webHidden/>
          </w:rPr>
        </w:r>
        <w:r w:rsidR="00246C29">
          <w:rPr>
            <w:noProof/>
            <w:webHidden/>
          </w:rPr>
          <w:fldChar w:fldCharType="separate"/>
        </w:r>
        <w:r w:rsidR="00246C29">
          <w:rPr>
            <w:noProof/>
            <w:webHidden/>
          </w:rPr>
          <w:t>16</w:t>
        </w:r>
        <w:r w:rsidR="00246C29">
          <w:rPr>
            <w:noProof/>
            <w:webHidden/>
          </w:rPr>
          <w:fldChar w:fldCharType="end"/>
        </w:r>
      </w:hyperlink>
    </w:p>
    <w:p w14:paraId="5EA9C199" w14:textId="3D861972"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2" w:history="1">
        <w:r w:rsidR="00246C29" w:rsidRPr="001200DB">
          <w:rPr>
            <w:rStyle w:val="Enlla"/>
            <w:noProof/>
            <w:lang w:val="es-ES"/>
          </w:rPr>
          <w:t>2.</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Estado del arte</w:t>
        </w:r>
        <w:r w:rsidR="00246C29">
          <w:rPr>
            <w:noProof/>
            <w:webHidden/>
          </w:rPr>
          <w:tab/>
        </w:r>
        <w:r w:rsidR="00246C29">
          <w:rPr>
            <w:noProof/>
            <w:webHidden/>
          </w:rPr>
          <w:fldChar w:fldCharType="begin"/>
        </w:r>
        <w:r w:rsidR="00246C29">
          <w:rPr>
            <w:noProof/>
            <w:webHidden/>
          </w:rPr>
          <w:instrText xml:space="preserve"> PAGEREF _Toc186545172 \h </w:instrText>
        </w:r>
        <w:r w:rsidR="00246C29">
          <w:rPr>
            <w:noProof/>
            <w:webHidden/>
          </w:rPr>
        </w:r>
        <w:r w:rsidR="00246C29">
          <w:rPr>
            <w:noProof/>
            <w:webHidden/>
          </w:rPr>
          <w:fldChar w:fldCharType="separate"/>
        </w:r>
        <w:r w:rsidR="00246C29">
          <w:rPr>
            <w:noProof/>
            <w:webHidden/>
          </w:rPr>
          <w:t>17</w:t>
        </w:r>
        <w:r w:rsidR="00246C29">
          <w:rPr>
            <w:noProof/>
            <w:webHidden/>
          </w:rPr>
          <w:fldChar w:fldCharType="end"/>
        </w:r>
      </w:hyperlink>
    </w:p>
    <w:p w14:paraId="3174FB5A" w14:textId="0366C067"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3" w:history="1">
        <w:r w:rsidR="00246C29" w:rsidRPr="001200DB">
          <w:rPr>
            <w:rStyle w:val="Enlla"/>
            <w:noProof/>
            <w:lang w:val="es-ES"/>
          </w:rPr>
          <w:t>3.</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Materiales y métodos</w:t>
        </w:r>
        <w:r w:rsidR="00246C29">
          <w:rPr>
            <w:noProof/>
            <w:webHidden/>
          </w:rPr>
          <w:tab/>
        </w:r>
        <w:r w:rsidR="00246C29">
          <w:rPr>
            <w:noProof/>
            <w:webHidden/>
          </w:rPr>
          <w:fldChar w:fldCharType="begin"/>
        </w:r>
        <w:r w:rsidR="00246C29">
          <w:rPr>
            <w:noProof/>
            <w:webHidden/>
          </w:rPr>
          <w:instrText xml:space="preserve"> PAGEREF _Toc186545173 \h </w:instrText>
        </w:r>
        <w:r w:rsidR="00246C29">
          <w:rPr>
            <w:noProof/>
            <w:webHidden/>
          </w:rPr>
        </w:r>
        <w:r w:rsidR="00246C29">
          <w:rPr>
            <w:noProof/>
            <w:webHidden/>
          </w:rPr>
          <w:fldChar w:fldCharType="separate"/>
        </w:r>
        <w:r w:rsidR="00246C29">
          <w:rPr>
            <w:noProof/>
            <w:webHidden/>
          </w:rPr>
          <w:t>21</w:t>
        </w:r>
        <w:r w:rsidR="00246C29">
          <w:rPr>
            <w:noProof/>
            <w:webHidden/>
          </w:rPr>
          <w:fldChar w:fldCharType="end"/>
        </w:r>
      </w:hyperlink>
    </w:p>
    <w:p w14:paraId="6FDB6D54" w14:textId="13515C21"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4" w:history="1">
        <w:r w:rsidR="00246C29" w:rsidRPr="001200DB">
          <w:rPr>
            <w:rStyle w:val="Enlla"/>
            <w:noProof/>
            <w:lang w:val="es-ES"/>
          </w:rPr>
          <w:t>4.</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Resultados</w:t>
        </w:r>
        <w:r w:rsidR="00246C29">
          <w:rPr>
            <w:noProof/>
            <w:webHidden/>
          </w:rPr>
          <w:tab/>
        </w:r>
        <w:r w:rsidR="00246C29">
          <w:rPr>
            <w:noProof/>
            <w:webHidden/>
          </w:rPr>
          <w:fldChar w:fldCharType="begin"/>
        </w:r>
        <w:r w:rsidR="00246C29">
          <w:rPr>
            <w:noProof/>
            <w:webHidden/>
          </w:rPr>
          <w:instrText xml:space="preserve"> PAGEREF _Toc186545174 \h </w:instrText>
        </w:r>
        <w:r w:rsidR="00246C29">
          <w:rPr>
            <w:noProof/>
            <w:webHidden/>
          </w:rPr>
        </w:r>
        <w:r w:rsidR="00246C29">
          <w:rPr>
            <w:noProof/>
            <w:webHidden/>
          </w:rPr>
          <w:fldChar w:fldCharType="separate"/>
        </w:r>
        <w:r w:rsidR="00246C29">
          <w:rPr>
            <w:noProof/>
            <w:webHidden/>
          </w:rPr>
          <w:t>28</w:t>
        </w:r>
        <w:r w:rsidR="00246C29">
          <w:rPr>
            <w:noProof/>
            <w:webHidden/>
          </w:rPr>
          <w:fldChar w:fldCharType="end"/>
        </w:r>
      </w:hyperlink>
    </w:p>
    <w:p w14:paraId="4FFE3437" w14:textId="5E25C387"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5" w:history="1">
        <w:r w:rsidR="00246C29" w:rsidRPr="001200DB">
          <w:rPr>
            <w:rStyle w:val="Enlla"/>
            <w:noProof/>
            <w:lang w:val="es-ES"/>
          </w:rPr>
          <w:t>5.</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Conclusiones y trabajos futuros</w:t>
        </w:r>
        <w:r w:rsidR="00246C29">
          <w:rPr>
            <w:noProof/>
            <w:webHidden/>
          </w:rPr>
          <w:tab/>
        </w:r>
        <w:r w:rsidR="00246C29">
          <w:rPr>
            <w:noProof/>
            <w:webHidden/>
          </w:rPr>
          <w:fldChar w:fldCharType="begin"/>
        </w:r>
        <w:r w:rsidR="00246C29">
          <w:rPr>
            <w:noProof/>
            <w:webHidden/>
          </w:rPr>
          <w:instrText xml:space="preserve"> PAGEREF _Toc186545175 \h </w:instrText>
        </w:r>
        <w:r w:rsidR="00246C29">
          <w:rPr>
            <w:noProof/>
            <w:webHidden/>
          </w:rPr>
        </w:r>
        <w:r w:rsidR="00246C29">
          <w:rPr>
            <w:noProof/>
            <w:webHidden/>
          </w:rPr>
          <w:fldChar w:fldCharType="separate"/>
        </w:r>
        <w:r w:rsidR="00246C29">
          <w:rPr>
            <w:noProof/>
            <w:webHidden/>
          </w:rPr>
          <w:t>42</w:t>
        </w:r>
        <w:r w:rsidR="00246C29">
          <w:rPr>
            <w:noProof/>
            <w:webHidden/>
          </w:rPr>
          <w:fldChar w:fldCharType="end"/>
        </w:r>
      </w:hyperlink>
    </w:p>
    <w:p w14:paraId="6625EFD4" w14:textId="50D42243"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6" w:history="1">
        <w:r w:rsidR="00246C29" w:rsidRPr="001200DB">
          <w:rPr>
            <w:rStyle w:val="Enlla"/>
            <w:noProof/>
            <w:lang w:val="es-ES"/>
          </w:rPr>
          <w:t>6.</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Glosario</w:t>
        </w:r>
        <w:r w:rsidR="00246C29">
          <w:rPr>
            <w:noProof/>
            <w:webHidden/>
          </w:rPr>
          <w:tab/>
        </w:r>
        <w:r w:rsidR="00246C29">
          <w:rPr>
            <w:noProof/>
            <w:webHidden/>
          </w:rPr>
          <w:fldChar w:fldCharType="begin"/>
        </w:r>
        <w:r w:rsidR="00246C29">
          <w:rPr>
            <w:noProof/>
            <w:webHidden/>
          </w:rPr>
          <w:instrText xml:space="preserve"> PAGEREF _Toc186545176 \h </w:instrText>
        </w:r>
        <w:r w:rsidR="00246C29">
          <w:rPr>
            <w:noProof/>
            <w:webHidden/>
          </w:rPr>
        </w:r>
        <w:r w:rsidR="00246C29">
          <w:rPr>
            <w:noProof/>
            <w:webHidden/>
          </w:rPr>
          <w:fldChar w:fldCharType="separate"/>
        </w:r>
        <w:r w:rsidR="00246C29">
          <w:rPr>
            <w:noProof/>
            <w:webHidden/>
          </w:rPr>
          <w:t>46</w:t>
        </w:r>
        <w:r w:rsidR="00246C29">
          <w:rPr>
            <w:noProof/>
            <w:webHidden/>
          </w:rPr>
          <w:fldChar w:fldCharType="end"/>
        </w:r>
      </w:hyperlink>
    </w:p>
    <w:p w14:paraId="586E8DA7" w14:textId="275F12B6"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7" w:history="1">
        <w:r w:rsidR="00246C29" w:rsidRPr="001200DB">
          <w:rPr>
            <w:rStyle w:val="Enlla"/>
            <w:noProof/>
            <w:lang w:val="es-ES"/>
          </w:rPr>
          <w:t>7.</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Bibliografía</w:t>
        </w:r>
        <w:r w:rsidR="00246C29">
          <w:rPr>
            <w:noProof/>
            <w:webHidden/>
          </w:rPr>
          <w:tab/>
        </w:r>
        <w:r w:rsidR="00246C29">
          <w:rPr>
            <w:noProof/>
            <w:webHidden/>
          </w:rPr>
          <w:fldChar w:fldCharType="begin"/>
        </w:r>
        <w:r w:rsidR="00246C29">
          <w:rPr>
            <w:noProof/>
            <w:webHidden/>
          </w:rPr>
          <w:instrText xml:space="preserve"> PAGEREF _Toc186545177 \h </w:instrText>
        </w:r>
        <w:r w:rsidR="00246C29">
          <w:rPr>
            <w:noProof/>
            <w:webHidden/>
          </w:rPr>
        </w:r>
        <w:r w:rsidR="00246C29">
          <w:rPr>
            <w:noProof/>
            <w:webHidden/>
          </w:rPr>
          <w:fldChar w:fldCharType="separate"/>
        </w:r>
        <w:r w:rsidR="00246C29">
          <w:rPr>
            <w:noProof/>
            <w:webHidden/>
          </w:rPr>
          <w:t>47</w:t>
        </w:r>
        <w:r w:rsidR="00246C29">
          <w:rPr>
            <w:noProof/>
            <w:webHidden/>
          </w:rPr>
          <w:fldChar w:fldCharType="end"/>
        </w:r>
      </w:hyperlink>
    </w:p>
    <w:p w14:paraId="243D2041" w14:textId="692A2638" w:rsidR="00246C29" w:rsidRDefault="00464396">
      <w:pPr>
        <w:pStyle w:val="IDC1"/>
        <w:tabs>
          <w:tab w:val="left" w:pos="480"/>
          <w:tab w:val="right" w:leader="dot" w:pos="8494"/>
        </w:tabs>
        <w:ind w:hanging="2"/>
        <w:rPr>
          <w:rFonts w:asciiTheme="minorHAnsi" w:eastAsiaTheme="minorEastAsia" w:hAnsiTheme="minorHAnsi" w:cstheme="minorBidi"/>
          <w:bCs w:val="0"/>
          <w:noProof/>
          <w:kern w:val="2"/>
          <w:position w:val="0"/>
          <w:szCs w:val="24"/>
          <w:lang w:val="es-ES" w:eastAsia="es-ES_tradnl"/>
          <w14:ligatures w14:val="standardContextual"/>
        </w:rPr>
      </w:pPr>
      <w:hyperlink w:anchor="_Toc186545178" w:history="1">
        <w:r w:rsidR="00246C29" w:rsidRPr="001200DB">
          <w:rPr>
            <w:rStyle w:val="Enlla"/>
            <w:noProof/>
            <w:lang w:val="es-ES"/>
          </w:rPr>
          <w:t>8.</w:t>
        </w:r>
        <w:r w:rsidR="00246C29">
          <w:rPr>
            <w:rFonts w:asciiTheme="minorHAnsi" w:eastAsiaTheme="minorEastAsia" w:hAnsiTheme="minorHAnsi" w:cstheme="minorBidi"/>
            <w:bCs w:val="0"/>
            <w:noProof/>
            <w:kern w:val="2"/>
            <w:position w:val="0"/>
            <w:szCs w:val="24"/>
            <w:lang w:val="es-ES" w:eastAsia="es-ES_tradnl"/>
            <w14:ligatures w14:val="standardContextual"/>
          </w:rPr>
          <w:tab/>
        </w:r>
        <w:r w:rsidR="00246C29" w:rsidRPr="001200DB">
          <w:rPr>
            <w:rStyle w:val="Enlla"/>
            <w:noProof/>
            <w:lang w:val="es-ES"/>
          </w:rPr>
          <w:t>Anexos</w:t>
        </w:r>
        <w:r w:rsidR="00246C29">
          <w:rPr>
            <w:noProof/>
            <w:webHidden/>
          </w:rPr>
          <w:tab/>
        </w:r>
        <w:r w:rsidR="00246C29">
          <w:rPr>
            <w:noProof/>
            <w:webHidden/>
          </w:rPr>
          <w:fldChar w:fldCharType="begin"/>
        </w:r>
        <w:r w:rsidR="00246C29">
          <w:rPr>
            <w:noProof/>
            <w:webHidden/>
          </w:rPr>
          <w:instrText xml:space="preserve"> PAGEREF _Toc186545178 \h </w:instrText>
        </w:r>
        <w:r w:rsidR="00246C29">
          <w:rPr>
            <w:noProof/>
            <w:webHidden/>
          </w:rPr>
        </w:r>
        <w:r w:rsidR="00246C29">
          <w:rPr>
            <w:noProof/>
            <w:webHidden/>
          </w:rPr>
          <w:fldChar w:fldCharType="separate"/>
        </w:r>
        <w:r w:rsidR="00246C29">
          <w:rPr>
            <w:noProof/>
            <w:webHidden/>
          </w:rPr>
          <w:t>51</w:t>
        </w:r>
        <w:r w:rsidR="00246C29">
          <w:rPr>
            <w:noProof/>
            <w:webHidden/>
          </w:rPr>
          <w:fldChar w:fldCharType="end"/>
        </w:r>
      </w:hyperlink>
    </w:p>
    <w:p w14:paraId="34F1A645" w14:textId="580B1642" w:rsidR="004C6E8E" w:rsidRPr="00EE600E" w:rsidRDefault="00194AA9" w:rsidP="001511FE">
      <w:pPr>
        <w:spacing w:line="360" w:lineRule="auto"/>
        <w:ind w:left="0" w:hanging="2"/>
        <w:jc w:val="left"/>
        <w:rPr>
          <w:lang w:val="es-ES"/>
        </w:rPr>
      </w:pPr>
      <w:r w:rsidRPr="00EE600E">
        <w:rPr>
          <w:lang w:val="es-ES"/>
        </w:rPr>
        <w:fldChar w:fldCharType="end"/>
      </w:r>
      <w:r w:rsidRPr="00EE600E">
        <w:rPr>
          <w:lang w:val="es-ES"/>
        </w:rPr>
        <w:br w:type="page"/>
      </w:r>
    </w:p>
    <w:p w14:paraId="358485CD" w14:textId="7A640375" w:rsidR="004C6E8E" w:rsidRPr="00EE600E" w:rsidRDefault="00C7175D">
      <w:pPr>
        <w:ind w:left="2" w:hanging="4"/>
        <w:rPr>
          <w:sz w:val="40"/>
          <w:szCs w:val="40"/>
          <w:lang w:val="es-ES"/>
        </w:rPr>
      </w:pPr>
      <w:bookmarkStart w:id="71" w:name="_Toc186096462"/>
      <w:bookmarkStart w:id="72" w:name="_Toc186200078"/>
      <w:commentRangeStart w:id="73"/>
      <w:r w:rsidRPr="5A275B76">
        <w:rPr>
          <w:sz w:val="40"/>
          <w:szCs w:val="40"/>
          <w:lang w:val="es-ES"/>
        </w:rPr>
        <w:t xml:space="preserve">Lista de </w:t>
      </w:r>
      <w:ins w:id="74" w:author="Violan Fors, Concepcio" w:date="2024-12-31T18:53:00Z">
        <w:r w:rsidR="5429C886" w:rsidRPr="5A275B76">
          <w:rPr>
            <w:sz w:val="40"/>
            <w:szCs w:val="40"/>
            <w:lang w:val="es-ES"/>
          </w:rPr>
          <w:t xml:space="preserve">tablas y </w:t>
        </w:r>
      </w:ins>
      <w:r w:rsidRPr="5A275B76">
        <w:rPr>
          <w:sz w:val="40"/>
          <w:szCs w:val="40"/>
          <w:lang w:val="es-ES"/>
        </w:rPr>
        <w:t>figuras</w:t>
      </w:r>
      <w:bookmarkEnd w:id="71"/>
      <w:bookmarkEnd w:id="72"/>
      <w:commentRangeEnd w:id="73"/>
      <w:r>
        <w:rPr>
          <w:rStyle w:val="CommentReference"/>
        </w:rPr>
        <w:commentReference w:id="73"/>
      </w:r>
    </w:p>
    <w:p w14:paraId="380DD00E" w14:textId="77777777" w:rsidR="004C6E8E" w:rsidRPr="00EE600E" w:rsidRDefault="004C6E8E">
      <w:pPr>
        <w:ind w:left="0" w:hanging="2"/>
        <w:rPr>
          <w:lang w:val="es-ES"/>
        </w:rPr>
      </w:pPr>
    </w:p>
    <w:p w14:paraId="5EE89897" w14:textId="326976E5" w:rsidR="00B800E3" w:rsidRPr="00EE600E" w:rsidRDefault="0042480F">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r w:rsidRPr="00EE600E">
        <w:rPr>
          <w:lang w:val="es-ES"/>
        </w:rPr>
        <w:fldChar w:fldCharType="begin"/>
      </w:r>
      <w:r w:rsidRPr="00EE600E">
        <w:rPr>
          <w:lang w:val="es-ES"/>
        </w:rPr>
        <w:instrText xml:space="preserve"> TOC \h \z \c "Figura" </w:instrText>
      </w:r>
      <w:r w:rsidRPr="00EE600E">
        <w:rPr>
          <w:lang w:val="es-ES"/>
        </w:rPr>
        <w:fldChar w:fldCharType="separate"/>
      </w:r>
      <w:hyperlink w:anchor="_Toc186281848" w:history="1">
        <w:r w:rsidR="00B800E3" w:rsidRPr="00EE600E">
          <w:rPr>
            <w:rStyle w:val="Enlla"/>
            <w:noProof/>
            <w:lang w:val="es-ES"/>
          </w:rPr>
          <w:t>Figura 1: Imputación de datos faltantes. a) Proporción de datos faltantes por variable antes de la aplicación del algoritmo kNN. b) Proporción de datos faltantes por variable tras la imputación.</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_Toc186281848 \h </w:instrText>
        </w:r>
        <w:r w:rsidR="00B800E3" w:rsidRPr="00EE600E">
          <w:rPr>
            <w:noProof/>
            <w:webHidden/>
            <w:lang w:val="es-ES"/>
          </w:rPr>
        </w:r>
        <w:r w:rsidR="00B800E3" w:rsidRPr="00EE600E">
          <w:rPr>
            <w:noProof/>
            <w:webHidden/>
            <w:lang w:val="es-ES"/>
          </w:rPr>
          <w:fldChar w:fldCharType="separate"/>
        </w:r>
        <w:r w:rsidR="00286FA1">
          <w:rPr>
            <w:noProof/>
            <w:webHidden/>
            <w:lang w:val="es-ES"/>
          </w:rPr>
          <w:t>27</w:t>
        </w:r>
        <w:r w:rsidR="00B800E3" w:rsidRPr="00EE600E">
          <w:rPr>
            <w:noProof/>
            <w:webHidden/>
            <w:lang w:val="es-ES"/>
          </w:rPr>
          <w:fldChar w:fldCharType="end"/>
        </w:r>
      </w:hyperlink>
    </w:p>
    <w:p w14:paraId="1C32C102" w14:textId="76E2E50C"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49" w:history="1">
        <w:r w:rsidR="00B800E3" w:rsidRPr="00EE600E">
          <w:rPr>
            <w:rStyle w:val="Enlla"/>
            <w:noProof/>
            <w:lang w:val="es-ES"/>
          </w:rPr>
          <w:t>Figura 2:  Análisis exploratorio de los datos. Distribución univariada de variables cuantitativas (incluyendo variables binarizadas). En el eje X se representan los valores cuantitativos en tanto que en el eje Y se representan las frecuencias correspondientes. Se observa una distribución aproximadamente normal en variables de interés para el desarrollo de análisis subsiguientes.</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_Toc186281849 \h </w:instrText>
        </w:r>
        <w:r w:rsidR="00B800E3" w:rsidRPr="00EE600E">
          <w:rPr>
            <w:noProof/>
            <w:webHidden/>
            <w:lang w:val="es-ES"/>
          </w:rPr>
        </w:r>
        <w:r w:rsidR="00B800E3" w:rsidRPr="00EE600E">
          <w:rPr>
            <w:noProof/>
            <w:webHidden/>
            <w:lang w:val="es-ES"/>
          </w:rPr>
          <w:fldChar w:fldCharType="separate"/>
        </w:r>
        <w:r w:rsidR="00286FA1">
          <w:rPr>
            <w:noProof/>
            <w:webHidden/>
            <w:lang w:val="es-ES"/>
          </w:rPr>
          <w:t>28</w:t>
        </w:r>
        <w:r w:rsidR="00B800E3" w:rsidRPr="00EE600E">
          <w:rPr>
            <w:noProof/>
            <w:webHidden/>
            <w:lang w:val="es-ES"/>
          </w:rPr>
          <w:fldChar w:fldCharType="end"/>
        </w:r>
      </w:hyperlink>
    </w:p>
    <w:p w14:paraId="62232FA2" w14:textId="59519FDA"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0" w:history="1">
        <w:r w:rsidR="00B800E3" w:rsidRPr="00EE600E">
          <w:rPr>
            <w:rStyle w:val="Enlla"/>
            <w:noProof/>
            <w:lang w:val="es-ES"/>
          </w:rPr>
          <w:t>Figura 3: Análisis exploratorio de los datos.</w:t>
        </w:r>
        <w:r w:rsidR="00B800E3" w:rsidRPr="00EE600E">
          <w:rPr>
            <w:rStyle w:val="Enlla"/>
            <w:rFonts w:ascii="-webkit-standard" w:hAnsi="-webkit-standard"/>
            <w:noProof/>
            <w:lang w:val="es-ES"/>
          </w:rPr>
          <w:t xml:space="preserve"> </w:t>
        </w:r>
        <w:r w:rsidR="00B800E3" w:rsidRPr="00EE600E">
          <w:rPr>
            <w:rStyle w:val="Enlla"/>
            <w:noProof/>
            <w:lang w:val="es-ES"/>
          </w:rPr>
          <w:t>Distribución univariada de variables cualitativas. En el eje X se indica la ausencia (cero) o presencia (uno) de la categoría y en el eje Y se indica la frecuencia de observaciones.</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_Toc186281850 \h </w:instrText>
        </w:r>
        <w:r w:rsidR="00B800E3" w:rsidRPr="00EE600E">
          <w:rPr>
            <w:noProof/>
            <w:webHidden/>
            <w:lang w:val="es-ES"/>
          </w:rPr>
        </w:r>
        <w:r w:rsidR="00B800E3" w:rsidRPr="00EE600E">
          <w:rPr>
            <w:noProof/>
            <w:webHidden/>
            <w:lang w:val="es-ES"/>
          </w:rPr>
          <w:fldChar w:fldCharType="separate"/>
        </w:r>
        <w:r w:rsidR="00286FA1">
          <w:rPr>
            <w:noProof/>
            <w:webHidden/>
            <w:lang w:val="es-ES"/>
          </w:rPr>
          <w:t>29</w:t>
        </w:r>
        <w:r w:rsidR="00B800E3" w:rsidRPr="00EE600E">
          <w:rPr>
            <w:noProof/>
            <w:webHidden/>
            <w:lang w:val="es-ES"/>
          </w:rPr>
          <w:fldChar w:fldCharType="end"/>
        </w:r>
      </w:hyperlink>
    </w:p>
    <w:p w14:paraId="7AE745BF" w14:textId="433B3702"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1" w:history="1">
        <w:r w:rsidR="00B800E3" w:rsidRPr="00EE600E">
          <w:rPr>
            <w:rStyle w:val="Enlla"/>
            <w:noProof/>
            <w:lang w:val="es-ES"/>
          </w:rPr>
          <w:t>Figura 4: 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_Toc186281851 \h </w:instrText>
        </w:r>
        <w:r w:rsidR="00B800E3" w:rsidRPr="00EE600E">
          <w:rPr>
            <w:noProof/>
            <w:webHidden/>
            <w:lang w:val="es-ES"/>
          </w:rPr>
        </w:r>
        <w:r w:rsidR="00B800E3" w:rsidRPr="00EE600E">
          <w:rPr>
            <w:noProof/>
            <w:webHidden/>
            <w:lang w:val="es-ES"/>
          </w:rPr>
          <w:fldChar w:fldCharType="separate"/>
        </w:r>
        <w:r w:rsidR="00286FA1">
          <w:rPr>
            <w:noProof/>
            <w:webHidden/>
            <w:lang w:val="es-ES"/>
          </w:rPr>
          <w:t>30</w:t>
        </w:r>
        <w:r w:rsidR="00B800E3" w:rsidRPr="00EE600E">
          <w:rPr>
            <w:noProof/>
            <w:webHidden/>
            <w:lang w:val="es-ES"/>
          </w:rPr>
          <w:fldChar w:fldCharType="end"/>
        </w:r>
      </w:hyperlink>
    </w:p>
    <w:p w14:paraId="156B9FCF" w14:textId="6B6A5792"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2" w:history="1">
        <w:r w:rsidR="00B800E3" w:rsidRPr="00EE600E">
          <w:rPr>
            <w:rStyle w:val="Enlla"/>
            <w:noProof/>
            <w:lang w:val="es-ES"/>
          </w:rPr>
          <w:t>Figura 5:  Análisis exploratorio de los datos. Análisis bivariado, agrupado por diagnóstico. 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_Toc186281852 \h </w:instrText>
        </w:r>
        <w:r w:rsidR="00B800E3" w:rsidRPr="00EE600E">
          <w:rPr>
            <w:noProof/>
            <w:webHidden/>
            <w:lang w:val="es-ES"/>
          </w:rPr>
        </w:r>
        <w:r w:rsidR="00B800E3" w:rsidRPr="00EE600E">
          <w:rPr>
            <w:noProof/>
            <w:webHidden/>
            <w:lang w:val="es-ES"/>
          </w:rPr>
          <w:fldChar w:fldCharType="separate"/>
        </w:r>
        <w:r w:rsidR="00286FA1">
          <w:rPr>
            <w:noProof/>
            <w:webHidden/>
            <w:lang w:val="es-ES"/>
          </w:rPr>
          <w:t>31</w:t>
        </w:r>
        <w:r w:rsidR="00B800E3" w:rsidRPr="00EE600E">
          <w:rPr>
            <w:noProof/>
            <w:webHidden/>
            <w:lang w:val="es-ES"/>
          </w:rPr>
          <w:fldChar w:fldCharType="end"/>
        </w:r>
      </w:hyperlink>
    </w:p>
    <w:p w14:paraId="5CDE7F92" w14:textId="64C1B533"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3" w:history="1">
        <w:r w:rsidR="00B800E3" w:rsidRPr="00EE600E">
          <w:rPr>
            <w:rStyle w:val="Enlla"/>
            <w:noProof/>
            <w:lang w:val="es-ES"/>
          </w:rPr>
          <w:t>Figura 6: Análisis exploratorio de los datos. Análisis de Componentes Principales, agrupado por diagnóstico. 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(0/Círculo = Sin infección por COVID/PCC No Cog; 1/Triángulo = PCC Cog).</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_Toc186281853 \h </w:instrText>
        </w:r>
        <w:r w:rsidR="00B800E3" w:rsidRPr="00EE600E">
          <w:rPr>
            <w:noProof/>
            <w:webHidden/>
            <w:lang w:val="es-ES"/>
          </w:rPr>
        </w:r>
        <w:r w:rsidR="00B800E3" w:rsidRPr="00EE600E">
          <w:rPr>
            <w:noProof/>
            <w:webHidden/>
            <w:lang w:val="es-ES"/>
          </w:rPr>
          <w:fldChar w:fldCharType="separate"/>
        </w:r>
        <w:r w:rsidR="00286FA1">
          <w:rPr>
            <w:noProof/>
            <w:webHidden/>
            <w:lang w:val="es-ES"/>
          </w:rPr>
          <w:t>32</w:t>
        </w:r>
        <w:r w:rsidR="00B800E3" w:rsidRPr="00EE600E">
          <w:rPr>
            <w:noProof/>
            <w:webHidden/>
            <w:lang w:val="es-ES"/>
          </w:rPr>
          <w:fldChar w:fldCharType="end"/>
        </w:r>
      </w:hyperlink>
    </w:p>
    <w:p w14:paraId="5ED0E6CB" w14:textId="2B372E6D"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4" w:history="1">
        <w:r w:rsidR="00B800E3" w:rsidRPr="00EE600E">
          <w:rPr>
            <w:rStyle w:val="Enlla"/>
            <w:noProof/>
            <w:lang w:val="es-ES"/>
          </w:rPr>
          <w:t xml:space="preserve">Figura 7: Análisis exploratorio de los datos. </w:t>
        </w:r>
        <w:r w:rsidR="00B800E3" w:rsidRPr="00EE600E">
          <w:rPr>
            <w:rStyle w:val="Enlla"/>
            <w:i/>
            <w:iCs/>
            <w:noProof/>
            <w:lang w:val="es-ES"/>
          </w:rPr>
          <w:t>Scree Plot</w:t>
        </w:r>
        <w:r w:rsidR="00B800E3" w:rsidRPr="00EE600E">
          <w:rPr>
            <w:rStyle w:val="Enlla"/>
            <w:noProof/>
            <w:lang w:val="es-ES"/>
          </w:rPr>
          <w:t>. 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el "codo" podría hallarse entre el tercer y cuarto componente, pero la varianza acumulada es muy baja ya que subsiguientes componentes explican una proporción baja de la varianza.</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_Toc186281854 \h </w:instrText>
        </w:r>
        <w:r w:rsidR="00B800E3" w:rsidRPr="00EE600E">
          <w:rPr>
            <w:noProof/>
            <w:webHidden/>
            <w:lang w:val="es-ES"/>
          </w:rPr>
        </w:r>
        <w:r w:rsidR="00B800E3" w:rsidRPr="00EE600E">
          <w:rPr>
            <w:noProof/>
            <w:webHidden/>
            <w:lang w:val="es-ES"/>
          </w:rPr>
          <w:fldChar w:fldCharType="separate"/>
        </w:r>
        <w:r w:rsidR="00286FA1">
          <w:rPr>
            <w:noProof/>
            <w:webHidden/>
            <w:lang w:val="es-ES"/>
          </w:rPr>
          <w:t>32</w:t>
        </w:r>
        <w:r w:rsidR="00B800E3" w:rsidRPr="00EE600E">
          <w:rPr>
            <w:noProof/>
            <w:webHidden/>
            <w:lang w:val="es-ES"/>
          </w:rPr>
          <w:fldChar w:fldCharType="end"/>
        </w:r>
      </w:hyperlink>
    </w:p>
    <w:p w14:paraId="0F32E306" w14:textId="45F81700"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5" w:history="1">
        <w:r w:rsidR="00B800E3" w:rsidRPr="00EE600E">
          <w:rPr>
            <w:rStyle w:val="Enlla"/>
            <w:noProof/>
            <w:lang w:val="es-ES"/>
          </w:rPr>
          <w:t>Figura 8: Curva ROC (Modelo logístico). Se generó un modelo logístico para utilizarse como modelo de base sobre el que comparar modelos más complejos. Esta curva representa la la especificidad en el eje X y la 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_Toc186281855 \h </w:instrText>
        </w:r>
        <w:r w:rsidR="00B800E3" w:rsidRPr="00EE600E">
          <w:rPr>
            <w:noProof/>
            <w:webHidden/>
            <w:lang w:val="es-ES"/>
          </w:rPr>
        </w:r>
        <w:r w:rsidR="00B800E3" w:rsidRPr="00EE600E">
          <w:rPr>
            <w:noProof/>
            <w:webHidden/>
            <w:lang w:val="es-ES"/>
          </w:rPr>
          <w:fldChar w:fldCharType="separate"/>
        </w:r>
        <w:r w:rsidR="00286FA1">
          <w:rPr>
            <w:noProof/>
            <w:webHidden/>
            <w:lang w:val="es-ES"/>
          </w:rPr>
          <w:t>34</w:t>
        </w:r>
        <w:r w:rsidR="00B800E3" w:rsidRPr="00EE600E">
          <w:rPr>
            <w:noProof/>
            <w:webHidden/>
            <w:lang w:val="es-ES"/>
          </w:rPr>
          <w:fldChar w:fldCharType="end"/>
        </w:r>
      </w:hyperlink>
    </w:p>
    <w:p w14:paraId="2E3C1886" w14:textId="16D9048B"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6" w:history="1">
        <w:r w:rsidR="00B800E3" w:rsidRPr="00EE600E">
          <w:rPr>
            <w:rStyle w:val="Enlla"/>
            <w:noProof/>
            <w:lang w:val="es-ES"/>
          </w:rPr>
          <w:t>Figura 9: Curva ROC (Modelo XGBoost). 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_Toc186281856 \h </w:instrText>
        </w:r>
        <w:r w:rsidR="00B800E3" w:rsidRPr="00EE600E">
          <w:rPr>
            <w:noProof/>
            <w:webHidden/>
            <w:lang w:val="es-ES"/>
          </w:rPr>
        </w:r>
        <w:r w:rsidR="00B800E3" w:rsidRPr="00EE600E">
          <w:rPr>
            <w:noProof/>
            <w:webHidden/>
            <w:lang w:val="es-ES"/>
          </w:rPr>
          <w:fldChar w:fldCharType="separate"/>
        </w:r>
        <w:r w:rsidR="00286FA1">
          <w:rPr>
            <w:noProof/>
            <w:webHidden/>
            <w:lang w:val="es-ES"/>
          </w:rPr>
          <w:t>36</w:t>
        </w:r>
        <w:r w:rsidR="00B800E3" w:rsidRPr="00EE600E">
          <w:rPr>
            <w:noProof/>
            <w:webHidden/>
            <w:lang w:val="es-ES"/>
          </w:rPr>
          <w:fldChar w:fldCharType="end"/>
        </w:r>
      </w:hyperlink>
    </w:p>
    <w:p w14:paraId="5285A120" w14:textId="1427181E"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7" w:history="1">
        <w:r w:rsidR="00B800E3" w:rsidRPr="00EE600E">
          <w:rPr>
            <w:rStyle w:val="Enlla"/>
            <w:noProof/>
            <w:lang w:val="es-ES"/>
          </w:rPr>
          <w:t>Figura 10: Comparación de curvas ROC para el modelo de base (logístico, en rojo) en comparación con el modelo complejo (XGBoost, en azul).</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_Toc186281857 \h </w:instrText>
        </w:r>
        <w:r w:rsidR="00B800E3" w:rsidRPr="00EE600E">
          <w:rPr>
            <w:noProof/>
            <w:webHidden/>
            <w:lang w:val="es-ES"/>
          </w:rPr>
        </w:r>
        <w:r w:rsidR="00B800E3" w:rsidRPr="00EE600E">
          <w:rPr>
            <w:noProof/>
            <w:webHidden/>
            <w:lang w:val="es-ES"/>
          </w:rPr>
          <w:fldChar w:fldCharType="separate"/>
        </w:r>
        <w:r w:rsidR="00286FA1">
          <w:rPr>
            <w:noProof/>
            <w:webHidden/>
            <w:lang w:val="es-ES"/>
          </w:rPr>
          <w:t>37</w:t>
        </w:r>
        <w:r w:rsidR="00B800E3" w:rsidRPr="00EE600E">
          <w:rPr>
            <w:noProof/>
            <w:webHidden/>
            <w:lang w:val="es-ES"/>
          </w:rPr>
          <w:fldChar w:fldCharType="end"/>
        </w:r>
      </w:hyperlink>
    </w:p>
    <w:p w14:paraId="6B83174C" w14:textId="13F9C484"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8" w:history="1">
        <w:r w:rsidR="00B800E3" w:rsidRPr="00EE600E">
          <w:rPr>
            <w:rStyle w:val="Enlla"/>
            <w:noProof/>
            <w:lang w:val="es-ES"/>
          </w:rPr>
          <w:t xml:space="preserve">Figura 11: Importancia de las variables (modelo XGBoost). La importancia de las variables se calcula con base en la métrica </w:t>
        </w:r>
        <w:r w:rsidR="00B800E3" w:rsidRPr="00EE600E">
          <w:rPr>
            <w:rStyle w:val="Enlla"/>
            <w:i/>
            <w:iCs/>
            <w:noProof/>
            <w:lang w:val="es-ES"/>
          </w:rPr>
          <w:t>gain</w:t>
        </w:r>
        <w:r w:rsidR="00B800E3" w:rsidRPr="00EE600E">
          <w:rPr>
            <w:rStyle w:val="Enlla"/>
            <w:noProof/>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_Toc186281858 \h </w:instrText>
        </w:r>
        <w:r w:rsidR="00B800E3" w:rsidRPr="00EE600E">
          <w:rPr>
            <w:noProof/>
            <w:webHidden/>
            <w:lang w:val="es-ES"/>
          </w:rPr>
        </w:r>
        <w:r w:rsidR="00B800E3" w:rsidRPr="00EE600E">
          <w:rPr>
            <w:noProof/>
            <w:webHidden/>
            <w:lang w:val="es-ES"/>
          </w:rPr>
          <w:fldChar w:fldCharType="separate"/>
        </w:r>
        <w:r w:rsidR="00286FA1">
          <w:rPr>
            <w:noProof/>
            <w:webHidden/>
            <w:lang w:val="es-ES"/>
          </w:rPr>
          <w:t>38</w:t>
        </w:r>
        <w:r w:rsidR="00B800E3" w:rsidRPr="00EE600E">
          <w:rPr>
            <w:noProof/>
            <w:webHidden/>
            <w:lang w:val="es-ES"/>
          </w:rPr>
          <w:fldChar w:fldCharType="end"/>
        </w:r>
      </w:hyperlink>
    </w:p>
    <w:p w14:paraId="1F21B42D" w14:textId="1C5EF994"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59" w:history="1">
        <w:r w:rsidR="00B800E3" w:rsidRPr="00EE600E">
          <w:rPr>
            <w:rStyle w:val="Enlla"/>
            <w:noProof/>
            <w:lang w:val="es-ES"/>
          </w:rPr>
          <w:t>Figura 12: 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_Toc186281859 \h </w:instrText>
        </w:r>
        <w:r w:rsidR="00B800E3" w:rsidRPr="00EE600E">
          <w:rPr>
            <w:noProof/>
            <w:webHidden/>
            <w:lang w:val="es-ES"/>
          </w:rPr>
        </w:r>
        <w:r w:rsidR="00B800E3" w:rsidRPr="00EE600E">
          <w:rPr>
            <w:noProof/>
            <w:webHidden/>
            <w:lang w:val="es-ES"/>
          </w:rPr>
          <w:fldChar w:fldCharType="separate"/>
        </w:r>
        <w:r w:rsidR="00286FA1">
          <w:rPr>
            <w:noProof/>
            <w:webHidden/>
            <w:lang w:val="es-ES"/>
          </w:rPr>
          <w:t>39</w:t>
        </w:r>
        <w:r w:rsidR="00B800E3" w:rsidRPr="00EE600E">
          <w:rPr>
            <w:noProof/>
            <w:webHidden/>
            <w:lang w:val="es-ES"/>
          </w:rPr>
          <w:fldChar w:fldCharType="end"/>
        </w:r>
      </w:hyperlink>
    </w:p>
    <w:p w14:paraId="6B09D5AC" w14:textId="52B335FC" w:rsidR="00B800E3" w:rsidRPr="00EE600E" w:rsidRDefault="00464396">
      <w:pPr>
        <w:pStyle w:val="ndexdillustracions"/>
        <w:tabs>
          <w:tab w:val="right" w:leader="dot" w:pos="8494"/>
        </w:tabs>
        <w:ind w:left="0" w:hanging="2"/>
        <w:rPr>
          <w:rFonts w:asciiTheme="minorHAnsi" w:eastAsiaTheme="minorEastAsia" w:hAnsiTheme="minorHAnsi" w:cstheme="minorBidi"/>
          <w:noProof/>
          <w:kern w:val="2"/>
          <w:position w:val="0"/>
          <w:lang w:val="es-ES" w:eastAsia="es-ES_tradnl"/>
          <w14:ligatures w14:val="standardContextual"/>
        </w:rPr>
      </w:pPr>
      <w:hyperlink w:anchor="_Toc186281860" w:history="1">
        <w:r w:rsidR="00B800E3" w:rsidRPr="00EE600E">
          <w:rPr>
            <w:rStyle w:val="Enlla"/>
            <w:noProof/>
            <w:lang w:val="es-ES"/>
          </w:rPr>
          <w:t>Figura 13: 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r w:rsidR="00B800E3" w:rsidRPr="00EE600E">
          <w:rPr>
            <w:noProof/>
            <w:webHidden/>
            <w:lang w:val="es-ES"/>
          </w:rPr>
          <w:tab/>
        </w:r>
        <w:r w:rsidR="00B800E3" w:rsidRPr="00EE600E">
          <w:rPr>
            <w:noProof/>
            <w:webHidden/>
            <w:lang w:val="es-ES"/>
          </w:rPr>
          <w:fldChar w:fldCharType="begin"/>
        </w:r>
        <w:r w:rsidR="00B800E3" w:rsidRPr="00EE600E">
          <w:rPr>
            <w:noProof/>
            <w:webHidden/>
            <w:lang w:val="es-ES"/>
          </w:rPr>
          <w:instrText xml:space="preserve"> PAGEREF _Toc186281860 \h </w:instrText>
        </w:r>
        <w:r w:rsidR="00B800E3" w:rsidRPr="00EE600E">
          <w:rPr>
            <w:noProof/>
            <w:webHidden/>
            <w:lang w:val="es-ES"/>
          </w:rPr>
        </w:r>
        <w:r w:rsidR="00B800E3" w:rsidRPr="00EE600E">
          <w:rPr>
            <w:noProof/>
            <w:webHidden/>
            <w:lang w:val="es-ES"/>
          </w:rPr>
          <w:fldChar w:fldCharType="separate"/>
        </w:r>
        <w:r w:rsidR="00286FA1">
          <w:rPr>
            <w:noProof/>
            <w:webHidden/>
            <w:lang w:val="es-ES"/>
          </w:rPr>
          <w:t>40</w:t>
        </w:r>
        <w:r w:rsidR="00B800E3" w:rsidRPr="00EE600E">
          <w:rPr>
            <w:noProof/>
            <w:webHidden/>
            <w:lang w:val="es-ES"/>
          </w:rPr>
          <w:fldChar w:fldCharType="end"/>
        </w:r>
      </w:hyperlink>
    </w:p>
    <w:p w14:paraId="6C5FFA63" w14:textId="73571194" w:rsidR="0042480F" w:rsidRPr="00EE600E" w:rsidRDefault="0042480F">
      <w:pPr>
        <w:ind w:left="0" w:hanging="2"/>
        <w:rPr>
          <w:lang w:val="es-ES"/>
        </w:rPr>
      </w:pPr>
      <w:r w:rsidRPr="00EE600E">
        <w:rPr>
          <w:lang w:val="es-ES"/>
        </w:rPr>
        <w:fldChar w:fldCharType="end"/>
      </w:r>
    </w:p>
    <w:p w14:paraId="329DCA62" w14:textId="77777777" w:rsidR="007B4C5A" w:rsidRPr="00EE600E" w:rsidRDefault="007B4C5A">
      <w:pPr>
        <w:pBdr>
          <w:top w:val="nil"/>
          <w:left w:val="nil"/>
          <w:bottom w:val="nil"/>
          <w:right w:val="nil"/>
          <w:between w:val="nil"/>
        </w:pBdr>
        <w:tabs>
          <w:tab w:val="right" w:pos="8495"/>
        </w:tabs>
        <w:spacing w:line="240" w:lineRule="auto"/>
        <w:ind w:left="0" w:hanging="2"/>
        <w:rPr>
          <w:lang w:val="es-ES"/>
        </w:rPr>
        <w:sectPr w:rsidR="007B4C5A" w:rsidRPr="00EE600E" w:rsidSect="00230452">
          <w:footerReference w:type="default" r:id="rId23"/>
          <w:footerReference w:type="first" r:id="rId24"/>
          <w:pgSz w:w="11906" w:h="16838"/>
          <w:pgMar w:top="2109" w:right="1701" w:bottom="1417" w:left="1701" w:header="708" w:footer="708" w:gutter="0"/>
          <w:cols w:space="708"/>
          <w:docGrid w:linePitch="360"/>
        </w:sectPr>
      </w:pPr>
    </w:p>
    <w:p w14:paraId="597CE9BB" w14:textId="4DE8292F" w:rsidR="004C6E8E" w:rsidRPr="00EE600E" w:rsidRDefault="00C7175D">
      <w:pPr>
        <w:pStyle w:val="Ttol1"/>
        <w:numPr>
          <w:ilvl w:val="0"/>
          <w:numId w:val="5"/>
        </w:numPr>
        <w:ind w:left="2" w:hanging="4"/>
        <w:rPr>
          <w:lang w:val="es-ES"/>
        </w:rPr>
      </w:pPr>
      <w:bookmarkStart w:id="75" w:name="_heading=h.3znysh7" w:colFirst="0" w:colLast="0"/>
      <w:bookmarkStart w:id="76" w:name="_Toc186096464"/>
      <w:bookmarkStart w:id="77" w:name="_Toc186200093"/>
      <w:bookmarkStart w:id="78" w:name="_Toc186200518"/>
      <w:bookmarkStart w:id="79" w:name="_Toc186545164"/>
      <w:bookmarkEnd w:id="75"/>
      <w:r w:rsidRPr="00EE600E">
        <w:rPr>
          <w:lang w:val="es-ES"/>
        </w:rPr>
        <w:t>Introduc</w:t>
      </w:r>
      <w:r w:rsidR="00D94BA4" w:rsidRPr="00EE600E">
        <w:rPr>
          <w:lang w:val="es-ES"/>
        </w:rPr>
        <w:t>c</w:t>
      </w:r>
      <w:r w:rsidR="00396AE9" w:rsidRPr="00EE600E">
        <w:rPr>
          <w:lang w:val="es-ES"/>
        </w:rPr>
        <w:t>i</w:t>
      </w:r>
      <w:r w:rsidR="00D94BA4" w:rsidRPr="00EE600E">
        <w:rPr>
          <w:lang w:val="es-ES"/>
        </w:rPr>
        <w:t>ó</w:t>
      </w:r>
      <w:r w:rsidR="00396AE9" w:rsidRPr="00EE600E">
        <w:rPr>
          <w:lang w:val="es-ES"/>
        </w:rPr>
        <w:t>n</w:t>
      </w:r>
      <w:bookmarkEnd w:id="76"/>
      <w:bookmarkEnd w:id="77"/>
      <w:bookmarkEnd w:id="78"/>
      <w:bookmarkEnd w:id="79"/>
    </w:p>
    <w:p w14:paraId="281F87B2" w14:textId="77777777" w:rsidR="004C6E8E" w:rsidRPr="00EE600E" w:rsidRDefault="004C6E8E">
      <w:pPr>
        <w:ind w:left="0" w:hanging="2"/>
        <w:rPr>
          <w:lang w:val="es-ES"/>
        </w:rPr>
      </w:pPr>
    </w:p>
    <w:p w14:paraId="1B3FE5DF" w14:textId="77777777" w:rsidR="004C6E8E" w:rsidRPr="00EE600E" w:rsidRDefault="00C7175D" w:rsidP="0048664E">
      <w:pPr>
        <w:pStyle w:val="Ttol2"/>
        <w:numPr>
          <w:ilvl w:val="1"/>
          <w:numId w:val="6"/>
        </w:numPr>
        <w:spacing w:after="120" w:line="240" w:lineRule="auto"/>
        <w:ind w:left="0" w:hanging="2"/>
        <w:rPr>
          <w:lang w:val="es-ES"/>
        </w:rPr>
      </w:pPr>
      <w:bookmarkStart w:id="80" w:name="_heading=h.17dp8vu" w:colFirst="0" w:colLast="0"/>
      <w:bookmarkStart w:id="81" w:name="_Toc186096474"/>
      <w:bookmarkStart w:id="82" w:name="_Toc186200102"/>
      <w:bookmarkStart w:id="83" w:name="_Toc186200519"/>
      <w:bookmarkStart w:id="84" w:name="_Toc186545165"/>
      <w:bookmarkEnd w:id="80"/>
      <w:r w:rsidRPr="00EE600E">
        <w:rPr>
          <w:lang w:val="es-ES"/>
        </w:rPr>
        <w:t>Contexto y justificación del Trabajo</w:t>
      </w:r>
      <w:bookmarkEnd w:id="81"/>
      <w:bookmarkEnd w:id="82"/>
      <w:bookmarkEnd w:id="83"/>
      <w:bookmarkEnd w:id="84"/>
    </w:p>
    <w:p w14:paraId="51253B70" w14:textId="2359C6D0" w:rsidR="00AB0A71" w:rsidRDefault="00AB0A71" w:rsidP="0048664E">
      <w:pPr>
        <w:spacing w:after="120" w:line="240" w:lineRule="auto"/>
        <w:ind w:left="0" w:hanging="2"/>
        <w:rPr>
          <w:lang w:val="es-ES"/>
        </w:rPr>
      </w:pPr>
      <w:bookmarkStart w:id="85" w:name="OLE_LINK49"/>
      <w:bookmarkStart w:id="86" w:name="_Toc186096475"/>
      <w:bookmarkStart w:id="87" w:name="_Toc186200103"/>
      <w:r w:rsidRPr="00AB0A71">
        <w:rPr>
          <w:highlight w:val="green"/>
          <w:lang w:val="es-ES"/>
        </w:rPr>
        <w:t xml:space="preserve">Desde la primavera de 2020, </w:t>
      </w:r>
      <w:r w:rsidR="00FE7583">
        <w:rPr>
          <w:highlight w:val="green"/>
          <w:lang w:val="es-ES"/>
        </w:rPr>
        <w:t>tras</w:t>
      </w:r>
      <w:r w:rsidRPr="00AB0A71">
        <w:rPr>
          <w:highlight w:val="green"/>
          <w:lang w:val="es-ES"/>
        </w:rPr>
        <w:t xml:space="preserve"> las olas de contagio provocadas por la pandemia de COVID-19 </w:t>
      </w:r>
      <w:r w:rsidR="00FE7583">
        <w:rPr>
          <w:highlight w:val="green"/>
          <w:lang w:val="es-ES"/>
        </w:rPr>
        <w:t>y</w:t>
      </w:r>
      <w:r w:rsidRPr="00AB0A71">
        <w:rPr>
          <w:highlight w:val="green"/>
          <w:lang w:val="es-ES"/>
        </w:rPr>
        <w:t xml:space="preserve"> con la aparición de nuevas variantes </w:t>
      </w:r>
      <w:r w:rsidRPr="00AB0A71">
        <w:rPr>
          <w:highlight w:val="green"/>
          <w:lang w:val="es-ES"/>
        </w:rPr>
        <w:fldChar w:fldCharType="begin"/>
      </w:r>
      <w:r w:rsidRPr="00AB0A71">
        <w:rPr>
          <w:highlight w:val="green"/>
          <w:lang w:val="es-ES"/>
        </w:rPr>
        <w:instrText xml:space="preserve"> ADDIN ZOTERO_ITEM CSL_CITATION {"citationID":"lQjH2K76","properties":{"formattedCitation":"[1]","plainCitation":"[1]","noteIndex":0},"citationItems":[{"id":1069,"uris":["http://zotero.org/users/7006471/items/57UECKEH"],"itemData":{"id":1069,"type":"article-journal","container-title":"The Lancet","DOI":"10.1016/S0140-6736(21)00370-6","ISSN":"0140-6736, 1474-547X","issue":"10278","journalAbbreviation":"The Lancet","language":"English","note":"publisher: Elsevier\nPMID: 33581803","page":"952-954","source":"www.thelancet.com","title":"SARS-CoV-2 variants and ending the COVID-19 pandemic","volume":"397","author":[{"family":"Fontanet","given":"Arnaud"},{"family":"Autran","given":"Brigitte"},{"family":"Lina","given":"Bruno"},{"family":"Kieny","given":"Marie Paule"},{"family":"Karim","given":"Salim S. Abdool"},{"family":"Sridhar","given":"Devi"}],"issued":{"date-parts":[["2021",3,13]]}}}],"schema":"https://github.com/citation-style-language/schema/raw/master/csl-citation.json"} </w:instrText>
      </w:r>
      <w:r w:rsidRPr="00AB0A71">
        <w:rPr>
          <w:highlight w:val="green"/>
          <w:lang w:val="es-ES"/>
        </w:rPr>
        <w:fldChar w:fldCharType="separate"/>
      </w:r>
      <w:r w:rsidRPr="00AB0A71">
        <w:rPr>
          <w:noProof/>
          <w:highlight w:val="green"/>
          <w:lang w:val="es-ES"/>
        </w:rPr>
        <w:t>[1]</w:t>
      </w:r>
      <w:r w:rsidRPr="00AB0A71">
        <w:rPr>
          <w:highlight w:val="green"/>
          <w:lang w:val="es-ES"/>
        </w:rPr>
        <w:fldChar w:fldCharType="end"/>
      </w:r>
      <w:r w:rsidRPr="00AB0A71">
        <w:rPr>
          <w:highlight w:val="green"/>
          <w:lang w:val="es-ES"/>
        </w:rPr>
        <w:t>, se observó un fenómeno inusual relacionado con las infecciones víricas</w:t>
      </w:r>
      <w:r>
        <w:rPr>
          <w:highlight w:val="green"/>
          <w:lang w:val="es-ES"/>
        </w:rPr>
        <w:t>: p</w:t>
      </w:r>
      <w:r w:rsidRPr="00AB0A71">
        <w:rPr>
          <w:highlight w:val="green"/>
          <w:lang w:val="es-ES"/>
        </w:rPr>
        <w:t>ersonas que habían superado la enfermedad inicial comenzaron a presentar un amplio rango de síntomas persistentes durante semanas posteriores</w:t>
      </w:r>
      <w:r>
        <w:rPr>
          <w:highlight w:val="green"/>
          <w:lang w:val="es-ES"/>
        </w:rPr>
        <w:t>, indicando que la COVID-19 podría no ser u</w:t>
      </w:r>
      <w:r w:rsidRPr="00AB0A71">
        <w:rPr>
          <w:highlight w:val="green"/>
          <w:lang w:val="es-ES"/>
        </w:rPr>
        <w:t>na infección autocontenida</w:t>
      </w:r>
      <w:r>
        <w:rPr>
          <w:highlight w:val="green"/>
          <w:lang w:val="es-ES"/>
        </w:rPr>
        <w:t xml:space="preserve">. Entre los múltiples síntomas indicados se incluyó la </w:t>
      </w:r>
      <w:r w:rsidRPr="00AB0A71">
        <w:rPr>
          <w:highlight w:val="green"/>
          <w:lang w:val="es-ES"/>
        </w:rPr>
        <w:t xml:space="preserve">fatiga, debilidad, dificultad para concentrarse, dolores de cabeza </w:t>
      </w:r>
      <w:r w:rsidRPr="00AB0A71">
        <w:rPr>
          <w:highlight w:val="green"/>
          <w:lang w:val="es-ES"/>
        </w:rPr>
        <w:fldChar w:fldCharType="begin"/>
      </w:r>
      <w:r w:rsidRPr="00AB0A71">
        <w:rPr>
          <w:highlight w:val="green"/>
          <w:lang w:val="es-ES"/>
        </w:rPr>
        <w:instrText xml:space="preserve"> ADDIN ZOTERO_ITEM CSL_CITATION {"citationID":"qmbhjusv","properties":{"formattedCitation":"[2]","plainCitation":"[2]","noteIndex":0},"citationItems":[{"id":1076,"uris":["http://zotero.org/users/7006471/items/5KSUWFNN"],"itemData":{"id":1076,"type":"webpage","title":"Long-term consequences of COVID-19: research needs - The Lancet Infectious Diseases","URL":"https://www.thelancet.com/journals/laninf/article/PIIS1473-3099(20)30701-5/fulltext#app-1","accessed":{"date-parts":[["2024",12,31]]}}}],"schema":"https://github.com/citation-style-language/schema/raw/master/csl-citation.json"} </w:instrText>
      </w:r>
      <w:r w:rsidRPr="00AB0A71">
        <w:rPr>
          <w:highlight w:val="green"/>
          <w:lang w:val="es-ES"/>
        </w:rPr>
        <w:fldChar w:fldCharType="separate"/>
      </w:r>
      <w:r w:rsidRPr="00AB0A71">
        <w:rPr>
          <w:noProof/>
          <w:highlight w:val="green"/>
          <w:lang w:val="es-ES"/>
        </w:rPr>
        <w:t>[2]</w:t>
      </w:r>
      <w:r w:rsidRPr="00AB0A71">
        <w:rPr>
          <w:highlight w:val="green"/>
          <w:lang w:val="es-ES"/>
        </w:rPr>
        <w:fldChar w:fldCharType="end"/>
      </w:r>
      <w:r w:rsidRPr="00AB0A71">
        <w:rPr>
          <w:highlight w:val="green"/>
          <w:lang w:val="es-ES"/>
        </w:rPr>
        <w:t xml:space="preserve"> y más de 50 síntomas adicionales </w:t>
      </w:r>
      <w:r w:rsidRPr="00AB0A71">
        <w:rPr>
          <w:highlight w:val="green"/>
          <w:lang w:val="es-ES"/>
        </w:rPr>
        <w:fldChar w:fldCharType="begin"/>
      </w:r>
      <w:r w:rsidRPr="00AB0A71">
        <w:rPr>
          <w:highlight w:val="green"/>
          <w:lang w:val="es-ES"/>
        </w:rPr>
        <w:instrText xml:space="preserve"> ADDIN ZOTERO_ITEM CSL_CITATION {"citationID":"EhVARv9U","properties":{"formattedCitation":"[3]","plainCitation":"[3]","noteIndex":0},"citationItems":[{"id":982,"uris":["http://zotero.org/users/7006471/items/RRME8QAK"],"itemData":{"id":982,"type":"article-journal","abstract":"COVID-19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Pr="00AB0A71">
        <w:rPr>
          <w:highlight w:val="green"/>
          <w:lang w:val="es-ES"/>
        </w:rPr>
        <w:fldChar w:fldCharType="separate"/>
      </w:r>
      <w:r w:rsidRPr="00AB0A71">
        <w:rPr>
          <w:noProof/>
          <w:highlight w:val="green"/>
          <w:lang w:val="es-ES"/>
        </w:rPr>
        <w:t>[3]</w:t>
      </w:r>
      <w:r w:rsidRPr="00AB0A71">
        <w:rPr>
          <w:highlight w:val="green"/>
          <w:lang w:val="es-ES"/>
        </w:rPr>
        <w:fldChar w:fldCharType="end"/>
      </w:r>
      <w:r w:rsidRPr="00AB0A71">
        <w:rPr>
          <w:highlight w:val="green"/>
          <w:lang w:val="es-ES"/>
        </w:rPr>
        <w:t>.</w:t>
      </w:r>
      <w:r w:rsidR="00FE7583">
        <w:rPr>
          <w:highlight w:val="green"/>
          <w:lang w:val="es-ES"/>
        </w:rPr>
        <w:t xml:space="preserve"> </w:t>
      </w:r>
      <w:r w:rsidR="00FE7583" w:rsidRPr="00FE7583">
        <w:rPr>
          <w:highlight w:val="green"/>
          <w:lang w:val="es-ES"/>
        </w:rPr>
        <w:t xml:space="preserve">Para septiembre de 2020, la Organización Mundial de la Salud (OMS) actualizó sus códigos de clasificación internacional de enfermedades para incluir una nueva condición post-COVID </w:t>
      </w:r>
      <w:r w:rsidR="00FE7583" w:rsidRPr="00FE7583">
        <w:rPr>
          <w:highlight w:val="green"/>
          <w:lang w:val="es-ES"/>
        </w:rPr>
        <w:fldChar w:fldCharType="begin"/>
      </w:r>
      <w:r w:rsidR="00FE7583" w:rsidRPr="00FE7583">
        <w:rPr>
          <w:highlight w:val="green"/>
          <w:lang w:val="es-ES"/>
        </w:rPr>
        <w:instrText xml:space="preserve"> ADDIN ZOTERO_ITEM CSL_CITATION {"citationID":"r3vwXtPF","properties":{"formattedCitation":"[4]","plainCitation":"[4]","noteIndex":0},"citationItems":[{"id":1080,"uris":["http://zotero.org/users/7006471/items/IVLC2Q5N"],"itemData":{"id":1080,"type":"webpage","abstract":"During the first wave of the global COVID-19 pandemic in 2020 reports began to emerge that some patients had persistent symptoms weeks or months following SARS-CoV-2 infection despite having laboratory recovery of acute disease.","language":"en","title":"Post COVID-19 condition","URL":"https://www.who.int/teams/health-care-readiness/post-covid-19-condition","accessed":{"date-parts":[["2024",12,31]]}}}],"schema":"https://github.com/citation-style-language/schema/raw/master/csl-citation.json"} </w:instrText>
      </w:r>
      <w:r w:rsidR="00FE7583" w:rsidRPr="00FE7583">
        <w:rPr>
          <w:highlight w:val="green"/>
          <w:lang w:val="es-ES"/>
        </w:rPr>
        <w:fldChar w:fldCharType="separate"/>
      </w:r>
      <w:r w:rsidR="00FE7583" w:rsidRPr="00FE7583">
        <w:rPr>
          <w:noProof/>
          <w:highlight w:val="green"/>
          <w:lang w:val="es-ES"/>
        </w:rPr>
        <w:t>[4]</w:t>
      </w:r>
      <w:r w:rsidR="00FE7583" w:rsidRPr="00FE7583">
        <w:rPr>
          <w:highlight w:val="green"/>
          <w:lang w:val="es-ES"/>
        </w:rPr>
        <w:fldChar w:fldCharType="end"/>
      </w:r>
      <w:r w:rsidR="00FE7583" w:rsidRPr="00FE7583">
        <w:rPr>
          <w:highlight w:val="green"/>
          <w:lang w:val="es-ES"/>
        </w:rPr>
        <w:t>.</w:t>
      </w:r>
      <w:r w:rsidR="00FE7583">
        <w:rPr>
          <w:lang w:val="es-ES"/>
        </w:rPr>
        <w:t xml:space="preserve"> </w:t>
      </w:r>
    </w:p>
    <w:bookmarkEnd w:id="85"/>
    <w:p w14:paraId="4D0FDF14" w14:textId="3072B0D6" w:rsidR="001511FE" w:rsidRPr="00EE600E" w:rsidRDefault="001511FE" w:rsidP="0048664E">
      <w:pPr>
        <w:spacing w:after="120" w:line="240" w:lineRule="auto"/>
        <w:ind w:left="0" w:hanging="2"/>
        <w:rPr>
          <w:lang w:val="es-ES"/>
        </w:rPr>
      </w:pPr>
      <w:r w:rsidRPr="00EE600E">
        <w:rPr>
          <w:lang w:val="es-ES"/>
        </w:rPr>
        <w:t xml:space="preserve">La </w:t>
      </w:r>
      <w:bookmarkStart w:id="88" w:name="OLE_LINK13"/>
      <w:r w:rsidRPr="00EE600E">
        <w:rPr>
          <w:lang w:val="es-ES"/>
        </w:rPr>
        <w:t xml:space="preserve">COVID persistente </w:t>
      </w:r>
      <w:bookmarkEnd w:id="88"/>
      <w:r w:rsidRPr="00EE600E">
        <w:rPr>
          <w:lang w:val="es-ES"/>
        </w:rPr>
        <w:t xml:space="preserve">(en inglés también denominada </w:t>
      </w:r>
      <w:r w:rsidR="007C78B2" w:rsidRPr="00EE600E">
        <w:rPr>
          <w:i/>
          <w:iCs/>
          <w:lang w:val="es-ES"/>
        </w:rPr>
        <w:t xml:space="preserve">Long COVID  o </w:t>
      </w:r>
      <w:r w:rsidRPr="00EE600E">
        <w:rPr>
          <w:i/>
          <w:iCs/>
          <w:lang w:val="es-ES"/>
        </w:rPr>
        <w:t>post-COVID condition</w:t>
      </w:r>
      <w:r w:rsidR="007C78B2" w:rsidRPr="00EE600E">
        <w:rPr>
          <w:lang w:val="es-ES"/>
        </w:rPr>
        <w:t>, en adelante</w:t>
      </w:r>
      <w:r w:rsidR="00E12943" w:rsidRPr="00EE600E">
        <w:rPr>
          <w:lang w:val="es-ES"/>
        </w:rPr>
        <w:t>, en este texto,</w:t>
      </w:r>
      <w:r w:rsidR="007C78B2" w:rsidRPr="00EE600E">
        <w:rPr>
          <w:lang w:val="es-ES"/>
        </w:rPr>
        <w:t xml:space="preserve"> PCC</w:t>
      </w:r>
      <w:r w:rsidRPr="00EE600E">
        <w:rPr>
          <w:lang w:val="es-ES"/>
        </w:rPr>
        <w:t>) se define por</w:t>
      </w:r>
      <w:r w:rsidR="00FE7583">
        <w:rPr>
          <w:lang w:val="es-ES"/>
        </w:rPr>
        <w:t xml:space="preserve"> la</w:t>
      </w:r>
      <w:r w:rsidRPr="00EE600E">
        <w:rPr>
          <w:lang w:val="es-ES"/>
        </w:rPr>
        <w:t xml:space="preserve"> </w:t>
      </w:r>
      <w:r w:rsidR="00FE7583">
        <w:rPr>
          <w:lang w:val="es-ES"/>
        </w:rPr>
        <w:t xml:space="preserve">OMS </w:t>
      </w:r>
      <w:r w:rsidRPr="00EE600E">
        <w:rPr>
          <w:lang w:val="es-ES"/>
        </w:rPr>
        <w:t>como aquella condición que aparece en personas con un historial de infección probable o confirmada por el virus SARS-CoV-2, generalmente tres meses después del inicio, con síntomas que duran al menos dos meses y que no pueden ser explicados por un diagnóstico alternativo</w:t>
      </w:r>
      <w:r w:rsidR="00A372BB" w:rsidRPr="00EE600E">
        <w:rPr>
          <w:lang w:val="es-ES"/>
        </w:rPr>
        <w:t xml:space="preserve"> </w:t>
      </w:r>
      <w:r w:rsidR="00A372BB" w:rsidRPr="00EE600E">
        <w:rPr>
          <w:lang w:val="es-ES"/>
        </w:rPr>
        <w:fldChar w:fldCharType="begin"/>
      </w:r>
      <w:r w:rsidR="005E4DF7">
        <w:rPr>
          <w:lang w:val="es-ES"/>
        </w:rPr>
        <w:instrText xml:space="preserve"> ADDIN ZOTERO_ITEM CSL_CITATION {"citationID":"H2g3pmci","properties":{"formattedCitation":"[5]","plainCitation":"[5]","noteIndex":0},"citationItems":[{"id":971,"uris":["http://zotero.org/users/7006471/items/IN8HV96J"],"itemData":{"id":971,"type":"webpage","abstract":"Post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A372BB" w:rsidRPr="00EE600E">
        <w:rPr>
          <w:lang w:val="es-ES"/>
        </w:rPr>
        <w:fldChar w:fldCharType="separate"/>
      </w:r>
      <w:r w:rsidR="005E4DF7">
        <w:rPr>
          <w:noProof/>
          <w:lang w:val="es-ES"/>
        </w:rPr>
        <w:t>[5]</w:t>
      </w:r>
      <w:r w:rsidR="00A372BB" w:rsidRPr="00EE600E">
        <w:rPr>
          <w:lang w:val="es-ES"/>
        </w:rPr>
        <w:fldChar w:fldCharType="end"/>
      </w:r>
      <w:r w:rsidRPr="00EE600E">
        <w:rPr>
          <w:lang w:val="es-ES"/>
        </w:rPr>
        <w:t xml:space="preserve">. Los síntomas más comunes incluyen fatiga, dificultad para respirar y disfunción cognitiva, afectando la capacidad de pensamiento y memoria entre otras funciones. </w:t>
      </w:r>
      <w:r w:rsidRPr="00986AA5">
        <w:rPr>
          <w:highlight w:val="green"/>
          <w:lang w:val="es-ES"/>
        </w:rPr>
        <w:t>Además, también pueden presentarse otros síntomas que impactan</w:t>
      </w:r>
      <w:r w:rsidR="00B52237" w:rsidRPr="00986AA5">
        <w:rPr>
          <w:highlight w:val="green"/>
          <w:lang w:val="es-ES"/>
        </w:rPr>
        <w:t xml:space="preserve"> en</w:t>
      </w:r>
      <w:r w:rsidRPr="00986AA5">
        <w:rPr>
          <w:highlight w:val="green"/>
          <w:lang w:val="es-ES"/>
        </w:rPr>
        <w:t xml:space="preserve"> la vida diaria, como trastornos relacionados con ansieda</w:t>
      </w:r>
      <w:r w:rsidR="00B52237" w:rsidRPr="00986AA5">
        <w:rPr>
          <w:highlight w:val="green"/>
          <w:lang w:val="es-ES"/>
        </w:rPr>
        <w:t>d o</w:t>
      </w:r>
      <w:r w:rsidRPr="00986AA5">
        <w:rPr>
          <w:highlight w:val="green"/>
          <w:lang w:val="es-ES"/>
        </w:rPr>
        <w:t xml:space="preserve"> depresión, entre otros</w:t>
      </w:r>
      <w:r w:rsidR="004367BA" w:rsidRPr="00986AA5">
        <w:rPr>
          <w:highlight w:val="green"/>
          <w:lang w:val="es-ES"/>
        </w:rPr>
        <w:t xml:space="preserve"> </w:t>
      </w:r>
      <w:r w:rsidR="004367BA" w:rsidRPr="00986AA5">
        <w:rPr>
          <w:highlight w:val="green"/>
          <w:lang w:val="es-ES"/>
        </w:rPr>
        <w:fldChar w:fldCharType="begin"/>
      </w:r>
      <w:r w:rsidR="005E4DF7">
        <w:rPr>
          <w:highlight w:val="green"/>
          <w:lang w:val="es-ES"/>
        </w:rPr>
        <w:instrText xml:space="preserve"> ADDIN ZOTERO_ITEM CSL_CITATION {"citationID":"sSZoeoHY","properties":{"formattedCitation":"[6]","plainCitation":"[6]","noteIndex":0},"citationItems":[{"id":986,"uris":["http://zotero.org/users/7006471/items/598HP9NH"],"itemData":{"id":986,"type":"article-journal","abstract":"OBJECTIVE: This meta-analysis aims to estimate the pooled prevalence of mental disorders among COVID-19 survivors.\nMETHODS: The databases Pubmed, Google Scholar, ScienceDirect, and medRxiv have been searched up to 1 August 2021 using COVID-19, survivors, mental disorders, and their related MeSH terms. The included studies were either cross-sectional, cohort, or case-control in design. Those studies included COVID-19 survivors after 14 or more days from their COVID-19 recovery and used validated questionnaires to assess their mental health outcomes. The random-effects model was used to pool the data from the incorporated studies. The heterogeneity was assessed using Cochran's Q heterogeneity test and I2 statistic.\nRESULTS: Twenty-seven studies were included in the data synthesis with a total sample size of 9605 COVID-19 survivors. The prevalence rates for Post-Traumatic Stress Disorder (PTSD), anxiety, psychological distress, depression, and sleeping disorders were 20% (95% CI = 16-24%), 22% (95% CI = 18-27%), 36% (95% CI = 22-51%), 21% (95% CI = 16-28%), and 35% (95% CI = 29-41%), respectively.\nCONCLUSIONS: Although we found high heterogeneity across the included studies, our meta-analysis provides evidence that there are psychological sequelae in COVID-19 survivors that require medical assiduity as well as further research on the matter.KEY POINTSIncreased prevalence of psychological sequelae among COVID-19 survivors.The prevalence of PTSD was 20% (95% CI = 16-24%) and of anxiety was 22% (95% CI = 18-27%) among COVID-19 survivors.The prevalence of psychological distress was 36% (95% CI = 22-51%), of depression was 21% (95% CI = 16-28%), and of sleep disorders was 35% (95% CI = 29-41%) among COVID-19 survivors.Future researches are recommended to search for effective and safe methods to mitigate the psychological sequelae in COVID-19 patients.","container-title":"International Journal of Psychiatry in Clinical Practice","DOI":"10.1080/13651501.2021.1993924","ISSN":"1471-1788","issue":"3","journalAbbreviation":"Int J Psychiatry Clin Pract","language":"eng","note":"PMID: 34709105","page":"234-243","source":"PubMed","title":"Meta-analysis of prevalence: the psychological sequelae among COVID-19 survivors","title-short":"Meta-analysis of prevalence","volume":"26","author":[{"family":"Khraisat","given":"Bann"},{"family":"Toubasi","given":"Ahmad"},{"family":"AlZoubi","given":"Lujain"},{"family":"Al-Sayegh","given":"Thuraya"},{"family":"Mansour","given":"Ahmad"}],"issued":{"date-parts":[["2022",9]]}}}],"schema":"https://github.com/citation-style-language/schema/raw/master/csl-citation.json"} </w:instrText>
      </w:r>
      <w:r w:rsidR="004367BA" w:rsidRPr="00986AA5">
        <w:rPr>
          <w:highlight w:val="green"/>
          <w:lang w:val="es-ES"/>
        </w:rPr>
        <w:fldChar w:fldCharType="separate"/>
      </w:r>
      <w:r w:rsidR="005E4DF7">
        <w:rPr>
          <w:noProof/>
          <w:highlight w:val="green"/>
          <w:lang w:val="es-ES"/>
        </w:rPr>
        <w:t>[6]</w:t>
      </w:r>
      <w:r w:rsidR="004367BA" w:rsidRPr="00986AA5">
        <w:rPr>
          <w:highlight w:val="green"/>
          <w:lang w:val="es-ES"/>
        </w:rPr>
        <w:fldChar w:fldCharType="end"/>
      </w:r>
      <w:r w:rsidRPr="00986AA5">
        <w:rPr>
          <w:highlight w:val="green"/>
          <w:lang w:val="es-ES"/>
        </w:rPr>
        <w:t xml:space="preserve">. </w:t>
      </w:r>
      <w:r w:rsidR="00FE7583" w:rsidRPr="00986AA5">
        <w:rPr>
          <w:highlight w:val="green"/>
          <w:lang w:val="es-ES"/>
        </w:rPr>
        <w:t xml:space="preserve">La PCC afecta aproximadamente al 10-20 % de las personas que han padecido COVID-19, independientemente de la gravedad inicial de la infección </w:t>
      </w:r>
      <w:r w:rsidR="00FE7583" w:rsidRPr="00986AA5">
        <w:rPr>
          <w:highlight w:val="green"/>
          <w:lang w:val="es-ES"/>
        </w:rPr>
        <w:fldChar w:fldCharType="begin"/>
      </w:r>
      <w:r w:rsidR="005E4DF7">
        <w:rPr>
          <w:highlight w:val="green"/>
          <w:lang w:val="es-ES"/>
        </w:rPr>
        <w:instrText xml:space="preserve"> ADDIN ZOTERO_ITEM CSL_CITATION {"citationID":"90golqo2","properties":{"formattedCitation":"[5]","plainCitation":"[5]","noteIndex":0},"citationItems":[{"id":971,"uris":["http://zotero.org/users/7006471/items/IN8HV96J"],"itemData":{"id":971,"type":"webpage","abstract":"Post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FE7583" w:rsidRPr="00986AA5">
        <w:rPr>
          <w:highlight w:val="green"/>
          <w:lang w:val="es-ES"/>
        </w:rPr>
        <w:fldChar w:fldCharType="separate"/>
      </w:r>
      <w:r w:rsidR="005E4DF7">
        <w:rPr>
          <w:noProof/>
          <w:highlight w:val="green"/>
          <w:lang w:val="es-ES"/>
        </w:rPr>
        <w:t>[5]</w:t>
      </w:r>
      <w:r w:rsidR="00FE7583" w:rsidRPr="00986AA5">
        <w:rPr>
          <w:highlight w:val="green"/>
          <w:lang w:val="es-ES"/>
        </w:rPr>
        <w:fldChar w:fldCharType="end"/>
      </w:r>
      <w:r w:rsidRPr="00986AA5">
        <w:rPr>
          <w:highlight w:val="green"/>
          <w:lang w:val="es-ES"/>
        </w:rPr>
        <w:t xml:space="preserve">, ya que puede afectar tanto a pacientes que tuvieron una forma leve o incluso asintomática, como a </w:t>
      </w:r>
      <w:r w:rsidR="00B52237" w:rsidRPr="00986AA5">
        <w:rPr>
          <w:highlight w:val="green"/>
          <w:lang w:val="es-ES"/>
        </w:rPr>
        <w:t xml:space="preserve">las personas que presentaron los </w:t>
      </w:r>
      <w:r w:rsidRPr="00986AA5">
        <w:rPr>
          <w:highlight w:val="green"/>
          <w:lang w:val="es-ES"/>
        </w:rPr>
        <w:t>casos más graves.</w:t>
      </w:r>
      <w:r w:rsidRPr="00EE600E">
        <w:rPr>
          <w:lang w:val="es-ES"/>
        </w:rPr>
        <w:t xml:space="preserve"> Además, afecta a todas las </w:t>
      </w:r>
      <w:r w:rsidR="00B52237" w:rsidRPr="00EE600E">
        <w:rPr>
          <w:lang w:val="es-ES"/>
        </w:rPr>
        <w:t>franjas etarias</w:t>
      </w:r>
      <w:r w:rsidRPr="00EE600E">
        <w:rPr>
          <w:lang w:val="es-ES"/>
        </w:rPr>
        <w:t>, siendo más frecuente en mujeres de mediana edad, impactando significativamente en la calidad de vida familiar, social y laboral</w:t>
      </w:r>
      <w:bookmarkEnd w:id="86"/>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{"citationID":"r9ZEwZIT","properties":{"formattedCitation":"[7]","plainCitation":"[7]","noteIndex":0},"citationItems":[{"id":988,"uris":["http://zotero.org/users/7006471/items/94PIQETG"],"itemData":{"id":988,"type":"article-journal","abstract":"OBJECTIVES: To assess the prevalence of and factors associated with post-coronavirus disease 2019 (COVID-19) syndrome 6 months after the onset.\nMETHODS: A bidirectional prospective study. Interviews investigated symptoms potentially associated with COVID-19 6 months after the disease onset of all consecutive adult inpatients and outpatients with COVID-19 attending Udine Hospital (Italy) from March to May 2020. IgG antibodies against Severe Acute Respiratory Syndrome Coronavirus 2 (SARS-CoV-2) were also evaluated 6 months after the onset of symptoms, at the time of the interview.\nRESULTS: A total of 599 individuals were included (320 female, 53.4%; mean age 53 years, SD 15.8) and interviewed 187 days (22 SD) after onset. The prevalence of post-COVID-19 syndrome was 40.2% (241/599). The presence of IgG antibodies was significantly associated with the occurrence of post-COVID-19 syndrome (OR 2.56, 95% CI 1.48-4.38, p 0.001) and median SARS-CoV-2 IgG titres were significantly higher in patients with post-COVID-19 syndrome than in patients without symptoms (42.1, IQR 17.1-78.4 vs. 29.1, IQR 12.1-54.2 kAU/L, p 0.004). Female gender (OR 1.55, 95% CI 1.05-2.27), a proportional increase in the number of symptoms at the onset of COVID-19 (OR 1.81, 95% CI 1.59-2.05) and ICU admission OR 3.10, 95% CI 1.18-8.11) were all independent risk factors for post-COVID-19 syndrome. The same predictors also emerged in a subgroup of 231 patients with the serological follow-up available at the time of the interview alongside the proportional increase in anti-SARS-CoV-2 IgG (OR 1.01, 95% CI 1.00-1.02, p 0.04).\nDISCUSSION: Prospective follow-up could be offered to specific subgroups of COVID-10 patients, to identify typical symptoms and persistently high anti-SARS-CoV-2 IgG titres as a means of early detection of post-COVID-19 long-term sequelae.","container-title":"Clinical Microbiology and Infection: The Official Publication of the European Society of Clinical Microbiology and Infectious Diseases","DOI":"10.1016/j.cmi.2021.05.033","ISSN":"1469-0691","issue":"10","journalAbbreviation":"Clin Microbiol Infect","language":"eng","note":"PMID: 34111579\nPMCID: PMC8180450","page":"1507-1513","source":"PubMed","title":"Post-COVID-19 symptoms 6 months after acute infection among hospitalized and non-hospitalized patients","volume":"27","author":[{"family":"Peghin","given":"Maddalena"},{"family":"Palese","given":"Alvisa"},{"family":"Venturini","given":"Margherita"},{"family":"De Martino","given":"Maria"},{"family":"Gerussi","given":"Valentina"},{"family":"Graziano","given":"Elena"},{"family":"Bontempo","given":"Giulia"},{"family":"Marrella","given":"Francesco"},{"family":"Tommasini","given":"Alberto"},{"family":"Fabris","given":"Martina"},{"family":"Curcio","given":"Francesco"},{"family":"Isola","given":"Miriam"},{"family":"Tascini","given":"Carlo"}],"issued":{"date-parts":[["2021",10]]}}}],"schema":"https://github.com/citation-style-language/schema/raw/master/csl-citation.json"} </w:instrText>
      </w:r>
      <w:r w:rsidR="00DF72A8" w:rsidRPr="00EE600E">
        <w:rPr>
          <w:lang w:val="es-ES"/>
        </w:rPr>
        <w:fldChar w:fldCharType="separate"/>
      </w:r>
      <w:r w:rsidR="005E4DF7">
        <w:rPr>
          <w:noProof/>
          <w:lang w:val="es-ES"/>
        </w:rPr>
        <w:t>[7]</w:t>
      </w:r>
      <w:r w:rsidR="00DF72A8" w:rsidRPr="00EE600E">
        <w:rPr>
          <w:lang w:val="es-ES"/>
        </w:rPr>
        <w:fldChar w:fldCharType="end"/>
      </w:r>
      <w:r w:rsidR="00A372BB" w:rsidRPr="00EE600E">
        <w:rPr>
          <w:lang w:val="es-ES"/>
        </w:rPr>
        <w:t>.</w:t>
      </w:r>
      <w:bookmarkEnd w:id="87"/>
    </w:p>
    <w:p w14:paraId="6452A748" w14:textId="7EDE5AD9" w:rsidR="001511FE" w:rsidRPr="00EE600E" w:rsidRDefault="001511FE" w:rsidP="0048664E">
      <w:pPr>
        <w:spacing w:after="120" w:line="240" w:lineRule="auto"/>
        <w:ind w:left="0" w:hanging="2"/>
        <w:rPr>
          <w:lang w:val="es-ES"/>
        </w:rPr>
      </w:pPr>
      <w:bookmarkStart w:id="89" w:name="_Toc186096476"/>
      <w:bookmarkStart w:id="90" w:name="_Toc186200104"/>
      <w:r w:rsidRPr="00286FA1">
        <w:rPr>
          <w:lang w:val="es-ES"/>
        </w:rPr>
        <w:t xml:space="preserve">Para reflejar la forma en que la COVID afecta el sistema nervioso, se ha acuñado el término “NeuroCOVID” </w:t>
      </w:r>
      <w:r w:rsidR="00404E87" w:rsidRPr="00286FA1">
        <w:rPr>
          <w:lang w:val="es-ES"/>
        </w:rPr>
        <w:t xml:space="preserve">el cual engloba  un conjunto de síntomas neurológicos, neuropsicológicos y neuropsiquiátricos persistentes durante más de 2 meses no justificados por otra causa neuropsicológica </w:t>
      </w:r>
      <w:r w:rsidR="004367BA" w:rsidRPr="00286FA1">
        <w:rPr>
          <w:lang w:val="es-ES"/>
        </w:rPr>
        <w:fldChar w:fldCharType="begin"/>
      </w:r>
      <w:r w:rsidR="005E4DF7">
        <w:rPr>
          <w:lang w:val="es-ES"/>
        </w:rPr>
        <w:instrText xml:space="preserve"> ADDIN ZOTERO_ITEM CSL_CITATION {"citationID":"AyUwk9Zu","properties":{"formattedCitation":"[8]","plainCitation":"[8]","noteIndex":0},"citationItems":[{"id":975,"uris":["http://zotero.org/users/7006471/items/B5I52ZS4"],"itemData":{"id":975,"type":"article-journal","container-title":"Irish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004367BA" w:rsidRPr="00286FA1">
        <w:rPr>
          <w:lang w:val="es-ES"/>
        </w:rPr>
        <w:fldChar w:fldCharType="separate"/>
      </w:r>
      <w:r w:rsidR="005E4DF7">
        <w:rPr>
          <w:noProof/>
          <w:lang w:val="es-ES"/>
        </w:rPr>
        <w:t>[8]</w:t>
      </w:r>
      <w:r w:rsidR="004367BA" w:rsidRPr="00286FA1">
        <w:rPr>
          <w:lang w:val="es-ES"/>
        </w:rPr>
        <w:fldChar w:fldCharType="end"/>
      </w:r>
      <w:r w:rsidRPr="00286FA1">
        <w:rPr>
          <w:lang w:val="es-ES"/>
        </w:rPr>
        <w:t>. Estos síntomas son particularmente incapacitantes y se ha observado que la disfunción cognitiva post-COVID, a menudo descrita como "niebla mental", incluye déficits</w:t>
      </w:r>
      <w:r w:rsidRPr="00EE600E">
        <w:rPr>
          <w:lang w:val="es-ES"/>
        </w:rPr>
        <w:t xml:space="preserve"> en la memoria, la atención, las funciones ejecutivas y la fluidez verbal. Si bien algunos estudios han vinculado estas quejas subjetivas con déficits cognitivos objetivos</w:t>
      </w:r>
      <w:r w:rsidR="00CB3536" w:rsidRPr="00EE600E">
        <w:rPr>
          <w:lang w:val="es-ES"/>
        </w:rPr>
        <w:t xml:space="preserve"> </w:t>
      </w:r>
      <w:r w:rsidR="00CB3536" w:rsidRPr="00EE600E">
        <w:rPr>
          <w:lang w:val="es-ES"/>
        </w:rPr>
        <w:fldChar w:fldCharType="begin"/>
      </w:r>
      <w:r w:rsidR="005E4DF7">
        <w:rPr>
          <w:lang w:val="es-ES"/>
        </w:rPr>
        <w:instrText xml:space="preserve"> ADDIN ZOTERO_ITEM CSL_CITATION {"citationID":"cBLh7Aiz","properties":{"formattedCitation":"[9]","plainCitation":"[9]","noteIndex":0},"citationItems":[{"id":1024,"uris":["http://zotero.org/users/7006471/items/JN9H4JC7"],"itemData":{"id":1024,"type":"article-journal","abstract":"BACKGROUND: While much of the scientific focus thus far has been on cognitive sequelae in patients with severe COVID-19, subjective cognitive complaints are being reported across the spectrum of disease severity, with recent studies beginning to corroborate patients' perceived deficits. In response to this, the aims of this study were to (1) explore the frequency of impaired performance across cognitive domains in post-COVID patients with subjective complaints and (2) uncover whether impairment existed within a single domain or across multiple.\nMETHODS: Sixty-three patients with subjective cognitive complaints post-COVID were assessed with a comprehensive protocol consisting of various neuropsychological tests and mood measures. Cognitive test performance was transformed into T scores and classified based on recommended guidelines. After performing a principal component analysis to define cognitive domain factors, distributions of test scores within and across domains were analyzed.\nRESULTS: Results revealed pervasive impact on attention abilities, both as the singularly affected domain (19% of single-domain impairment) as well as coupled with decreased performance in executive functions, learning, and long-term memory. These salient attentional and associated executive deficits were largely unrelated to clinical factors such as hospitalization, disease duration, biomarkers, or affective measures.\nDISCUSSION: These findings stress the importance of comprehensive evaluation and intervention to address cognitive sequelae in post-COVID patients of varying disease courses, not just those who were hospitalized or experienced severe symptoms. Future studies should investigate to what extent these cognitive abilities are recuperated over time as well as employ neuroimaging techniques to uncover underlying mechanisms of neural damage.","container-title":"Brain and Behavior","DOI":"10.1002/brb3.2508","ISSN":"2162-3279","issue":"3","journalAbbreviation":"Brain Behav","language":"eng","note":"PMID: 35137561\nPMCID: PMC8933779","page":"e2508","source":"PubMed","title":"Neuropsychological deficits in patients with cognitive complaints after COVID-19","volume":"12","author":[{"family":"García-Sánchez","given":"Carmen"},{"family":"Calabria","given":"Marco"},{"family":"Grunden","given":"Nicholas"},{"family":"Pons","given":"Catalina"},{"family":"Arroyo","given":"Juan Antonio"},{"family":"Gómez-Anson","given":"Beatriz"},{"family":"Lleó","given":"Alberto"},{"family":"Alcolea","given":"Daniel"},{"family":"Belvís","given":"Roberto"},{"family":"Morollón","given":"Noemí"},{"family":"Mur","given":"Isabel"},{"family":"Pomar","given":"Virginia"},{"family":"Domingo","given":"Pere"}],"issued":{"date-parts":[["2022",3]]}}}],"schema":"https://github.com/citation-style-language/schema/raw/master/csl-citation.json"} </w:instrText>
      </w:r>
      <w:r w:rsidR="00CB3536" w:rsidRPr="00EE600E">
        <w:rPr>
          <w:lang w:val="es-ES"/>
        </w:rPr>
        <w:fldChar w:fldCharType="separate"/>
      </w:r>
      <w:r w:rsidR="005E4DF7">
        <w:rPr>
          <w:noProof/>
          <w:lang w:val="es-ES"/>
        </w:rPr>
        <w:t>[9]</w:t>
      </w:r>
      <w:r w:rsidR="00CB3536" w:rsidRPr="00EE600E">
        <w:rPr>
          <w:lang w:val="es-ES"/>
        </w:rPr>
        <w:fldChar w:fldCharType="end"/>
      </w:r>
      <w:r w:rsidRPr="00EE600E">
        <w:rPr>
          <w:lang w:val="es-ES"/>
        </w:rPr>
        <w:t>, otros no han encontrado esta asociación</w:t>
      </w:r>
      <w:r w:rsidR="00CB3536" w:rsidRPr="00EE600E">
        <w:rPr>
          <w:lang w:val="es-ES"/>
        </w:rPr>
        <w:t xml:space="preserve"> </w:t>
      </w:r>
      <w:r w:rsidR="0035130E" w:rsidRPr="00EE600E">
        <w:rPr>
          <w:lang w:val="es-ES"/>
        </w:rPr>
        <w:fldChar w:fldCharType="begin"/>
      </w:r>
      <w:r w:rsidR="005E4DF7">
        <w:rPr>
          <w:lang w:val="es-ES"/>
        </w:rPr>
        <w:instrText xml:space="preserve"> ADDIN ZOTERO_ITEM CSL_CITATION {"citationID":"KFxsNJK4","properties":{"formattedCitation":"[10]","plainCitation":"[10]","noteIndex":0},"citationItems":[{"id":1021,"uris":["http://zotero.org/users/7006471/items/N2IGJIMQ"],"itemData":{"id":1021,"type":"article-journal","abstract":"BACKGROUND: Coronavirus disease 2019 (COVID-19) patients present long-lasting physical and neuropsychological impairment, which may require rehabilitation.\nOBJECTIVES: The current cross-sectional study characterizes post COVID-19 sequelae and persistent symptoms in patients in an outpatient rehabilitation program.\nMETHODS: Thirty patients [16 post-ICU and 14 non-ICU; median age = 54(43.8-62) years; 19 men] presenting sequelae and/or persistent symptoms (&gt;3 months after acute COVID-19) were selected of 41 patients referred for neurorehabilitation. Patients underwent physical, neuropsychological and respiratory evaluation and assessment of impact of fatigue and quality of life.\nRESULTS: The main reasons for referral to rehabilitation were: fatigue (86.6%), dyspnea (66.7%), subjective cognitive impairment (46.7%) and neurological sequelae (33.3%). Post-ICU patient presented sequelae of critical illness myopathy and polyneuropathy, stroke and encephalopathy and lower forced vital capacity compared to non-ICU patients. Cognitive impairment was found in 63.3% of patients, with a similar profile in both sub-groups. Increased physical fatigue, anxiety and depression and low quality of life were prevalent irrespective of acute COVID-19 severity.\nCONCLUSIONS: The variability of post COVID-19 physical and neuropsychological impairment requires a complex screening process both in ICU and non-ICU patients. The high impact of persistent symptoms on daily life activities and quality of life, regardless of acute infection severity, indicate need for rehabilitation.","container-title":"NeuroRehabilitation","DOI":"10.3233/NRE-210025","ISSN":"1878-6448","issue":"4","journalAbbreviation":"NeuroRehabilitation","language":"eng","note":"PMID: 33998551","page":"469-480","source":"PubMed","title":"What's going on following acute covid-19? Clinical characteristics of patients in an out-patient rehabilitation program","title-short":"What's going on following acute covid-19?","volume":"48","author":[{"family":"Albu","given":"Sergiu"},{"family":"Zozaya","given":"Nicolás Rivas"},{"family":"Murillo","given":"Narda"},{"family":"García-Molina","given":"Alberto"},{"family":"Chacón","given":"Cristian Andrés Figueroa"},{"family":"Kumru","given":"Hatice"}],"issued":{"date-parts":[["2021"]]}}}],"schema":"https://github.com/citation-style-language/schema/raw/master/csl-citation.json"} </w:instrText>
      </w:r>
      <w:r w:rsidR="0035130E" w:rsidRPr="00EE600E">
        <w:rPr>
          <w:lang w:val="es-ES"/>
        </w:rPr>
        <w:fldChar w:fldCharType="separate"/>
      </w:r>
      <w:r w:rsidR="005E4DF7">
        <w:rPr>
          <w:noProof/>
          <w:lang w:val="es-ES"/>
        </w:rPr>
        <w:t>[10]</w:t>
      </w:r>
      <w:r w:rsidR="0035130E" w:rsidRPr="00EE600E">
        <w:rPr>
          <w:lang w:val="es-ES"/>
        </w:rPr>
        <w:fldChar w:fldCharType="end"/>
      </w:r>
      <w:r w:rsidRPr="00EE600E">
        <w:rPr>
          <w:lang w:val="es-ES"/>
        </w:rPr>
        <w:t>, lo que resalta la necesidad de investigaciones adicionales</w:t>
      </w:r>
      <w:r w:rsidR="00DF72A8" w:rsidRPr="00EE600E">
        <w:rPr>
          <w:lang w:val="es-ES"/>
        </w:rPr>
        <w:t xml:space="preserve"> </w:t>
      </w:r>
      <w:r w:rsidR="00DF72A8" w:rsidRPr="00EE600E">
        <w:rPr>
          <w:lang w:val="es-ES"/>
        </w:rPr>
        <w:fldChar w:fldCharType="begin"/>
      </w:r>
      <w:r w:rsidR="00AB0A71">
        <w:rPr>
          <w:lang w:val="es-ES"/>
        </w:rPr>
        <w:instrText xml:space="preserve"> ADDIN ZOTERO_ITEM CSL_CITATION {"citationID":"oyZBs7D8","properties":{"formattedCitation":"[3]","plainCitation":"[3]","noteIndex":0},"citationItems":[{"id":982,"uris":["http://zotero.org/users/7006471/items/RRME8QAK"],"itemData":{"id":982,"type":"article-journal","abstract":"COVID-19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DF72A8" w:rsidRPr="00EE600E">
        <w:rPr>
          <w:lang w:val="es-ES"/>
        </w:rPr>
        <w:fldChar w:fldCharType="separate"/>
      </w:r>
      <w:r w:rsidR="00AB0A71">
        <w:rPr>
          <w:noProof/>
          <w:lang w:val="es-ES"/>
        </w:rPr>
        <w:t>[3]</w:t>
      </w:r>
      <w:r w:rsidR="00DF72A8" w:rsidRPr="00EE600E">
        <w:rPr>
          <w:lang w:val="es-ES"/>
        </w:rPr>
        <w:fldChar w:fldCharType="end"/>
      </w:r>
      <w:r w:rsidRPr="00EE600E">
        <w:rPr>
          <w:lang w:val="es-ES"/>
        </w:rPr>
        <w:t xml:space="preserve">. Un aspecto crucial es que la mayoría de los estudios se han centrado en pacientes </w:t>
      </w:r>
      <w:r w:rsidR="00B52237" w:rsidRPr="00EE600E">
        <w:rPr>
          <w:lang w:val="es-ES"/>
        </w:rPr>
        <w:t>que tuvieron un ingreso hospitalario</w:t>
      </w:r>
      <w:r w:rsidRPr="00EE600E">
        <w:rPr>
          <w:lang w:val="es-ES"/>
        </w:rPr>
        <w:t xml:space="preserve">, dejando una brecha de conocimiento importante sobre </w:t>
      </w:r>
      <w:r w:rsidR="00B52237" w:rsidRPr="00EE600E">
        <w:rPr>
          <w:lang w:val="es-ES"/>
        </w:rPr>
        <w:t>quienes</w:t>
      </w:r>
      <w:r w:rsidRPr="00EE600E">
        <w:rPr>
          <w:lang w:val="es-ES"/>
        </w:rPr>
        <w:t xml:space="preserve"> padecieron formas leves de la infección</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{"citationID":"KoEUzm2t","properties":{"formattedCitation":"[11]","plainCitation":"[11]","noteIndex":0},"citationItems":[{"id":965,"uris":["http://zotero.org/users/7006471/items/6P8PR9PT"],"itemData":{"id":965,"type":"article-journal","abstract":"The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DF72A8" w:rsidRPr="00EE600E">
        <w:rPr>
          <w:lang w:val="es-ES"/>
        </w:rPr>
        <w:fldChar w:fldCharType="separate"/>
      </w:r>
      <w:r w:rsidR="005E4DF7">
        <w:rPr>
          <w:noProof/>
          <w:lang w:val="es-ES"/>
        </w:rPr>
        <w:t>[11]</w:t>
      </w:r>
      <w:r w:rsidR="00DF72A8" w:rsidRPr="00EE600E">
        <w:rPr>
          <w:lang w:val="es-ES"/>
        </w:rPr>
        <w:fldChar w:fldCharType="end"/>
      </w:r>
      <w:r w:rsidRPr="00EE600E">
        <w:rPr>
          <w:lang w:val="es-ES"/>
        </w:rPr>
        <w:t>.</w:t>
      </w:r>
      <w:bookmarkEnd w:id="89"/>
      <w:bookmarkEnd w:id="90"/>
      <w:r w:rsidRPr="00EE600E">
        <w:rPr>
          <w:lang w:val="es-ES"/>
        </w:rPr>
        <w:t xml:space="preserve"> </w:t>
      </w:r>
    </w:p>
    <w:p w14:paraId="591CD372" w14:textId="7543FDCF" w:rsidR="001511FE" w:rsidRPr="00EE600E" w:rsidRDefault="001511FE" w:rsidP="0048664E">
      <w:pPr>
        <w:spacing w:after="120" w:line="240" w:lineRule="auto"/>
        <w:ind w:left="0" w:hanging="2"/>
        <w:rPr>
          <w:lang w:val="es-ES"/>
        </w:rPr>
      </w:pPr>
      <w:bookmarkStart w:id="91" w:name="_Toc186096477"/>
      <w:bookmarkStart w:id="92" w:name="_Toc186200105"/>
      <w:r w:rsidRPr="00EE600E">
        <w:rPr>
          <w:lang w:val="es-ES"/>
        </w:rPr>
        <w:t>Por otra parte, también se han descrito otras complicaciones neurológicas y neuropsiquiátricas de la COVID-19, como dolores de cabeza, síndrome de Guillain-Barré, temblores y ataxia, y se ha propuesto que estos síntomas pu</w:t>
      </w:r>
      <w:r w:rsidR="00CF6E33" w:rsidRPr="00EE600E">
        <w:rPr>
          <w:lang w:val="es-ES"/>
        </w:rPr>
        <w:t>ede</w:t>
      </w:r>
      <w:r w:rsidRPr="00EE600E">
        <w:rPr>
          <w:lang w:val="es-ES"/>
        </w:rPr>
        <w:t xml:space="preserve">n estar relacionados con la invasión directa del virus </w:t>
      </w:r>
      <w:r w:rsidR="00CF6E33" w:rsidRPr="00EE600E">
        <w:rPr>
          <w:lang w:val="es-ES"/>
        </w:rPr>
        <w:t>a</w:t>
      </w:r>
      <w:r w:rsidRPr="00EE600E">
        <w:rPr>
          <w:lang w:val="es-ES"/>
        </w:rPr>
        <w:t>l sistema nervioso o con la respuesta inflamatoria sistémica exacerbada</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{"citationID":"eTr3cJ91","properties":{"formattedCitation":"[12]","plainCitation":"[12]","noteIndex":0},"citationItems":[{"id":991,"uris":["http://zotero.org/users/7006471/items/PI8NKK5I"],"itemData":{"id":991,"type":"article-journal","container-title":"JAMA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DF72A8" w:rsidRPr="00EE600E">
        <w:rPr>
          <w:lang w:val="es-ES"/>
        </w:rPr>
        <w:fldChar w:fldCharType="separate"/>
      </w:r>
      <w:r w:rsidR="005E4DF7">
        <w:rPr>
          <w:noProof/>
          <w:lang w:val="es-ES"/>
        </w:rPr>
        <w:t>[12]</w:t>
      </w:r>
      <w:r w:rsidR="00DF72A8" w:rsidRPr="00EE600E">
        <w:rPr>
          <w:lang w:val="es-ES"/>
        </w:rPr>
        <w:fldChar w:fldCharType="end"/>
      </w:r>
      <w:r w:rsidRPr="00EE600E">
        <w:rPr>
          <w:lang w:val="es-ES"/>
        </w:rPr>
        <w:t>. Esta posible invasión podría generar la presencia de biomarcadores derivados tanto de cambios funcionales y estructurales en el cerebro y de estructuras relacionadas (como la retina), así como otros indicadores indirectos (como aquellos provenientes de la respuesta inflamatoria o de alteraciones en el sistema inmunológico)</w:t>
      </w:r>
      <w:r w:rsidR="00DF72A8" w:rsidRPr="00EE600E">
        <w:rPr>
          <w:lang w:val="es-ES"/>
        </w:rPr>
        <w:t xml:space="preserve"> </w:t>
      </w:r>
      <w:r w:rsidR="00DF72A8" w:rsidRPr="00EE600E">
        <w:rPr>
          <w:lang w:val="es-ES"/>
        </w:rPr>
        <w:fldChar w:fldCharType="begin"/>
      </w:r>
      <w:r w:rsidR="005E4DF7">
        <w:rPr>
          <w:lang w:val="es-ES"/>
        </w:rPr>
        <w:instrText xml:space="preserve"> ADDIN ZOTERO_ITEM CSL_CITATION {"citationID":"YoLlpBXj","properties":{"formattedCitation":"[13]","plainCitation":"[13]","noteIndex":0},"citationItems":[{"id":994,"uris":["http://zotero.org/users/7006471/items/FCUMEY93"],"itemData":{"id":994,"type":"article-journal","abstract":"BACKGROUND: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DF72A8" w:rsidRPr="00EE600E">
        <w:rPr>
          <w:lang w:val="es-ES"/>
        </w:rPr>
        <w:fldChar w:fldCharType="separate"/>
      </w:r>
      <w:r w:rsidR="005E4DF7">
        <w:rPr>
          <w:noProof/>
          <w:lang w:val="es-ES"/>
        </w:rPr>
        <w:t>[13]</w:t>
      </w:r>
      <w:r w:rsidR="00DF72A8" w:rsidRPr="00EE600E">
        <w:rPr>
          <w:lang w:val="es-ES"/>
        </w:rPr>
        <w:fldChar w:fldCharType="end"/>
      </w:r>
      <w:r w:rsidRPr="00EE600E">
        <w:rPr>
          <w:lang w:val="es-ES"/>
        </w:rPr>
        <w:t>.</w:t>
      </w:r>
      <w:bookmarkEnd w:id="91"/>
      <w:bookmarkEnd w:id="92"/>
      <w:r w:rsidRPr="00EE600E">
        <w:rPr>
          <w:lang w:val="es-ES"/>
        </w:rPr>
        <w:t xml:space="preserve"> </w:t>
      </w:r>
    </w:p>
    <w:p w14:paraId="3FC85581" w14:textId="5E1B3B2C" w:rsidR="004C6E8E" w:rsidRPr="00EE600E" w:rsidRDefault="001511FE" w:rsidP="0048664E">
      <w:pPr>
        <w:spacing w:after="120" w:line="240" w:lineRule="auto"/>
        <w:ind w:left="0" w:hanging="2"/>
        <w:rPr>
          <w:highlight w:val="yellow"/>
          <w:lang w:val="es-ES"/>
        </w:rPr>
      </w:pPr>
      <w:bookmarkStart w:id="93" w:name="_Toc186096478"/>
      <w:bookmarkStart w:id="94" w:name="_Toc186200106"/>
      <w:r w:rsidRPr="00EE600E">
        <w:rPr>
          <w:lang w:val="es-ES"/>
        </w:rPr>
        <w:t xml:space="preserve">En el desarrollo de este </w:t>
      </w:r>
      <w:r w:rsidR="00C52555" w:rsidRPr="00EE600E">
        <w:rPr>
          <w:lang w:val="es-ES"/>
        </w:rPr>
        <w:t>trabajo de fin de máster (TFM)</w:t>
      </w:r>
      <w:r w:rsidRPr="00EE600E">
        <w:rPr>
          <w:lang w:val="es-ES"/>
        </w:rPr>
        <w:t xml:space="preserve">, buscamos generar un instrumento de cribado, que incorpore tanto variables </w:t>
      </w:r>
      <w:r w:rsidR="00CF6E33" w:rsidRPr="00EE600E">
        <w:rPr>
          <w:lang w:val="es-ES"/>
        </w:rPr>
        <w:t xml:space="preserve">sociodemográficas como </w:t>
      </w:r>
      <w:r w:rsidRPr="00EE600E">
        <w:rPr>
          <w:lang w:val="es-ES"/>
        </w:rPr>
        <w:t xml:space="preserve">neuropsicológicas, y que permita una clasificación rápida de pacientes con </w:t>
      </w:r>
      <w:r w:rsidR="0035130E" w:rsidRPr="00EE600E">
        <w:rPr>
          <w:lang w:val="es-ES"/>
        </w:rPr>
        <w:t>PCC</w:t>
      </w:r>
      <w:r w:rsidR="00B52237" w:rsidRPr="00EE600E">
        <w:rPr>
          <w:lang w:val="es-ES"/>
        </w:rPr>
        <w:t xml:space="preserve"> con o sin déficits cognitivos</w:t>
      </w:r>
      <w:r w:rsidRPr="00EE600E">
        <w:rPr>
          <w:lang w:val="es-ES"/>
        </w:rPr>
        <w:t xml:space="preserve">. Además, buscamos comprender el peso específico de cada una de las variables para facilitar su uso en </w:t>
      </w:r>
      <w:r w:rsidR="0035130E" w:rsidRPr="00EE600E">
        <w:rPr>
          <w:lang w:val="es-ES"/>
        </w:rPr>
        <w:t xml:space="preserve">el </w:t>
      </w:r>
      <w:r w:rsidRPr="00EE600E">
        <w:rPr>
          <w:lang w:val="es-ES"/>
        </w:rPr>
        <w:t xml:space="preserve">diagnóstico temprano o en el seguimiento de pacientes </w:t>
      </w:r>
      <w:r w:rsidR="00B52237" w:rsidRPr="00EE600E">
        <w:rPr>
          <w:lang w:val="es-ES"/>
        </w:rPr>
        <w:t>que puedan sufrir esta presentación de la enfermedad</w:t>
      </w:r>
      <w:r w:rsidRPr="00EE600E">
        <w:rPr>
          <w:lang w:val="es-ES"/>
        </w:rPr>
        <w:t xml:space="preserve">. Finalmente, conocer la aportación de cada aspecto neuropsicológico mediante el modelado de las variables, puede permitir su uso para optimizar la atención, el seguimiento y la implementación de estrategias específicas de rehabilitación cognitiva previniendo el deterioro cognitivo en pacientes con </w:t>
      </w:r>
      <w:r w:rsidR="0035130E" w:rsidRPr="00EE600E">
        <w:rPr>
          <w:lang w:val="es-ES"/>
        </w:rPr>
        <w:t>PCC</w:t>
      </w:r>
      <w:r w:rsidR="00B52237" w:rsidRPr="00EE600E">
        <w:rPr>
          <w:lang w:val="es-ES"/>
        </w:rPr>
        <w:t>,</w:t>
      </w:r>
      <w:r w:rsidRPr="00EE600E">
        <w:rPr>
          <w:lang w:val="es-ES"/>
        </w:rPr>
        <w:t xml:space="preserve"> mejorando su bienestar y calidad de vida.</w:t>
      </w:r>
      <w:bookmarkEnd w:id="93"/>
      <w:bookmarkEnd w:id="94"/>
    </w:p>
    <w:p w14:paraId="207F17AC" w14:textId="69691DC9" w:rsidR="004C6E8E" w:rsidRPr="00EE600E" w:rsidRDefault="00C7175D" w:rsidP="0048664E">
      <w:pPr>
        <w:pStyle w:val="Ttol2"/>
        <w:numPr>
          <w:ilvl w:val="1"/>
          <w:numId w:val="6"/>
        </w:numPr>
        <w:spacing w:after="120" w:line="240" w:lineRule="auto"/>
        <w:ind w:left="0" w:hanging="2"/>
        <w:rPr>
          <w:lang w:val="es-ES"/>
        </w:rPr>
      </w:pPr>
      <w:bookmarkStart w:id="95" w:name="_Toc186096479"/>
      <w:bookmarkStart w:id="96" w:name="_Toc186200107"/>
      <w:bookmarkStart w:id="97" w:name="_Toc186200520"/>
      <w:bookmarkStart w:id="98" w:name="_Toc186545166"/>
      <w:r w:rsidRPr="00EE600E">
        <w:rPr>
          <w:lang w:val="es-ES"/>
        </w:rPr>
        <w:t>Obje</w:t>
      </w:r>
      <w:r w:rsidR="002A345C" w:rsidRPr="00EE600E">
        <w:rPr>
          <w:lang w:val="es-ES"/>
        </w:rPr>
        <w:t>tivo</w:t>
      </w:r>
      <w:r w:rsidR="0008199C" w:rsidRPr="00EE600E">
        <w:rPr>
          <w:lang w:val="es-ES"/>
        </w:rPr>
        <w:t>s</w:t>
      </w:r>
      <w:bookmarkEnd w:id="95"/>
      <w:bookmarkEnd w:id="96"/>
      <w:bookmarkEnd w:id="97"/>
      <w:bookmarkEnd w:id="98"/>
    </w:p>
    <w:p w14:paraId="010FE52D" w14:textId="77777777" w:rsidR="002A345C" w:rsidRPr="00EE600E" w:rsidRDefault="002A345C" w:rsidP="00194AA9">
      <w:pPr>
        <w:ind w:left="0" w:hanging="2"/>
        <w:rPr>
          <w:i/>
          <w:iCs/>
          <w:lang w:val="es-ES"/>
        </w:rPr>
      </w:pPr>
      <w:bookmarkStart w:id="99" w:name="_Toc179823457"/>
      <w:bookmarkStart w:id="100" w:name="_Toc186200108"/>
      <w:bookmarkStart w:id="101" w:name="_Toc186200521"/>
      <w:bookmarkStart w:id="102" w:name="_Hlk184375342"/>
      <w:bookmarkStart w:id="103" w:name="_Toc186096489"/>
      <w:bookmarkStart w:id="104" w:name="OLE_LINK25"/>
      <w:r w:rsidRPr="00EE600E">
        <w:rPr>
          <w:i/>
          <w:iCs/>
          <w:lang w:val="es-ES"/>
        </w:rPr>
        <w:t>a. Objetivo general.</w:t>
      </w:r>
      <w:bookmarkEnd w:id="99"/>
      <w:bookmarkEnd w:id="100"/>
      <w:bookmarkEnd w:id="101"/>
    </w:p>
    <w:p w14:paraId="59D79C4E" w14:textId="0636EE46" w:rsidR="002A345C" w:rsidRPr="00EE600E" w:rsidRDefault="002A345C" w:rsidP="002A345C">
      <w:pPr>
        <w:ind w:left="0" w:hanging="2"/>
        <w:rPr>
          <w:lang w:val="es-ES"/>
        </w:rPr>
      </w:pPr>
      <w:bookmarkStart w:id="105" w:name="_Toc186200109"/>
      <w:r w:rsidRPr="00EE600E">
        <w:rPr>
          <w:lang w:val="es-ES"/>
        </w:rPr>
        <w:t xml:space="preserve">- Desarrollar un instrumento de cribado breve que, teniendo como base </w:t>
      </w:r>
      <w:r w:rsidR="004F5628" w:rsidRPr="00EE600E">
        <w:rPr>
          <w:lang w:val="es-ES"/>
        </w:rPr>
        <w:t>pruebas</w:t>
      </w:r>
      <w:r w:rsidRPr="00EE600E">
        <w:rPr>
          <w:lang w:val="es-ES"/>
        </w:rPr>
        <w:t xml:space="preserve"> neuropsicológic</w:t>
      </w:r>
      <w:r w:rsidR="004F5628" w:rsidRPr="00EE600E">
        <w:rPr>
          <w:lang w:val="es-ES"/>
        </w:rPr>
        <w:t>a</w:t>
      </w:r>
      <w:r w:rsidRPr="00EE600E">
        <w:rPr>
          <w:lang w:val="es-ES"/>
        </w:rPr>
        <w:t>s validad</w:t>
      </w:r>
      <w:r w:rsidR="004F5628" w:rsidRPr="00EE600E">
        <w:rPr>
          <w:lang w:val="es-ES"/>
        </w:rPr>
        <w:t>a</w:t>
      </w:r>
      <w:r w:rsidRPr="00EE600E">
        <w:rPr>
          <w:lang w:val="es-ES"/>
        </w:rPr>
        <w:t>s y variables sociodemográficas</w:t>
      </w:r>
      <w:r w:rsidR="004F5628" w:rsidRPr="00EE600E">
        <w:rPr>
          <w:lang w:val="es-ES"/>
        </w:rPr>
        <w:t xml:space="preserve"> específicas</w:t>
      </w:r>
      <w:r w:rsidRPr="00EE600E">
        <w:rPr>
          <w:lang w:val="es-ES"/>
        </w:rPr>
        <w:t>, permita identificar de manera eficaz a personas con COVID persistente con afectación neurocognitiva</w:t>
      </w:r>
      <w:r w:rsidR="004F5628" w:rsidRPr="00EE600E">
        <w:rPr>
          <w:lang w:val="es-ES"/>
        </w:rPr>
        <w:t xml:space="preserve"> de otras formas de COVID persistente</w:t>
      </w:r>
      <w:r w:rsidRPr="00EE600E">
        <w:rPr>
          <w:lang w:val="es-ES"/>
        </w:rPr>
        <w:t>.</w:t>
      </w:r>
      <w:bookmarkEnd w:id="105"/>
    </w:p>
    <w:p w14:paraId="3F943594" w14:textId="77777777" w:rsidR="002A345C" w:rsidRPr="00EE600E" w:rsidRDefault="002A345C" w:rsidP="002A345C">
      <w:pPr>
        <w:ind w:left="0" w:hanging="2"/>
        <w:rPr>
          <w:lang w:val="es-ES"/>
        </w:rPr>
      </w:pPr>
    </w:p>
    <w:p w14:paraId="33D83A85" w14:textId="77777777" w:rsidR="002A345C" w:rsidRPr="00EE600E" w:rsidRDefault="002A345C" w:rsidP="00194AA9">
      <w:pPr>
        <w:ind w:left="0" w:hanging="2"/>
        <w:rPr>
          <w:i/>
          <w:iCs/>
          <w:lang w:val="es-ES"/>
        </w:rPr>
      </w:pPr>
      <w:r w:rsidRPr="00EE600E">
        <w:rPr>
          <w:i/>
          <w:iCs/>
          <w:lang w:val="es-ES"/>
        </w:rPr>
        <w:t xml:space="preserve"> </w:t>
      </w:r>
      <w:bookmarkStart w:id="106" w:name="_Toc179823458"/>
      <w:bookmarkStart w:id="107" w:name="_Toc186200110"/>
      <w:bookmarkStart w:id="108" w:name="_Toc186200522"/>
      <w:r w:rsidRPr="00EE600E">
        <w:rPr>
          <w:i/>
          <w:iCs/>
          <w:lang w:val="es-ES"/>
        </w:rPr>
        <w:t>b. Objetivos específicos.</w:t>
      </w:r>
      <w:bookmarkEnd w:id="106"/>
      <w:bookmarkEnd w:id="107"/>
      <w:bookmarkEnd w:id="108"/>
    </w:p>
    <w:p w14:paraId="0949CC4C" w14:textId="77777777" w:rsidR="002A345C" w:rsidRPr="00EE600E" w:rsidRDefault="002A345C" w:rsidP="002A345C">
      <w:pPr>
        <w:ind w:left="0" w:hanging="2"/>
        <w:rPr>
          <w:lang w:val="es-ES"/>
        </w:rPr>
      </w:pPr>
      <w:bookmarkStart w:id="109" w:name="_Toc186200111"/>
      <w:bookmarkStart w:id="110" w:name="_Hlk186214436"/>
      <w:bookmarkStart w:id="111" w:name="_Hlk179391612"/>
      <w:r w:rsidRPr="00EE600E">
        <w:rPr>
          <w:lang w:val="es-ES"/>
        </w:rPr>
        <w:t>-  Realizar una evaluación exploratoria de los datos para caracterizar y definir la calidad de los datos recogidos.</w:t>
      </w:r>
      <w:bookmarkEnd w:id="109"/>
    </w:p>
    <w:p w14:paraId="6F2F3A20" w14:textId="5BB73841" w:rsidR="002A345C" w:rsidRPr="00EE600E" w:rsidRDefault="002A345C" w:rsidP="002A345C">
      <w:pPr>
        <w:ind w:left="0" w:hanging="2"/>
        <w:rPr>
          <w:lang w:val="es-ES"/>
        </w:rPr>
      </w:pPr>
      <w:bookmarkStart w:id="112" w:name="_Toc186200112"/>
      <w:r w:rsidRPr="00EE600E">
        <w:rPr>
          <w:lang w:val="es-ES"/>
        </w:rPr>
        <w:t>- Evaluar las diferencias en variables neuropsicológicas</w:t>
      </w:r>
      <w:r w:rsidR="004F5628" w:rsidRPr="00EE600E">
        <w:rPr>
          <w:lang w:val="es-ES"/>
        </w:rPr>
        <w:t xml:space="preserve"> y sociodemográficas</w:t>
      </w:r>
      <w:r w:rsidRPr="00EE600E">
        <w:rPr>
          <w:lang w:val="es-ES"/>
        </w:rPr>
        <w:t xml:space="preserve"> entre personas con COVID persistente</w:t>
      </w:r>
      <w:r w:rsidR="004F5628" w:rsidRPr="00EE600E">
        <w:rPr>
          <w:lang w:val="es-ES"/>
        </w:rPr>
        <w:t xml:space="preserve"> con afectación cognitiva</w:t>
      </w:r>
      <w:r w:rsidRPr="00EE600E">
        <w:rPr>
          <w:lang w:val="es-ES"/>
        </w:rPr>
        <w:t xml:space="preserve"> y </w:t>
      </w:r>
      <w:r w:rsidR="004F5628" w:rsidRPr="00EE600E">
        <w:rPr>
          <w:lang w:val="es-ES"/>
        </w:rPr>
        <w:t>otras poblaciones que actúen como controles</w:t>
      </w:r>
      <w:r w:rsidRPr="00EE600E">
        <w:rPr>
          <w:lang w:val="es-ES"/>
        </w:rPr>
        <w:t>.</w:t>
      </w:r>
      <w:bookmarkEnd w:id="112"/>
    </w:p>
    <w:p w14:paraId="01D5D883" w14:textId="77777777" w:rsidR="002A345C" w:rsidRPr="00EE600E" w:rsidRDefault="002A345C" w:rsidP="002A345C">
      <w:pPr>
        <w:ind w:left="0" w:hanging="2"/>
        <w:rPr>
          <w:lang w:val="es-ES"/>
        </w:rPr>
      </w:pPr>
      <w:bookmarkStart w:id="113" w:name="_Toc186200113"/>
      <w:r w:rsidRPr="00EE600E">
        <w:rPr>
          <w:lang w:val="es-ES"/>
        </w:rPr>
        <w:t>- Evaluar la utilidad de modelos de aprendizaje automático no supervisado, en particular, modelos de reducción de dimensionalidad.</w:t>
      </w:r>
      <w:bookmarkEnd w:id="113"/>
    </w:p>
    <w:p w14:paraId="03DFC8E0" w14:textId="052ECC52" w:rsidR="002A345C" w:rsidRPr="00EE600E" w:rsidRDefault="002A345C" w:rsidP="002A345C">
      <w:pPr>
        <w:ind w:left="0" w:hanging="2"/>
        <w:rPr>
          <w:lang w:val="es-ES"/>
        </w:rPr>
      </w:pPr>
      <w:bookmarkStart w:id="114" w:name="_Toc186200114"/>
      <w:r w:rsidRPr="00EE600E">
        <w:rPr>
          <w:lang w:val="es-ES"/>
        </w:rPr>
        <w:t>- Desarrollar modelos de aprendizaje automático supervisados de clasificación, teniendo en cuenta variables sociodemográficas y neuropsicológicas.</w:t>
      </w:r>
      <w:bookmarkEnd w:id="114"/>
    </w:p>
    <w:p w14:paraId="3B29DE18" w14:textId="77777777" w:rsidR="002A345C" w:rsidRPr="00EE600E" w:rsidRDefault="002A345C" w:rsidP="002A345C">
      <w:pPr>
        <w:ind w:left="0" w:hanging="2"/>
        <w:rPr>
          <w:lang w:val="es-ES"/>
        </w:rPr>
      </w:pPr>
      <w:bookmarkStart w:id="115" w:name="_Toc186200115"/>
      <w:r w:rsidRPr="00EE600E">
        <w:rPr>
          <w:lang w:val="es-ES"/>
        </w:rPr>
        <w:t>- Validar los modelos (mediante validación cruzada) para analizar su capacidad de generalización.</w:t>
      </w:r>
      <w:bookmarkEnd w:id="115"/>
    </w:p>
    <w:p w14:paraId="503A0958" w14:textId="3616A0A9" w:rsidR="002A345C" w:rsidRPr="00EE600E" w:rsidRDefault="002A345C" w:rsidP="002A345C">
      <w:pPr>
        <w:ind w:left="0" w:hanging="2"/>
        <w:rPr>
          <w:lang w:val="es-ES"/>
        </w:rPr>
      </w:pPr>
      <w:bookmarkStart w:id="116" w:name="_Toc186200116"/>
      <w:r w:rsidRPr="00EE600E">
        <w:rPr>
          <w:lang w:val="es-ES"/>
        </w:rPr>
        <w:t>-  Seleccionar los mejores modelos considerando las mejoras métricas de cada uno (</w:t>
      </w:r>
      <w:r w:rsidR="0093182D" w:rsidRPr="00EE600E">
        <w:rPr>
          <w:lang w:val="es-ES"/>
        </w:rPr>
        <w:t>con un interés en métricas clínicas como</w:t>
      </w:r>
      <w:r w:rsidRPr="00EE600E">
        <w:rPr>
          <w:lang w:val="es-ES"/>
        </w:rPr>
        <w:t xml:space="preserve"> sensibilidad, especificidad y </w:t>
      </w:r>
      <w:r w:rsidR="00800F78" w:rsidRPr="00EE600E">
        <w:rPr>
          <w:lang w:val="es-ES"/>
        </w:rPr>
        <w:t>área bajo la curva -</w:t>
      </w:r>
      <w:r w:rsidR="00E2066D" w:rsidRPr="00EE600E">
        <w:rPr>
          <w:lang w:val="es-ES"/>
        </w:rPr>
        <w:t xml:space="preserve">en adelante, </w:t>
      </w:r>
      <w:r w:rsidRPr="00EE600E">
        <w:rPr>
          <w:lang w:val="es-ES"/>
        </w:rPr>
        <w:t>AUC</w:t>
      </w:r>
      <w:r w:rsidR="00800F78" w:rsidRPr="00EE600E">
        <w:rPr>
          <w:lang w:val="es-ES"/>
        </w:rPr>
        <w:t>-</w:t>
      </w:r>
      <w:r w:rsidRPr="00EE600E">
        <w:rPr>
          <w:lang w:val="es-ES"/>
        </w:rPr>
        <w:t xml:space="preserve">), así como la importancia de las variables específicas, en particular, </w:t>
      </w:r>
      <w:r w:rsidR="00F575A5" w:rsidRPr="00EE600E">
        <w:rPr>
          <w:lang w:val="es-ES"/>
        </w:rPr>
        <w:t>las pruebas</w:t>
      </w:r>
      <w:r w:rsidRPr="00EE600E">
        <w:rPr>
          <w:lang w:val="es-ES"/>
        </w:rPr>
        <w:t xml:space="preserve"> neuropsicológicos que más aporten a la mejora de las métricas definidas.</w:t>
      </w:r>
      <w:bookmarkEnd w:id="116"/>
    </w:p>
    <w:p w14:paraId="601D56B4" w14:textId="7F15C279" w:rsidR="004F5628" w:rsidRPr="00EE600E" w:rsidRDefault="004F5628" w:rsidP="002A345C">
      <w:pPr>
        <w:ind w:left="0" w:hanging="2"/>
        <w:rPr>
          <w:lang w:val="es-ES"/>
        </w:rPr>
      </w:pPr>
      <w:r w:rsidRPr="00EE600E">
        <w:rPr>
          <w:lang w:val="es-ES"/>
        </w:rPr>
        <w:t>- Dotar de explicabilidad a las predicciones generadas por el modelo seleccionado, de cara a su uso como apoyo a la decisión clínica.</w:t>
      </w:r>
    </w:p>
    <w:bookmarkEnd w:id="110"/>
    <w:p w14:paraId="5E6F08BA" w14:textId="77777777" w:rsidR="002A345C" w:rsidRPr="00EE600E" w:rsidRDefault="002A345C" w:rsidP="002A345C">
      <w:pPr>
        <w:ind w:left="0" w:hanging="2"/>
        <w:rPr>
          <w:rFonts w:ascii="Aptos" w:hAnsi="Aptos"/>
          <w:sz w:val="22"/>
          <w:szCs w:val="22"/>
          <w:lang w:val="es-ES"/>
        </w:rPr>
      </w:pPr>
    </w:p>
    <w:p w14:paraId="5A3A7D2B" w14:textId="63F34CD2" w:rsidR="00800F78" w:rsidRPr="00EE600E" w:rsidRDefault="00C7175D" w:rsidP="005D3BF5">
      <w:pPr>
        <w:pStyle w:val="Ttol2"/>
        <w:numPr>
          <w:ilvl w:val="1"/>
          <w:numId w:val="6"/>
        </w:numPr>
        <w:spacing w:after="120" w:line="240" w:lineRule="auto"/>
        <w:ind w:left="0" w:hanging="2"/>
        <w:rPr>
          <w:lang w:val="es-ES"/>
        </w:rPr>
      </w:pPr>
      <w:bookmarkStart w:id="117" w:name="_Toc186200117"/>
      <w:bookmarkStart w:id="118" w:name="_Toc186200523"/>
      <w:bookmarkStart w:id="119" w:name="_Toc186545167"/>
      <w:bookmarkStart w:id="120" w:name="OLE_LINK46"/>
      <w:bookmarkEnd w:id="102"/>
      <w:bookmarkEnd w:id="111"/>
      <w:r w:rsidRPr="00EE600E">
        <w:rPr>
          <w:lang w:val="es-ES"/>
        </w:rPr>
        <w:t>Impac</w:t>
      </w:r>
      <w:r w:rsidR="006D423F" w:rsidRPr="00EE600E">
        <w:rPr>
          <w:lang w:val="es-ES"/>
        </w:rPr>
        <w:t>t</w:t>
      </w:r>
      <w:r w:rsidR="00800F78" w:rsidRPr="00EE600E">
        <w:rPr>
          <w:lang w:val="es-ES"/>
        </w:rPr>
        <w:t>o en sostenibilidad, ético-social y de diversidad.</w:t>
      </w:r>
      <w:bookmarkEnd w:id="117"/>
      <w:bookmarkEnd w:id="118"/>
      <w:bookmarkEnd w:id="119"/>
      <w:r w:rsidR="006D423F" w:rsidRPr="00EE600E">
        <w:rPr>
          <w:lang w:val="es-ES"/>
        </w:rPr>
        <w:t xml:space="preserve"> </w:t>
      </w:r>
      <w:bookmarkEnd w:id="103"/>
    </w:p>
    <w:p w14:paraId="34BE4EE2" w14:textId="2E53FB60" w:rsidR="00800F78" w:rsidRPr="00EE600E" w:rsidRDefault="00800F78" w:rsidP="006A6F51">
      <w:pPr>
        <w:spacing w:after="120" w:line="240" w:lineRule="auto"/>
        <w:ind w:left="0" w:hanging="2"/>
        <w:rPr>
          <w:lang w:val="es-ES"/>
        </w:rPr>
      </w:pPr>
      <w:bookmarkStart w:id="121" w:name="_heading=h.lnxbz9"/>
      <w:bookmarkStart w:id="122" w:name="_Toc186200119"/>
      <w:bookmarkStart w:id="123" w:name="_Hlk184375162"/>
      <w:bookmarkEnd w:id="104"/>
      <w:bookmarkEnd w:id="120"/>
      <w:bookmarkEnd w:id="121"/>
      <w:r w:rsidRPr="5A275B76">
        <w:rPr>
          <w:highlight w:val="green"/>
          <w:lang w:val="es-ES"/>
        </w:rPr>
        <w:t xml:space="preserve">Este </w:t>
      </w:r>
      <w:r w:rsidR="0093182D" w:rsidRPr="5A275B76">
        <w:rPr>
          <w:highlight w:val="green"/>
          <w:lang w:val="es-ES"/>
        </w:rPr>
        <w:t>TFM</w:t>
      </w:r>
      <w:r w:rsidRPr="5A275B76">
        <w:rPr>
          <w:highlight w:val="green"/>
          <w:lang w:val="es-ES"/>
        </w:rPr>
        <w:t xml:space="preserve"> pretende impactar en aspectos fundamentales ético-sociales </w:t>
      </w:r>
      <w:r w:rsidR="00AB5542" w:rsidRPr="5A275B76">
        <w:rPr>
          <w:highlight w:val="green"/>
          <w:lang w:val="es-ES"/>
        </w:rPr>
        <w:t xml:space="preserve">y </w:t>
      </w:r>
      <w:r w:rsidRPr="5A275B76">
        <w:rPr>
          <w:highlight w:val="green"/>
          <w:lang w:val="es-ES"/>
        </w:rPr>
        <w:t>relacionados con la sostenibilidad y la diversidad</w:t>
      </w:r>
      <w:ins w:id="124" w:author="Violan Fors, Concepcio" w:date="2024-12-31T18:38:00Z">
        <w:r w:rsidR="1107C5DB" w:rsidRPr="5A275B76">
          <w:rPr>
            <w:highlight w:val="green"/>
            <w:lang w:val="es-ES"/>
          </w:rPr>
          <w:t xml:space="preserve"> en personas afectadas por PCC. Para ello, hemos </w:t>
        </w:r>
      </w:ins>
      <w:del w:id="125" w:author="Violan Fors, Concepcio" w:date="2024-12-31T18:38:00Z">
        <w:r w:rsidRPr="5A275B76" w:rsidDel="00617E64">
          <w:rPr>
            <w:highlight w:val="green"/>
            <w:lang w:val="es-ES"/>
          </w:rPr>
          <w:delText>,</w:delText>
        </w:r>
      </w:del>
      <w:r w:rsidR="00617E64" w:rsidRPr="5A275B76">
        <w:rPr>
          <w:highlight w:val="green"/>
          <w:lang w:val="es-ES"/>
        </w:rPr>
        <w:t xml:space="preserve"> diseñando soluciones </w:t>
      </w:r>
      <w:ins w:id="126" w:author="Violan Fors, Concepcio" w:date="2024-12-31T18:39:00Z">
        <w:r w:rsidR="0BFCC8B1" w:rsidRPr="5A275B76">
          <w:rPr>
            <w:highlight w:val="green"/>
            <w:lang w:val="es-ES"/>
          </w:rPr>
          <w:t>que</w:t>
        </w:r>
      </w:ins>
      <w:del w:id="127" w:author="Violan Fors, Concepcio" w:date="2024-12-31T18:39:00Z">
        <w:r w:rsidRPr="5A275B76" w:rsidDel="00617E64">
          <w:rPr>
            <w:highlight w:val="green"/>
            <w:lang w:val="es-ES"/>
          </w:rPr>
          <w:delText>para</w:delText>
        </w:r>
      </w:del>
      <w:del w:id="128" w:author="Violan Fors, Concepcio" w:date="2024-12-31T18:37:00Z">
        <w:r w:rsidRPr="5A275B76" w:rsidDel="00617E64">
          <w:rPr>
            <w:highlight w:val="green"/>
            <w:lang w:val="es-ES"/>
          </w:rPr>
          <w:delText xml:space="preserve"> </w:delText>
        </w:r>
      </w:del>
      <w:r w:rsidR="00617E64" w:rsidRPr="5A275B76">
        <w:rPr>
          <w:highlight w:val="green"/>
          <w:lang w:val="es-ES"/>
        </w:rPr>
        <w:t>mejor</w:t>
      </w:r>
      <w:ins w:id="129" w:author="Violan Fors, Concepcio" w:date="2024-12-31T18:39:00Z">
        <w:r w:rsidR="124700B3" w:rsidRPr="5A275B76">
          <w:rPr>
            <w:highlight w:val="green"/>
            <w:lang w:val="es-ES"/>
          </w:rPr>
          <w:t>en</w:t>
        </w:r>
      </w:ins>
      <w:del w:id="130" w:author="Violan Fors, Concepcio" w:date="2024-12-31T18:39:00Z">
        <w:r w:rsidRPr="5A275B76" w:rsidDel="00617E64">
          <w:rPr>
            <w:highlight w:val="green"/>
            <w:lang w:val="es-ES"/>
          </w:rPr>
          <w:delText>ar</w:delText>
        </w:r>
      </w:del>
      <w:r w:rsidR="00617E64" w:rsidRPr="5A275B76">
        <w:rPr>
          <w:highlight w:val="green"/>
          <w:lang w:val="es-ES"/>
        </w:rPr>
        <w:t>, en la medida de nuestras posibilidades, estos factores</w:t>
      </w:r>
      <w:ins w:id="131" w:author="Violan Fors, Concepcio" w:date="2024-12-31T18:37:00Z">
        <w:r w:rsidR="01F7260F" w:rsidRPr="5A275B76">
          <w:rPr>
            <w:highlight w:val="green"/>
            <w:lang w:val="es-ES"/>
          </w:rPr>
          <w:t xml:space="preserve">. </w:t>
        </w:r>
      </w:ins>
      <w:r w:rsidRPr="5A275B76">
        <w:rPr>
          <w:highlight w:val="green"/>
          <w:lang w:val="es-ES"/>
        </w:rPr>
        <w:t>.</w:t>
      </w:r>
      <w:r w:rsidR="00404E87" w:rsidRPr="5A275B76">
        <w:rPr>
          <w:lang w:val="es-ES"/>
        </w:rPr>
        <w:t xml:space="preserve"> </w:t>
      </w:r>
      <w:r w:rsidRPr="5A275B76">
        <w:rPr>
          <w:lang w:val="es-ES"/>
        </w:rPr>
        <w:t xml:space="preserve">Estos aspectos son cruciales no solo para mejorar la calidad de vida de las personas con la </w:t>
      </w:r>
      <w:r w:rsidR="00AB5542" w:rsidRPr="5A275B76">
        <w:rPr>
          <w:lang w:val="es-ES"/>
        </w:rPr>
        <w:t>enfermedad</w:t>
      </w:r>
      <w:r w:rsidRPr="5A275B76">
        <w:rPr>
          <w:lang w:val="es-ES"/>
        </w:rPr>
        <w:t xml:space="preserve"> bajo estudio, sino también para alinearse con los Objetivos de Desarrollo Sostenible (ODS), que buscan promover un desarrollo inclusivo, equitativo y respetuoso con el medio ambiente y la sociedad. En este sentido, este trabajo impacta y se alinea con los ODS número 3 (Salud y Bienestar) buscando un diagnóstico más rápido y eficiente de la COVID persistente</w:t>
      </w:r>
      <w:r w:rsidR="00AB5542" w:rsidRPr="5A275B76">
        <w:rPr>
          <w:lang w:val="es-ES"/>
        </w:rPr>
        <w:t xml:space="preserve"> con afectación cognitiva</w:t>
      </w:r>
      <w:r w:rsidRPr="5A275B76">
        <w:rPr>
          <w:lang w:val="es-ES"/>
        </w:rPr>
        <w:t xml:space="preserve">; </w:t>
      </w:r>
      <w:bookmarkStart w:id="132" w:name="_Hlk186539968"/>
      <w:r w:rsidRPr="5A275B76">
        <w:rPr>
          <w:lang w:val="es-ES"/>
        </w:rPr>
        <w:t xml:space="preserve">5 y 10 (Igualdad de género y Reducción de las desigualdades) </w:t>
      </w:r>
      <w:bookmarkEnd w:id="132"/>
      <w:r w:rsidRPr="5A275B76">
        <w:rPr>
          <w:lang w:val="es-ES"/>
        </w:rPr>
        <w:t>al generar modelos respetuosos con la igualdad y permitiendo la mejora constante y escalabilidad de los mismos; 9 (</w:t>
      </w:r>
      <w:bookmarkStart w:id="133" w:name="OLE_LINK55"/>
      <w:r w:rsidRPr="5A275B76">
        <w:rPr>
          <w:lang w:val="es-ES"/>
        </w:rPr>
        <w:t>Industria, Innovación e Infraestructura</w:t>
      </w:r>
      <w:bookmarkEnd w:id="133"/>
      <w:r w:rsidRPr="5A275B76">
        <w:rPr>
          <w:lang w:val="es-ES"/>
        </w:rPr>
        <w:t>) trabajando hacia modelos accesibles, innovadores y de alta tecnología y  8 (</w:t>
      </w:r>
      <w:bookmarkStart w:id="134" w:name="_Hlk186539870"/>
      <w:r w:rsidRPr="5A275B76">
        <w:rPr>
          <w:lang w:val="es-ES"/>
        </w:rPr>
        <w:t>Trabajo decente y crecimiento económico</w:t>
      </w:r>
      <w:bookmarkEnd w:id="134"/>
      <w:r w:rsidRPr="5A275B76">
        <w:rPr>
          <w:lang w:val="es-ES"/>
        </w:rPr>
        <w:t xml:space="preserve">) al permitir una clasificación adecuada, sencilla y aplicable al entorno clínico que permita el acceso al bienestar y al crecimiento económico de </w:t>
      </w:r>
      <w:r w:rsidR="00AB5542" w:rsidRPr="5A275B76">
        <w:rPr>
          <w:lang w:val="es-ES"/>
        </w:rPr>
        <w:t>las personas</w:t>
      </w:r>
      <w:r w:rsidRPr="5A275B76">
        <w:rPr>
          <w:lang w:val="es-ES"/>
        </w:rPr>
        <w:t xml:space="preserve"> que sufren </w:t>
      </w:r>
      <w:r w:rsidR="00AB5542" w:rsidRPr="5A275B76">
        <w:rPr>
          <w:lang w:val="es-ES"/>
        </w:rPr>
        <w:t xml:space="preserve">la afectación neurocognitiva de la </w:t>
      </w:r>
      <w:r w:rsidR="0093182D" w:rsidRPr="5A275B76">
        <w:rPr>
          <w:lang w:val="es-ES"/>
        </w:rPr>
        <w:t>PCC</w:t>
      </w:r>
      <w:r w:rsidRPr="5A275B76">
        <w:rPr>
          <w:lang w:val="es-ES"/>
        </w:rPr>
        <w:t>.</w:t>
      </w:r>
      <w:r w:rsidR="006A6F51" w:rsidRPr="5A275B76">
        <w:rPr>
          <w:lang w:val="es-ES"/>
        </w:rPr>
        <w:t xml:space="preserve"> </w:t>
      </w:r>
      <w:r w:rsidRPr="5A275B76">
        <w:rPr>
          <w:lang w:val="es-ES"/>
        </w:rPr>
        <w:t>De forma más específica, recogemos el impacto previsto en los siguientes apartados.</w:t>
      </w:r>
      <w:bookmarkEnd w:id="122"/>
      <w:r w:rsidRPr="5A275B76">
        <w:rPr>
          <w:lang w:val="es-ES"/>
        </w:rPr>
        <w:t xml:space="preserve"> </w:t>
      </w:r>
    </w:p>
    <w:p w14:paraId="05EA2180" w14:textId="77777777" w:rsidR="00800F78" w:rsidRPr="00EE600E" w:rsidRDefault="00800F78" w:rsidP="00800F78">
      <w:pPr>
        <w:spacing w:after="120" w:line="240" w:lineRule="auto"/>
        <w:ind w:left="0" w:hanging="2"/>
        <w:rPr>
          <w:i/>
          <w:iCs/>
          <w:lang w:val="es-ES"/>
        </w:rPr>
      </w:pPr>
      <w:bookmarkStart w:id="135" w:name="_Toc179823453"/>
      <w:bookmarkStart w:id="136" w:name="_Toc186200120"/>
      <w:bookmarkStart w:id="137" w:name="OLE_LINK45"/>
      <w:r w:rsidRPr="00EE600E">
        <w:rPr>
          <w:i/>
          <w:iCs/>
          <w:lang w:val="es-ES"/>
        </w:rPr>
        <w:t>Impacto en la sostenibilidad.</w:t>
      </w:r>
      <w:bookmarkEnd w:id="135"/>
      <w:bookmarkEnd w:id="136"/>
    </w:p>
    <w:p w14:paraId="52261912" w14:textId="199801A3" w:rsidR="009C69F5" w:rsidRPr="009C69F5" w:rsidRDefault="00617E64" w:rsidP="00800F78">
      <w:pPr>
        <w:spacing w:after="120" w:line="240" w:lineRule="auto"/>
        <w:ind w:left="0" w:hanging="2"/>
        <w:rPr>
          <w:highlight w:val="green"/>
          <w:lang w:val="es-ES"/>
        </w:rPr>
      </w:pPr>
      <w:bookmarkStart w:id="138" w:name="_Toc186200121"/>
      <w:r w:rsidRPr="5A275B76">
        <w:rPr>
          <w:highlight w:val="green"/>
          <w:lang w:val="es-ES"/>
        </w:rPr>
        <w:t>La sostenibilidad se encuentra imbricada en el proyecto desde su diseño</w:t>
      </w:r>
      <w:ins w:id="139" w:author="Violan Fors, Concepcio" w:date="2024-12-31T18:39:00Z">
        <w:r w:rsidR="1CE184C1" w:rsidRPr="5A275B76">
          <w:rPr>
            <w:highlight w:val="green"/>
            <w:lang w:val="es-ES"/>
          </w:rPr>
          <w:t>. El objetivo fu</w:t>
        </w:r>
      </w:ins>
      <w:ins w:id="140" w:author="Violan Fors, Concepcio" w:date="2024-12-31T18:54:00Z">
        <w:r w:rsidR="11DB2F14" w:rsidRPr="5A275B76">
          <w:rPr>
            <w:highlight w:val="green"/>
            <w:lang w:val="es-ES"/>
          </w:rPr>
          <w:t>n</w:t>
        </w:r>
      </w:ins>
      <w:ins w:id="141" w:author="Violan Fors, Concepcio" w:date="2024-12-31T18:39:00Z">
        <w:r w:rsidR="1CE184C1" w:rsidRPr="5A275B76">
          <w:rPr>
            <w:highlight w:val="green"/>
            <w:lang w:val="es-ES"/>
          </w:rPr>
          <w:t>damental del proyecto es simplificar la evaluaci</w:t>
        </w:r>
      </w:ins>
      <w:ins w:id="142" w:author="Violan Fors, Concepcio" w:date="2024-12-31T18:54:00Z">
        <w:r w:rsidR="1422DDAA" w:rsidRPr="5A275B76">
          <w:rPr>
            <w:highlight w:val="green"/>
            <w:lang w:val="es-ES"/>
          </w:rPr>
          <w:t>ó</w:t>
        </w:r>
      </w:ins>
      <w:ins w:id="143" w:author="Violan Fors, Concepcio" w:date="2024-12-31T18:39:00Z">
        <w:r w:rsidR="1CE184C1" w:rsidRPr="5A275B76">
          <w:rPr>
            <w:highlight w:val="green"/>
            <w:lang w:val="es-ES"/>
          </w:rPr>
          <w:t>n neuropsicol</w:t>
        </w:r>
      </w:ins>
      <w:ins w:id="144" w:author="Violan Fors, Concepcio" w:date="2024-12-31T18:40:00Z">
        <w:r w:rsidR="1CE184C1" w:rsidRPr="5A275B76">
          <w:rPr>
            <w:highlight w:val="green"/>
            <w:lang w:val="es-ES"/>
          </w:rPr>
          <w:t>ó</w:t>
        </w:r>
      </w:ins>
      <w:ins w:id="145" w:author="Violan Fors, Concepcio" w:date="2024-12-31T18:39:00Z">
        <w:r w:rsidR="1CE184C1" w:rsidRPr="5A275B76">
          <w:rPr>
            <w:highlight w:val="green"/>
            <w:lang w:val="es-ES"/>
          </w:rPr>
          <w:t xml:space="preserve">gica </w:t>
        </w:r>
      </w:ins>
      <w:ins w:id="146" w:author="Violan Fors, Concepcio" w:date="2024-12-31T18:40:00Z">
        <w:r w:rsidR="1CE184C1" w:rsidRPr="5A275B76">
          <w:rPr>
            <w:highlight w:val="green"/>
            <w:lang w:val="es-ES"/>
          </w:rPr>
          <w:t>utilizada en un proyecto de investigación para poder aplicar</w:t>
        </w:r>
        <w:r w:rsidR="5362B6B8" w:rsidRPr="5A275B76">
          <w:rPr>
            <w:highlight w:val="green"/>
            <w:lang w:val="es-ES"/>
          </w:rPr>
          <w:t>la y trasl</w:t>
        </w:r>
      </w:ins>
      <w:ins w:id="147" w:author="Violan Fors, Concepcio" w:date="2024-12-31T18:54:00Z">
        <w:r w:rsidR="255AC675" w:rsidRPr="5A275B76">
          <w:rPr>
            <w:highlight w:val="green"/>
            <w:lang w:val="es-ES"/>
          </w:rPr>
          <w:t>a</w:t>
        </w:r>
      </w:ins>
      <w:ins w:id="148" w:author="Violan Fors, Concepcio" w:date="2024-12-31T18:40:00Z">
        <w:r w:rsidR="5362B6B8" w:rsidRPr="5A275B76">
          <w:rPr>
            <w:highlight w:val="green"/>
            <w:lang w:val="es-ES"/>
          </w:rPr>
          <w:t>darla a la práctica clínica habitual</w:t>
        </w:r>
      </w:ins>
      <w:r w:rsidRPr="5A275B76">
        <w:rPr>
          <w:highlight w:val="green"/>
          <w:lang w:val="es-ES"/>
        </w:rPr>
        <w:t>.</w:t>
      </w:r>
      <w:r w:rsidRPr="5A275B76">
        <w:rPr>
          <w:lang w:val="es-ES"/>
        </w:rPr>
        <w:t xml:space="preserve"> </w:t>
      </w:r>
      <w:r w:rsidR="00800F78" w:rsidRPr="5A275B76">
        <w:rPr>
          <w:lang w:val="es-ES"/>
        </w:rPr>
        <w:t xml:space="preserve">El análisis de datos </w:t>
      </w:r>
      <w:r w:rsidR="001F7ED6" w:rsidRPr="5A275B76">
        <w:rPr>
          <w:lang w:val="es-ES"/>
        </w:rPr>
        <w:t>generado en este trabajo al respecto de</w:t>
      </w:r>
      <w:r w:rsidR="00800F78" w:rsidRPr="5A275B76">
        <w:rPr>
          <w:lang w:val="es-ES"/>
        </w:rPr>
        <w:t xml:space="preserve"> </w:t>
      </w:r>
      <w:r w:rsidR="001F7ED6" w:rsidRPr="5A275B76">
        <w:rPr>
          <w:lang w:val="es-ES"/>
        </w:rPr>
        <w:t>la PCC</w:t>
      </w:r>
      <w:r w:rsidR="00800F78" w:rsidRPr="5A275B76">
        <w:rPr>
          <w:lang w:val="es-ES"/>
        </w:rPr>
        <w:t xml:space="preserve"> se alinea con los objetivos globales de salud pública para un sistema de atención sanitaria sostenible</w:t>
      </w:r>
      <w:r w:rsidRPr="5A275B76">
        <w:rPr>
          <w:lang w:val="es-ES"/>
        </w:rPr>
        <w:t xml:space="preserve"> (ODS 3)</w:t>
      </w:r>
      <w:r w:rsidR="00800F78" w:rsidRPr="5A275B76">
        <w:rPr>
          <w:lang w:val="es-ES"/>
        </w:rPr>
        <w:t>. Al generar evidencia que contribuye a la comprensión de</w:t>
      </w:r>
      <w:r w:rsidR="006A6F51" w:rsidRPr="5A275B76">
        <w:rPr>
          <w:lang w:val="es-ES"/>
        </w:rPr>
        <w:t xml:space="preserve"> </w:t>
      </w:r>
      <w:r w:rsidR="00800F78" w:rsidRPr="5A275B76">
        <w:rPr>
          <w:lang w:val="es-ES"/>
        </w:rPr>
        <w:t>l</w:t>
      </w:r>
      <w:r w:rsidR="006A6F51" w:rsidRPr="5A275B76">
        <w:rPr>
          <w:lang w:val="es-ES"/>
        </w:rPr>
        <w:t>a</w:t>
      </w:r>
      <w:r w:rsidR="00800F78" w:rsidRPr="5A275B76">
        <w:rPr>
          <w:lang w:val="es-ES"/>
        </w:rPr>
        <w:t xml:space="preserve"> COVID persistente, los hallazgos de este estudio permitirán desarrollar estrategias para la asignación de recursos, intervenciones tempranas y planificación de cuidados a largo plazo</w:t>
      </w:r>
      <w:r w:rsidR="00B97880" w:rsidRPr="5A275B76">
        <w:rPr>
          <w:lang w:val="es-ES"/>
        </w:rPr>
        <w:t>, incrementando la incorporación de personas afectadas por PCC a la sociedad, alineándose también así con los objetivos 8 (Trabajo decente y crecimiento económico) y  9 (Industria, Innovación e Infraestructura)</w:t>
      </w:r>
      <w:r w:rsidR="00800F78" w:rsidRPr="5A275B76">
        <w:rPr>
          <w:lang w:val="es-ES"/>
        </w:rPr>
        <w:t xml:space="preserve">. Estas estrategias son cruciales para minimizar los costos económicos y ambientales asociados con las condiciones de salud crónicas. Reducir la carga a largo plazo de la </w:t>
      </w:r>
      <w:r w:rsidR="001F7ED6" w:rsidRPr="5A275B76">
        <w:rPr>
          <w:lang w:val="es-ES"/>
        </w:rPr>
        <w:t>PCC</w:t>
      </w:r>
      <w:r w:rsidR="00800F78" w:rsidRPr="5A275B76">
        <w:rPr>
          <w:lang w:val="es-ES"/>
        </w:rPr>
        <w:t xml:space="preserve"> en los sistemas de salud promoverá un uso más eficiente de los recursos sanitarios, disminuyendo las hospitalizaciones y</w:t>
      </w:r>
      <w:ins w:id="149" w:author="Violan Fors, Concepcio" w:date="2024-12-31T18:41:00Z">
        <w:r w:rsidR="7BB89B53" w:rsidRPr="5A275B76">
          <w:rPr>
            <w:lang w:val="es-ES"/>
          </w:rPr>
          <w:t xml:space="preserve"> las visitas a los centros sanitarios lo que ay</w:t>
        </w:r>
      </w:ins>
      <w:ins w:id="150" w:author="Violan Fors, Concepcio" w:date="2024-12-31T18:42:00Z">
        <w:r w:rsidR="7BB89B53" w:rsidRPr="5A275B76">
          <w:rPr>
            <w:lang w:val="es-ES"/>
          </w:rPr>
          <w:t xml:space="preserve">udarà a reducir </w:t>
        </w:r>
      </w:ins>
      <w:del w:id="151" w:author="Violan Fors, Concepcio" w:date="2024-12-31T18:42:00Z">
        <w:r w:rsidRPr="5A275B76" w:rsidDel="00800F78">
          <w:rPr>
            <w:lang w:val="es-ES"/>
          </w:rPr>
          <w:delText xml:space="preserve"> reduciendo</w:delText>
        </w:r>
      </w:del>
      <w:r w:rsidR="00800F78" w:rsidRPr="5A275B76">
        <w:rPr>
          <w:lang w:val="es-ES"/>
        </w:rPr>
        <w:t xml:space="preserve"> la huella de carbono de los servicios de salud, contribuyendo a los objetivos más amplios de sostenibilidad en la atención sanitaria</w:t>
      </w:r>
      <w:r w:rsidR="00800F78" w:rsidRPr="5A275B76">
        <w:rPr>
          <w:highlight w:val="green"/>
          <w:lang w:val="es-ES"/>
        </w:rPr>
        <w:t>.</w:t>
      </w:r>
      <w:bookmarkEnd w:id="138"/>
      <w:r w:rsidRPr="5A275B76">
        <w:rPr>
          <w:highlight w:val="green"/>
          <w:lang w:val="es-ES"/>
        </w:rPr>
        <w:t xml:space="preserve"> Por otra parte, durante el desarrollo de este trabajo, se priorizaron los modelos más eficientes en cuanto al cálculo y a la explicabilidad para que, manteniendo la transparencia requerida para la posible aplicación clínica de la inteligencia artificial (IA), se mantuviera un uso responsable de recursos con objeto de disminuir la huella de carbono debida al coste energético del propio modelo.</w:t>
      </w:r>
      <w:r w:rsidR="009C69F5" w:rsidRPr="5A275B76">
        <w:rPr>
          <w:highlight w:val="green"/>
          <w:lang w:val="es-ES"/>
        </w:rPr>
        <w:t xml:space="preserve"> </w:t>
      </w:r>
    </w:p>
    <w:p w14:paraId="0213EE6A" w14:textId="44F58206" w:rsidR="00800F78" w:rsidRPr="00EE600E" w:rsidRDefault="009C69F5" w:rsidP="00800F78">
      <w:pPr>
        <w:spacing w:after="120" w:line="240" w:lineRule="auto"/>
        <w:ind w:left="0" w:hanging="2"/>
        <w:rPr>
          <w:lang w:val="es-ES"/>
        </w:rPr>
      </w:pPr>
      <w:r w:rsidRPr="009C69F5">
        <w:rPr>
          <w:highlight w:val="green"/>
          <w:lang w:val="es-ES"/>
        </w:rPr>
        <w:t>Finalmente, desde el punto de vista de la sostenibilidad, consideramos que el instrumento desarrollado, al disminuir la necesidad de realizar múltiples pruebas neuropsicológicas, aliviará el coste humano y social para el sistema de salud, reduciendo indirectamente la huella ecológica asociada a traslados y consumibles. Este impacto es propio para la herramienta desarrollada por lo que la escalabilidad es un punto de optimización clave para su posible adopción clínica. También, el hecho de que pueda transformarse en una herramienta con bajo coste económico y</w:t>
      </w:r>
      <w:r w:rsidR="00950E25">
        <w:rPr>
          <w:highlight w:val="green"/>
          <w:lang w:val="es-ES"/>
        </w:rPr>
        <w:t xml:space="preserve"> aplicable en herramientas informáticas de baja demanda tecnológica (equipos de escritorio convencionales), la hará</w:t>
      </w:r>
      <w:r w:rsidRPr="009C69F5">
        <w:rPr>
          <w:highlight w:val="green"/>
          <w:lang w:val="es-ES"/>
        </w:rPr>
        <w:t xml:space="preserve"> adaptable a diversos contexto</w:t>
      </w:r>
      <w:r w:rsidR="00950E25">
        <w:rPr>
          <w:highlight w:val="green"/>
          <w:lang w:val="es-ES"/>
        </w:rPr>
        <w:t>s por lo que se</w:t>
      </w:r>
      <w:r w:rsidRPr="009C69F5">
        <w:rPr>
          <w:highlight w:val="green"/>
          <w:lang w:val="es-ES"/>
        </w:rPr>
        <w:t xml:space="preserve"> puede promover su implementación en regiones con recursos sanitarios limitados.</w:t>
      </w:r>
    </w:p>
    <w:p w14:paraId="1E3C66A5" w14:textId="77777777" w:rsidR="00800F78" w:rsidRPr="00EE600E" w:rsidRDefault="00800F78" w:rsidP="00800F78">
      <w:pPr>
        <w:spacing w:after="120" w:line="240" w:lineRule="auto"/>
        <w:ind w:left="0" w:hanging="2"/>
        <w:rPr>
          <w:i/>
          <w:iCs/>
          <w:lang w:val="es-ES"/>
        </w:rPr>
      </w:pPr>
      <w:bookmarkStart w:id="152" w:name="_Toc179823454"/>
      <w:bookmarkStart w:id="153" w:name="_Toc186200122"/>
      <w:r w:rsidRPr="00EE600E">
        <w:rPr>
          <w:i/>
          <w:iCs/>
          <w:lang w:val="es-ES"/>
        </w:rPr>
        <w:t>Impacto en la ética social.</w:t>
      </w:r>
      <w:bookmarkEnd w:id="152"/>
      <w:bookmarkEnd w:id="153"/>
      <w:r w:rsidRPr="00EE600E">
        <w:rPr>
          <w:i/>
          <w:iCs/>
          <w:lang w:val="es-ES"/>
        </w:rPr>
        <w:t xml:space="preserve"> </w:t>
      </w:r>
    </w:p>
    <w:p w14:paraId="0E3A8742" w14:textId="105724FA" w:rsidR="00800F78" w:rsidRPr="00EE600E" w:rsidRDefault="00950E25" w:rsidP="00800F78">
      <w:pPr>
        <w:spacing w:after="120" w:line="240" w:lineRule="auto"/>
        <w:ind w:left="0" w:hanging="2"/>
        <w:rPr>
          <w:lang w:val="es-ES"/>
        </w:rPr>
      </w:pPr>
      <w:bookmarkStart w:id="154" w:name="_Toc186200123"/>
      <w:r>
        <w:rPr>
          <w:lang w:val="es-ES"/>
        </w:rPr>
        <w:t>Desde su concepción, e</w:t>
      </w:r>
      <w:r w:rsidR="00800F78" w:rsidRPr="00EE600E">
        <w:rPr>
          <w:lang w:val="es-ES"/>
        </w:rPr>
        <w:t xml:space="preserve">sta investigación prioriza los principios éticos de beneficencia, no maleficencia y justicia al abordar la urgente necesidad de obtener conocimientos basados en datos sobre la </w:t>
      </w:r>
      <w:r w:rsidR="001F7ED6" w:rsidRPr="00EE600E">
        <w:rPr>
          <w:lang w:val="es-ES"/>
        </w:rPr>
        <w:t>PCC</w:t>
      </w:r>
      <w:r w:rsidR="00800F78" w:rsidRPr="00EE600E">
        <w:rPr>
          <w:lang w:val="es-ES"/>
        </w:rPr>
        <w:t xml:space="preserve">, una condición que afecta desproporcionadamente a poblaciones vulnerables, incluidas aquellas con condiciones de salud preexistentes y grupos socioeconómicamente desfavorecidos. </w:t>
      </w:r>
      <w:r w:rsidR="00B97880">
        <w:rPr>
          <w:lang w:val="es-ES"/>
        </w:rPr>
        <w:t>Este aspecto se alinea específicamente con el objetivo</w:t>
      </w:r>
      <w:r w:rsidR="00B97880" w:rsidRPr="00EE600E">
        <w:rPr>
          <w:lang w:val="es-ES"/>
        </w:rPr>
        <w:t xml:space="preserve"> 10 (Reducción de las desigualdades)</w:t>
      </w:r>
      <w:r w:rsidR="00B97880">
        <w:rPr>
          <w:lang w:val="es-ES"/>
        </w:rPr>
        <w:t xml:space="preserve">. </w:t>
      </w:r>
      <w:r w:rsidR="00800F78" w:rsidRPr="00EE600E">
        <w:rPr>
          <w:lang w:val="es-ES"/>
        </w:rPr>
        <w:t xml:space="preserve">A lo largo de todo el trabajo se mantendrá estrictamente el consentimiento informado, la privacidad de los datos y la confidencialidad de </w:t>
      </w:r>
      <w:r w:rsidR="006A6F51" w:rsidRPr="00C77BDA">
        <w:rPr>
          <w:lang w:val="es-ES"/>
        </w:rPr>
        <w:t>quienes accedieron a participar</w:t>
      </w:r>
      <w:r w:rsidR="00800F78" w:rsidRPr="00C77BDA">
        <w:rPr>
          <w:lang w:val="es-ES"/>
        </w:rPr>
        <w:t>, de acuerdo con los estándares éticos internacionales</w:t>
      </w:r>
      <w:r w:rsidR="00404E87" w:rsidRPr="00C77BDA">
        <w:rPr>
          <w:lang w:val="es-ES"/>
        </w:rPr>
        <w:t xml:space="preserve">. </w:t>
      </w:r>
      <w:r w:rsidR="00B97880">
        <w:rPr>
          <w:lang w:val="es-ES"/>
        </w:rPr>
        <w:t>Por otra parte, e</w:t>
      </w:r>
      <w:r w:rsidR="00404E87" w:rsidRPr="003752A7">
        <w:rPr>
          <w:highlight w:val="green"/>
          <w:lang w:val="es-ES"/>
        </w:rPr>
        <w:t xml:space="preserve">l proyecto en el que se engloba este TFM cuenta con </w:t>
      </w:r>
      <w:r w:rsidR="00404E87" w:rsidRPr="003752A7">
        <w:rPr>
          <w:color w:val="000000"/>
          <w:position w:val="0"/>
          <w:highlight w:val="green"/>
          <w:lang w:val="es-ES" w:eastAsia="es-ES_tradnl"/>
        </w:rPr>
        <w:t>la aprobación del comité de ética del IDIAPJGol (Ref: IDIAPJGol, 21/220-P)</w:t>
      </w:r>
      <w:r w:rsidRPr="003752A7">
        <w:rPr>
          <w:color w:val="000000"/>
          <w:position w:val="0"/>
          <w:highlight w:val="green"/>
          <w:lang w:val="es-ES" w:eastAsia="es-ES_tradnl"/>
        </w:rPr>
        <w:t xml:space="preserve"> y buscó una representación amplia de las comunidades afectadas por la PCC, al incluir pacientes de 70 centros de salud y un hospital universitario: de esta manera se garantizó el acceso equitativo y la representatividad</w:t>
      </w:r>
      <w:r w:rsidR="00800F78" w:rsidRPr="003752A7">
        <w:rPr>
          <w:highlight w:val="green"/>
          <w:lang w:val="es-ES"/>
        </w:rPr>
        <w:t xml:space="preserve">. El estudio también busca abordar las inequidades en salud generando conocimientos que beneficiarán a </w:t>
      </w:r>
      <w:r w:rsidR="003752A7" w:rsidRPr="003752A7">
        <w:rPr>
          <w:highlight w:val="green"/>
          <w:lang w:val="es-ES"/>
        </w:rPr>
        <w:t>dichas poblaciones</w:t>
      </w:r>
      <w:r w:rsidR="00800F78" w:rsidRPr="003752A7">
        <w:rPr>
          <w:highlight w:val="green"/>
          <w:lang w:val="es-ES"/>
        </w:rPr>
        <w:t>, prestando especial atención a aquellas en mayor riesgo de sufrir síntomas prolongados post-COVID.</w:t>
      </w:r>
      <w:bookmarkEnd w:id="154"/>
      <w:r w:rsidRPr="003752A7">
        <w:rPr>
          <w:highlight w:val="green"/>
          <w:lang w:val="es-ES"/>
        </w:rPr>
        <w:t xml:space="preserve"> La metodología aplicada en los análisis presentados (y, de forma general, a todo el trabajo presentado) garantiza la transparencia, al agregar el cálculo de índices explicativos</w:t>
      </w:r>
      <w:r w:rsidR="003752A7">
        <w:rPr>
          <w:highlight w:val="green"/>
          <w:lang w:val="es-ES"/>
        </w:rPr>
        <w:t xml:space="preserve"> y hacerlos inherentes e indivisibles de la solución presentada</w:t>
      </w:r>
      <w:r w:rsidRPr="003752A7">
        <w:rPr>
          <w:highlight w:val="green"/>
          <w:lang w:val="es-ES"/>
        </w:rPr>
        <w:t xml:space="preserve">, lo que permite reforzar la confianza de pacientes y profesionales para comprender las decisiones adoptadas. Indirectamente, estas decisiones aplicadas en el </w:t>
      </w:r>
      <w:r w:rsidR="003752A7" w:rsidRPr="003752A7">
        <w:rPr>
          <w:highlight w:val="green"/>
          <w:lang w:val="es-ES"/>
        </w:rPr>
        <w:t>trabajo</w:t>
      </w:r>
      <w:r w:rsidRPr="003752A7">
        <w:rPr>
          <w:highlight w:val="green"/>
          <w:lang w:val="es-ES"/>
        </w:rPr>
        <w:t xml:space="preserve"> impactan sobre el respeto por la autonomía de quienes participaron (y puedan hacer uso futuro del modelo)</w:t>
      </w:r>
      <w:r w:rsidR="003752A7" w:rsidRPr="003752A7">
        <w:rPr>
          <w:highlight w:val="green"/>
          <w:lang w:val="es-ES"/>
        </w:rPr>
        <w:t>, ya que el modelo no pretende sustituir la evaluación clínica, sino que pretende ampliarla, acercarla a todas las poblaciones, con un desarrollo científico sólido y que permita decisiones clínico/médicas basadas en evidencia y datos explicables, reduciendo así el sesgo. La solución presentada por este trabajo busca contribuir al bien común mejorando el acceso a diagnósticos, pronósticos o seguimientos personalizados, mientras se abren nuevas puertas de investigación, siempre de cara a la mejora colectiva. Finalmente, la opción de escalar, modificar y, de forma general, reutilizar el modelo en diferentes zonas geográficas, o considerando poblaciones o aspectos raciales específicos, ayuda a reducir desigualdades sociales contribuyendo a una mayor equidad en la atención médica.</w:t>
      </w:r>
    </w:p>
    <w:p w14:paraId="6A27CD9C" w14:textId="77777777" w:rsidR="00800F78" w:rsidRPr="00EE600E" w:rsidRDefault="00800F78" w:rsidP="00800F78">
      <w:pPr>
        <w:spacing w:after="120" w:line="240" w:lineRule="auto"/>
        <w:ind w:left="0" w:hanging="2"/>
        <w:rPr>
          <w:i/>
          <w:iCs/>
          <w:lang w:val="es-ES"/>
        </w:rPr>
      </w:pPr>
      <w:bookmarkStart w:id="155" w:name="_Toc179823455"/>
      <w:bookmarkStart w:id="156" w:name="_Toc186200124"/>
      <w:r w:rsidRPr="00EE600E">
        <w:rPr>
          <w:i/>
          <w:iCs/>
          <w:lang w:val="es-ES"/>
        </w:rPr>
        <w:t>Impacto en diversidad e inclusión.</w:t>
      </w:r>
      <w:bookmarkEnd w:id="155"/>
      <w:bookmarkEnd w:id="156"/>
      <w:r w:rsidRPr="00EE600E">
        <w:rPr>
          <w:i/>
          <w:iCs/>
          <w:lang w:val="es-ES"/>
        </w:rPr>
        <w:t xml:space="preserve">  </w:t>
      </w:r>
    </w:p>
    <w:p w14:paraId="59902895" w14:textId="76BE68A2" w:rsidR="00AE059F" w:rsidRDefault="00800F78" w:rsidP="00800F78">
      <w:pPr>
        <w:spacing w:after="120" w:line="240" w:lineRule="auto"/>
        <w:ind w:left="0" w:hanging="2"/>
        <w:rPr>
          <w:lang w:val="es-ES"/>
        </w:rPr>
      </w:pPr>
      <w:bookmarkStart w:id="157" w:name="_Toc186200125"/>
      <w:r w:rsidRPr="00EE600E">
        <w:rPr>
          <w:lang w:val="es-ES"/>
        </w:rPr>
        <w:t xml:space="preserve">Este trabajo está comprometido con los principios de diversidad e inclusión, asegurando que el conjunto de datos analizado refleje un amplio espectro de identidades raciales, étnicas, socioeconómicas y de género. La </w:t>
      </w:r>
      <w:r w:rsidR="001F7ED6" w:rsidRPr="00EE600E">
        <w:rPr>
          <w:lang w:val="es-ES"/>
        </w:rPr>
        <w:t>PCC</w:t>
      </w:r>
      <w:r w:rsidRPr="00EE600E">
        <w:rPr>
          <w:lang w:val="es-ES"/>
        </w:rPr>
        <w:t xml:space="preserve"> afecta desproporcionadamente a diferentes comunidades, y esta investigación tiene como objetivo descubrir las formas matizadas en las que se manifiestan estas disparidades. </w:t>
      </w:r>
      <w:r w:rsidR="00AE059F" w:rsidRPr="007C3020">
        <w:rPr>
          <w:highlight w:val="green"/>
          <w:lang w:val="es-ES"/>
        </w:rPr>
        <w:t>Este trabajo no pretende quedarse en la esfera técnica, sino que pretende responder a desafíos clave: la PCC tiende a afectar desproporcionadamente a mujeres y a poblaciones condiciones preexistentes por lo que este punto de análisis busca alinearse con el cumplimiento real y efectivo de los ODS 5 y 10 (Igualdad de género y Reducción de desigualdades).</w:t>
      </w:r>
    </w:p>
    <w:p w14:paraId="2408CC91" w14:textId="77777777" w:rsidR="007C3020" w:rsidRDefault="00800F78" w:rsidP="007C3020">
      <w:pPr>
        <w:spacing w:after="120" w:line="240" w:lineRule="auto"/>
        <w:ind w:left="0" w:hanging="2"/>
        <w:rPr>
          <w:highlight w:val="green"/>
          <w:lang w:val="es-ES"/>
        </w:rPr>
      </w:pPr>
      <w:r w:rsidRPr="00EE600E">
        <w:rPr>
          <w:lang w:val="es-ES"/>
        </w:rPr>
        <w:t xml:space="preserve">Al desagregar los datos según factores demográficos clave, el estudio resaltará las </w:t>
      </w:r>
      <w:r w:rsidR="006A6F51" w:rsidRPr="00EE600E">
        <w:rPr>
          <w:lang w:val="es-ES"/>
        </w:rPr>
        <w:t>diferencias</w:t>
      </w:r>
      <w:r w:rsidRPr="00EE600E">
        <w:rPr>
          <w:lang w:val="es-ES"/>
        </w:rPr>
        <w:t xml:space="preserve"> en el acceso a la atención, los resultados del tratamiento y los impactos sociales y económicos a largo plazo de la </w:t>
      </w:r>
      <w:r w:rsidR="001F7ED6" w:rsidRPr="00EE600E">
        <w:rPr>
          <w:lang w:val="es-ES"/>
        </w:rPr>
        <w:t>PCC</w:t>
      </w:r>
      <w:r w:rsidRPr="00EE600E">
        <w:rPr>
          <w:lang w:val="es-ES"/>
        </w:rPr>
        <w:t>. Los conocimientos obtenidos apoyarán el desarrollo de políticas de salud pública más inclusivas que aborden las necesidades específicas de los grupos marginados, promoviendo la equidad en la atención sanitaria</w:t>
      </w:r>
      <w:r w:rsidRPr="007C3020">
        <w:rPr>
          <w:lang w:val="es-ES"/>
        </w:rPr>
        <w:t>.</w:t>
      </w:r>
      <w:bookmarkEnd w:id="157"/>
      <w:r w:rsidR="007C3020" w:rsidRPr="007C3020">
        <w:rPr>
          <w:lang w:val="es-ES"/>
        </w:rPr>
        <w:t xml:space="preserve"> </w:t>
      </w:r>
      <w:r w:rsidR="007C3020" w:rsidRPr="007C3020">
        <w:rPr>
          <w:highlight w:val="green"/>
          <w:lang w:val="es-ES"/>
        </w:rPr>
        <w:t>Este trabajo pone de relieve, de manera objetiva, la afectación desproporcionada que experimentan las mujeres en relación con la COVID persistente (PCC), facilitando el diseño de intervenciones específicas y adaptadas a este grupo. Aunque investigaciones previas ya han señalado esta desigualdad basada en el género, nuestro modelo no solo confirma esta tendencia, sino que la visibiliza de forma inherente a su estructura, al reflejar de manera clara cómo el género influye en los resultados. En este sentido, el modelo permite identificar y analizar la importancia de variables sociodemográficas y de género como elementos clave para comprender la PCC y desarrollar estrategias que aborden esta situación de vulnerabilidad.</w:t>
      </w:r>
      <w:r w:rsidR="007C3020">
        <w:rPr>
          <w:highlight w:val="green"/>
          <w:lang w:val="es-ES"/>
        </w:rPr>
        <w:t xml:space="preserve"> </w:t>
      </w:r>
    </w:p>
    <w:p w14:paraId="4552546C" w14:textId="41DADE5B" w:rsidR="007C3020" w:rsidRPr="007C3020" w:rsidRDefault="007C3020" w:rsidP="007C3020">
      <w:pPr>
        <w:spacing w:after="120" w:line="240" w:lineRule="auto"/>
        <w:ind w:left="0" w:hanging="2"/>
        <w:rPr>
          <w:highlight w:val="green"/>
          <w:lang w:val="es-ES"/>
        </w:rPr>
      </w:pPr>
      <w:r>
        <w:rPr>
          <w:highlight w:val="green"/>
          <w:lang w:val="es-ES"/>
        </w:rPr>
        <w:t>En definitiva, consideramos que el modelo no solo mejora aspectos relacionados con las sostenibilidad y el acceso equitativo a los recursos sanitarios, sino que es una herramienta inclusiva y que, de ser adoptado (y adaptado), permitirá dar respuesta a necesidades específicas de las poblaciones más afectadas por la PCC, siempre basado en la ética, la transparencia y el respeto a la autonomía de las personas</w:t>
      </w:r>
      <w:r w:rsidR="00C158C2">
        <w:rPr>
          <w:highlight w:val="green"/>
          <w:lang w:val="es-ES"/>
        </w:rPr>
        <w:t>.</w:t>
      </w:r>
    </w:p>
    <w:p w14:paraId="1407BCCE" w14:textId="027D806A" w:rsidR="00800F78" w:rsidRPr="00EE600E" w:rsidRDefault="00800F78" w:rsidP="00800F78">
      <w:pPr>
        <w:spacing w:after="120" w:line="240" w:lineRule="auto"/>
        <w:ind w:left="0" w:hanging="2"/>
        <w:rPr>
          <w:lang w:val="es-ES"/>
        </w:rPr>
      </w:pPr>
    </w:p>
    <w:p w14:paraId="4947C073" w14:textId="77777777" w:rsidR="004C6E8E" w:rsidRPr="00EE600E" w:rsidRDefault="00C7175D" w:rsidP="0048664E">
      <w:pPr>
        <w:pStyle w:val="Ttol2"/>
        <w:numPr>
          <w:ilvl w:val="1"/>
          <w:numId w:val="6"/>
        </w:numPr>
        <w:spacing w:after="120" w:line="240" w:lineRule="auto"/>
        <w:ind w:left="0" w:hanging="2"/>
        <w:rPr>
          <w:lang w:val="es-ES"/>
        </w:rPr>
      </w:pPr>
      <w:bookmarkStart w:id="158" w:name="_Toc186096500"/>
      <w:bookmarkStart w:id="159" w:name="_Toc186200126"/>
      <w:bookmarkStart w:id="160" w:name="_Toc186200524"/>
      <w:bookmarkStart w:id="161" w:name="_Toc186545168"/>
      <w:bookmarkEnd w:id="123"/>
      <w:bookmarkEnd w:id="137"/>
      <w:r w:rsidRPr="00EE600E">
        <w:rPr>
          <w:lang w:val="es-ES"/>
        </w:rPr>
        <w:t>Enfoque y método seguido</w:t>
      </w:r>
      <w:bookmarkEnd w:id="158"/>
      <w:bookmarkEnd w:id="159"/>
      <w:bookmarkEnd w:id="160"/>
      <w:bookmarkEnd w:id="161"/>
    </w:p>
    <w:p w14:paraId="1AB076C7" w14:textId="341384EA" w:rsidR="00CF6E33" w:rsidRPr="00EE600E" w:rsidRDefault="00170513" w:rsidP="0048664E">
      <w:pPr>
        <w:spacing w:after="120" w:line="240" w:lineRule="auto"/>
        <w:ind w:left="0" w:hanging="2"/>
        <w:rPr>
          <w:lang w:val="es-ES"/>
        </w:rPr>
      </w:pPr>
      <w:bookmarkStart w:id="162" w:name="_Toc186200128"/>
      <w:bookmarkStart w:id="163" w:name="_Hlk186096901"/>
      <w:r w:rsidRPr="00EE600E">
        <w:rPr>
          <w:lang w:val="es-ES"/>
        </w:rPr>
        <w:t>La</w:t>
      </w:r>
      <w:r w:rsidR="00CF6E33" w:rsidRPr="00EE600E">
        <w:rPr>
          <w:lang w:val="es-ES"/>
        </w:rPr>
        <w:t xml:space="preserve"> </w:t>
      </w:r>
      <w:r w:rsidR="001F7ED6" w:rsidRPr="00EE600E">
        <w:rPr>
          <w:lang w:val="es-ES"/>
        </w:rPr>
        <w:t>PCC</w:t>
      </w:r>
      <w:r w:rsidR="00CF6E33" w:rsidRPr="00EE600E">
        <w:rPr>
          <w:lang w:val="es-ES"/>
        </w:rPr>
        <w:t xml:space="preserve"> representa un desafío en salud pública debido a su impacto </w:t>
      </w:r>
      <w:r w:rsidRPr="00EE600E">
        <w:rPr>
          <w:lang w:val="es-ES"/>
        </w:rPr>
        <w:t>sobre</w:t>
      </w:r>
      <w:r w:rsidR="00CF6E33" w:rsidRPr="00EE600E">
        <w:rPr>
          <w:lang w:val="es-ES"/>
        </w:rPr>
        <w:t xml:space="preserve"> la calidad de vida de </w:t>
      </w:r>
      <w:r w:rsidRPr="00EE600E">
        <w:rPr>
          <w:lang w:val="es-ES"/>
        </w:rPr>
        <w:t>las personas afectadas y, en especial</w:t>
      </w:r>
      <w:r w:rsidR="00B52237" w:rsidRPr="00EE600E">
        <w:rPr>
          <w:lang w:val="es-ES"/>
        </w:rPr>
        <w:t xml:space="preserve">, </w:t>
      </w:r>
      <w:r w:rsidRPr="00EE600E">
        <w:rPr>
          <w:lang w:val="es-ES"/>
        </w:rPr>
        <w:t>la de aquellas aquejadas por</w:t>
      </w:r>
      <w:r w:rsidR="00CF6E33" w:rsidRPr="00EE600E">
        <w:rPr>
          <w:lang w:val="es-ES"/>
        </w:rPr>
        <w:t xml:space="preserve"> alteraciones neuropsicológicas</w:t>
      </w:r>
      <w:r w:rsidRPr="00EE600E">
        <w:rPr>
          <w:lang w:val="es-ES"/>
        </w:rPr>
        <w:t xml:space="preserve"> (</w:t>
      </w:r>
      <w:r w:rsidR="00CF6E33" w:rsidRPr="00EE600E">
        <w:rPr>
          <w:lang w:val="es-ES"/>
        </w:rPr>
        <w:t>como problemas de memoria, atención y funciones ejecutivas</w:t>
      </w:r>
      <w:r w:rsidRPr="00EE600E">
        <w:rPr>
          <w:lang w:val="es-ES"/>
        </w:rPr>
        <w:t>)</w:t>
      </w:r>
      <w:r w:rsidR="00CF6E33" w:rsidRPr="00EE600E">
        <w:rPr>
          <w:lang w:val="es-ES"/>
        </w:rPr>
        <w:t xml:space="preserve"> </w:t>
      </w:r>
      <w:r w:rsidRPr="00EE600E">
        <w:rPr>
          <w:lang w:val="es-ES"/>
        </w:rPr>
        <w:t xml:space="preserve">ya que </w:t>
      </w:r>
      <w:r w:rsidR="00CF6E33" w:rsidRPr="00EE600E">
        <w:rPr>
          <w:lang w:val="es-ES"/>
        </w:rPr>
        <w:t>dificultan</w:t>
      </w:r>
      <w:r w:rsidRPr="00EE600E">
        <w:rPr>
          <w:lang w:val="es-ES"/>
        </w:rPr>
        <w:t xml:space="preserve"> especialmente</w:t>
      </w:r>
      <w:r w:rsidR="00CF6E33" w:rsidRPr="00EE600E">
        <w:rPr>
          <w:lang w:val="es-ES"/>
        </w:rPr>
        <w:t xml:space="preserve"> </w:t>
      </w:r>
      <w:r w:rsidRPr="00EE600E">
        <w:rPr>
          <w:lang w:val="es-ES"/>
        </w:rPr>
        <w:t>la</w:t>
      </w:r>
      <w:r w:rsidR="00CF6E33" w:rsidRPr="00EE600E">
        <w:rPr>
          <w:lang w:val="es-ES"/>
        </w:rPr>
        <w:t xml:space="preserve"> integración laboral y social</w:t>
      </w:r>
      <w:r w:rsidR="005B2F36" w:rsidRPr="00EE600E">
        <w:rPr>
          <w:lang w:val="es-ES"/>
        </w:rPr>
        <w:t xml:space="preserve"> </w:t>
      </w:r>
      <w:r w:rsidR="005B2F36" w:rsidRPr="00EE600E">
        <w:rPr>
          <w:lang w:val="es-ES"/>
        </w:rPr>
        <w:fldChar w:fldCharType="begin"/>
      </w:r>
      <w:r w:rsidR="005E4DF7">
        <w:rPr>
          <w:lang w:val="es-ES"/>
        </w:rPr>
        <w:instrText xml:space="preserve"> ADDIN ZOTERO_ITEM CSL_CITATION {"citationID":"tNhLKpPH","properties":{"formattedCitation":"[14]","plainCitation":"[14]","noteIndex":0},"citationItems":[{"id":997,"uris":["http://zotero.org/users/7006471/items/FRC5LAUR"],"itemData":{"id":997,"type":"webpage","title":"Impact of long COVID on health-related quality-of-life: an OpenSAFELY population cohort study using patient-reported outcome measures (OpenPROMPT) - The Lancet Regional Health – Europe","URL":"https://www.thelancet.com/journals/lanepe/article/PIIS2666-7762(24)00074-7/fulltext","accessed":{"date-parts":[["2024",12,26]]}}}],"schema":"https://github.com/citation-style-language/schema/raw/master/csl-citation.json"} </w:instrText>
      </w:r>
      <w:r w:rsidR="005B2F36" w:rsidRPr="00EE600E">
        <w:rPr>
          <w:lang w:val="es-ES"/>
        </w:rPr>
        <w:fldChar w:fldCharType="separate"/>
      </w:r>
      <w:r w:rsidR="005E4DF7">
        <w:rPr>
          <w:noProof/>
          <w:lang w:val="es-ES"/>
        </w:rPr>
        <w:t>[14]</w:t>
      </w:r>
      <w:r w:rsidR="005B2F36" w:rsidRPr="00EE600E">
        <w:rPr>
          <w:lang w:val="es-ES"/>
        </w:rPr>
        <w:fldChar w:fldCharType="end"/>
      </w:r>
      <w:r w:rsidR="00CF6E33" w:rsidRPr="00EE600E">
        <w:rPr>
          <w:lang w:val="es-ES"/>
        </w:rPr>
        <w:t xml:space="preserve">. Por ello, es </w:t>
      </w:r>
      <w:r w:rsidRPr="00EE600E">
        <w:rPr>
          <w:lang w:val="es-ES"/>
        </w:rPr>
        <w:t xml:space="preserve">clave el desarrollo de </w:t>
      </w:r>
      <w:r w:rsidR="00CF6E33" w:rsidRPr="00EE600E">
        <w:rPr>
          <w:lang w:val="es-ES"/>
        </w:rPr>
        <w:t>instrumento</w:t>
      </w:r>
      <w:r w:rsidRPr="00EE600E">
        <w:rPr>
          <w:lang w:val="es-ES"/>
        </w:rPr>
        <w:t>s</w:t>
      </w:r>
      <w:r w:rsidR="00CF6E33" w:rsidRPr="00EE600E">
        <w:rPr>
          <w:lang w:val="es-ES"/>
        </w:rPr>
        <w:t xml:space="preserve"> de cribado rápido que permita</w:t>
      </w:r>
      <w:r w:rsidR="00B52237" w:rsidRPr="00EE600E">
        <w:rPr>
          <w:lang w:val="es-ES"/>
        </w:rPr>
        <w:t>n</w:t>
      </w:r>
      <w:r w:rsidR="00CF6E33" w:rsidRPr="00EE600E">
        <w:rPr>
          <w:lang w:val="es-ES"/>
        </w:rPr>
        <w:t xml:space="preserve"> identificar de manera eficiente y precisa a </w:t>
      </w:r>
      <w:r w:rsidRPr="00EE600E">
        <w:rPr>
          <w:lang w:val="es-ES"/>
        </w:rPr>
        <w:t>quienes</w:t>
      </w:r>
      <w:r w:rsidR="00CF6E33" w:rsidRPr="00EE600E">
        <w:rPr>
          <w:lang w:val="es-ES"/>
        </w:rPr>
        <w:t xml:space="preserve"> necesitan una intervención más exhaustiva. </w:t>
      </w:r>
      <w:r w:rsidRPr="00EE600E">
        <w:rPr>
          <w:lang w:val="es-ES"/>
        </w:rPr>
        <w:t>En este trabajo, el</w:t>
      </w:r>
      <w:r w:rsidR="00CF6E33" w:rsidRPr="00EE600E">
        <w:rPr>
          <w:lang w:val="es-ES"/>
        </w:rPr>
        <w:t xml:space="preserve"> enfoque metodológico se </w:t>
      </w:r>
      <w:r w:rsidRPr="00EE600E">
        <w:rPr>
          <w:lang w:val="es-ES"/>
        </w:rPr>
        <w:t>basó</w:t>
      </w:r>
      <w:r w:rsidR="00CF6E33" w:rsidRPr="00EE600E">
        <w:rPr>
          <w:lang w:val="es-ES"/>
        </w:rPr>
        <w:t xml:space="preserve"> en una estrategia cuantitativa, con la aplicación de pruebas neuropsicológicas específicas </w:t>
      </w:r>
      <w:r w:rsidR="00795FF1" w:rsidRPr="00EE600E">
        <w:rPr>
          <w:lang w:val="es-ES"/>
        </w:rPr>
        <w:t>(</w:t>
      </w:r>
      <w:r w:rsidR="00CF6E33" w:rsidRPr="00EE600E">
        <w:rPr>
          <w:lang w:val="es-ES"/>
        </w:rPr>
        <w:t>que evalúan funciones ejecutivas, memoria, atención y velocidad de procesamiento, entre otr</w:t>
      </w:r>
      <w:r w:rsidR="002208E8" w:rsidRPr="00EE600E">
        <w:rPr>
          <w:lang w:val="es-ES"/>
        </w:rPr>
        <w:t>os dominios</w:t>
      </w:r>
      <w:r w:rsidR="00795FF1" w:rsidRPr="00EE600E">
        <w:rPr>
          <w:lang w:val="es-ES"/>
        </w:rPr>
        <w:t>)</w:t>
      </w:r>
      <w:r w:rsidR="00CF6E33" w:rsidRPr="00EE600E">
        <w:rPr>
          <w:lang w:val="es-ES"/>
        </w:rPr>
        <w:t xml:space="preserve"> tanto en pacientes </w:t>
      </w:r>
      <w:r w:rsidRPr="00EE600E">
        <w:rPr>
          <w:lang w:val="es-ES"/>
        </w:rPr>
        <w:t>que no sufrieron la infección</w:t>
      </w:r>
      <w:r w:rsidR="00CF6E33" w:rsidRPr="00EE600E">
        <w:rPr>
          <w:lang w:val="es-ES"/>
        </w:rPr>
        <w:t xml:space="preserve">, como en </w:t>
      </w:r>
      <w:r w:rsidRPr="00EE600E">
        <w:rPr>
          <w:lang w:val="es-ES"/>
        </w:rPr>
        <w:t>las personas</w:t>
      </w:r>
      <w:r w:rsidR="00CF6E33" w:rsidRPr="00EE600E">
        <w:rPr>
          <w:lang w:val="es-ES"/>
        </w:rPr>
        <w:t xml:space="preserve"> que presenta</w:t>
      </w:r>
      <w:r w:rsidRPr="00EE600E">
        <w:rPr>
          <w:lang w:val="es-ES"/>
        </w:rPr>
        <w:t>ro</w:t>
      </w:r>
      <w:r w:rsidR="00CF6E33" w:rsidRPr="00EE600E">
        <w:rPr>
          <w:lang w:val="es-ES"/>
        </w:rPr>
        <w:t xml:space="preserve">n </w:t>
      </w:r>
      <w:r w:rsidR="001F7ED6" w:rsidRPr="00EE600E">
        <w:rPr>
          <w:lang w:val="es-ES"/>
        </w:rPr>
        <w:t>PCC</w:t>
      </w:r>
      <w:r w:rsidR="00CF6E33" w:rsidRPr="00EE600E">
        <w:rPr>
          <w:lang w:val="es-ES"/>
        </w:rPr>
        <w:t xml:space="preserve"> </w:t>
      </w:r>
      <w:r w:rsidRPr="00EE600E">
        <w:rPr>
          <w:lang w:val="es-ES"/>
        </w:rPr>
        <w:t xml:space="preserve">con y </w:t>
      </w:r>
      <w:r w:rsidR="00CF6E33" w:rsidRPr="00EE600E">
        <w:rPr>
          <w:lang w:val="es-ES"/>
        </w:rPr>
        <w:t>sin afectación cognitiva. Una vez desarrolladas y valoradas las mediciones, la estrategia consist</w:t>
      </w:r>
      <w:r w:rsidRPr="00EE600E">
        <w:rPr>
          <w:lang w:val="es-ES"/>
        </w:rPr>
        <w:t>ió</w:t>
      </w:r>
      <w:r w:rsidR="00CF6E33" w:rsidRPr="00EE600E">
        <w:rPr>
          <w:lang w:val="es-ES"/>
        </w:rPr>
        <w:t xml:space="preserve"> en evaluar la calidad del dato recogido para proponer los modelos de aprendizaje automático factibles. Entre los modelos barajados se incluy</w:t>
      </w:r>
      <w:r w:rsidRPr="00EE600E">
        <w:rPr>
          <w:lang w:val="es-ES"/>
        </w:rPr>
        <w:t>ó</w:t>
      </w:r>
      <w:r w:rsidR="00CF6E33" w:rsidRPr="00EE600E">
        <w:rPr>
          <w:lang w:val="es-ES"/>
        </w:rPr>
        <w:t xml:space="preserve"> la regresión logística, como una opción para una primera clasificación, ya que este modelo es reconocido por su simplicidad y facilidad de interpretación</w:t>
      </w:r>
      <w:r w:rsidR="00B05960" w:rsidRPr="00EE600E">
        <w:rPr>
          <w:lang w:val="es-ES"/>
        </w:rPr>
        <w:t xml:space="preserve"> </w:t>
      </w:r>
      <w:r w:rsidR="00B05960" w:rsidRPr="00EE600E">
        <w:rPr>
          <w:lang w:val="es-ES"/>
        </w:rPr>
        <w:fldChar w:fldCharType="begin"/>
      </w:r>
      <w:r w:rsidR="005E4DF7">
        <w:rPr>
          <w:lang w:val="es-ES"/>
        </w:rPr>
        <w:instrText xml:space="preserve"> ADDIN ZOTERO_ITEM CSL_CITATION {"citationID":"WZc1V3Y6","properties":{"formattedCitation":"[15]","plainCitation":"[15]","noteIndex":0},"citationItems":[{"id":1001,"uris":["http://zotero.org/users/7006471/items/PYV4BH3F"],"itemData":{"id":1001,"type":"article-journal","container-title":"Anesthesia and Analgesia","DOI":"10.1213/ANE.0000000000005247","ISSN":"0003-2999","issue":"2","journalAbbreviation":"Anesth Analg","note":"PMID: 33449558\nPMCID: PMC7785709","page":"365-366","source":"PubMed Central","title":"Logistic Regression in Medical Research","volume":"132","author":[{"family":"Schober","given":"Patrick"},{"family":"Vetter","given":"Thomas R."}],"issued":{"date-parts":[["2021",2]]}}}],"schema":"https://github.com/citation-style-language/schema/raw/master/csl-citation.json"} </w:instrText>
      </w:r>
      <w:r w:rsidR="00B05960" w:rsidRPr="00EE600E">
        <w:rPr>
          <w:lang w:val="es-ES"/>
        </w:rPr>
        <w:fldChar w:fldCharType="separate"/>
      </w:r>
      <w:r w:rsidR="005E4DF7">
        <w:rPr>
          <w:noProof/>
          <w:lang w:val="es-ES"/>
        </w:rPr>
        <w:t>[15]</w:t>
      </w:r>
      <w:r w:rsidR="00B05960" w:rsidRPr="00EE600E">
        <w:rPr>
          <w:lang w:val="es-ES"/>
        </w:rPr>
        <w:fldChar w:fldCharType="end"/>
      </w:r>
      <w:r w:rsidR="00CF6E33" w:rsidRPr="00EE600E">
        <w:rPr>
          <w:lang w:val="es-ES"/>
        </w:rPr>
        <w:t xml:space="preserve">. Por otro lado, </w:t>
      </w:r>
      <w:r w:rsidRPr="00EE600E">
        <w:rPr>
          <w:lang w:val="es-ES"/>
        </w:rPr>
        <w:t xml:space="preserve">los </w:t>
      </w:r>
      <w:r w:rsidR="00CF6E33" w:rsidRPr="00EE600E">
        <w:rPr>
          <w:lang w:val="es-ES"/>
        </w:rPr>
        <w:t>modelos de aprendizaje automático más complejos como los derivados de árboles (entre los que se halla</w:t>
      </w:r>
      <w:r w:rsidR="00795FF1" w:rsidRPr="00EE600E">
        <w:rPr>
          <w:lang w:val="es-ES"/>
        </w:rPr>
        <w:t xml:space="preserve">n los modelos de tipo </w:t>
      </w:r>
      <w:r w:rsidR="00E2066D" w:rsidRPr="00EE600E">
        <w:rPr>
          <w:i/>
          <w:iCs/>
          <w:lang w:val="es-ES"/>
        </w:rPr>
        <w:t>D</w:t>
      </w:r>
      <w:r w:rsidR="00795FF1" w:rsidRPr="00EE600E">
        <w:rPr>
          <w:i/>
          <w:iCs/>
          <w:lang w:val="es-ES"/>
        </w:rPr>
        <w:t xml:space="preserve">ecision </w:t>
      </w:r>
      <w:r w:rsidR="00E2066D" w:rsidRPr="00EE600E">
        <w:rPr>
          <w:i/>
          <w:iCs/>
          <w:lang w:val="es-ES"/>
        </w:rPr>
        <w:t>T</w:t>
      </w:r>
      <w:r w:rsidR="00795FF1" w:rsidRPr="00EE600E">
        <w:rPr>
          <w:i/>
          <w:iCs/>
          <w:lang w:val="es-ES"/>
        </w:rPr>
        <w:t>ree, Random Forest</w:t>
      </w:r>
      <w:r w:rsidR="00795FF1" w:rsidRPr="00EE600E">
        <w:rPr>
          <w:lang w:val="es-ES"/>
        </w:rPr>
        <w:t xml:space="preserve"> o </w:t>
      </w:r>
      <w:r w:rsidR="00CF6E33" w:rsidRPr="00EE600E">
        <w:rPr>
          <w:lang w:val="es-ES"/>
        </w:rPr>
        <w:t xml:space="preserve"> </w:t>
      </w:r>
      <w:r w:rsidR="00CF6E33" w:rsidRPr="00EE600E">
        <w:rPr>
          <w:i/>
          <w:iCs/>
          <w:lang w:val="es-ES"/>
        </w:rPr>
        <w:t>XGBoost</w:t>
      </w:r>
      <w:r w:rsidR="00CF6E33" w:rsidRPr="00EE600E">
        <w:rPr>
          <w:lang w:val="es-ES"/>
        </w:rPr>
        <w:t xml:space="preserve">) son particularmente útiles en contextos </w:t>
      </w:r>
      <w:r w:rsidRPr="00EE600E">
        <w:rPr>
          <w:lang w:val="es-ES"/>
        </w:rPr>
        <w:t>donde podrían existir</w:t>
      </w:r>
      <w:r w:rsidR="00CF6E33" w:rsidRPr="00EE600E">
        <w:rPr>
          <w:lang w:val="es-ES"/>
        </w:rPr>
        <w:t xml:space="preserve"> </w:t>
      </w:r>
      <w:r w:rsidRPr="00EE600E">
        <w:rPr>
          <w:lang w:val="es-ES"/>
        </w:rPr>
        <w:t xml:space="preserve">relaciones </w:t>
      </w:r>
      <w:r w:rsidR="00CF6E33" w:rsidRPr="00EE600E">
        <w:rPr>
          <w:lang w:val="es-ES"/>
        </w:rPr>
        <w:t>no lineales o interacciones complejas, características comunes en los datos clínicos</w:t>
      </w:r>
      <w:r w:rsidR="00B05960" w:rsidRPr="00EE600E">
        <w:rPr>
          <w:lang w:val="es-ES"/>
        </w:rPr>
        <w:t xml:space="preserve"> </w:t>
      </w:r>
      <w:r w:rsidR="00B05960" w:rsidRPr="00EE600E">
        <w:rPr>
          <w:lang w:val="es-ES"/>
        </w:rPr>
        <w:fldChar w:fldCharType="begin"/>
      </w:r>
      <w:r w:rsidR="005E4DF7">
        <w:rPr>
          <w:lang w:val="es-ES"/>
        </w:rPr>
        <w:instrText xml:space="preserve"> ADDIN ZOTERO_ITEM CSL_CITATION {"citationID":"lnqbAo2Z","properties":{"formattedCitation":"[16]","plainCitation":"[16]","noteIndex":0},"citationItems":[{"id":999,"uris":["http://zotero.org/users/7006471/items/EY5UXJA4"],"itemData":{"id":999,"type":"article-journal","abstract":"BACKGROUND AND AIMS: Stroke is one of the most common causes of death worldwide, leading to numerous complications and significantly diminishing the quality of life for those affected. The purpose of this study is to systematically review published papers on stroke prediction using machine learning algorithms and introduce the most efficient machine learning algorithms and compare their performance. The papers have published in period from 2019 to August 2023.\nMETHODS: The authors conducted a systematic search in PubMed, Scopus, Web of Science, and IEEE using the keywords \"Artificial Intelligence,\" \"Predictive Modeling,\" \"Machine Learning,\" \"Stroke,\" and \"Cerebrovascular Accident\" from 2019 to August 2023.\nRESULTS: Twenty articles were included based on the inclusion criteria. The Random Forest (RF) algorithm was introduced as the best and most efficient stroke ML algorithm in 25% of the articles (n = 5). In addition, in other articles, Support Vector Machines (SVM), Stacking and XGBOOST, DSGD, COX&amp; GBT, ANN, NB, and RXLM algorithms were introduced as the best and most efficient ML algorithms in stroke prediction.\nCONCLUSION: This research has shown a rapid increase in using ML algorithms to predict stroke, with significant improvements in model accuracy in recent years. However, no model has reached 100% accuracy or is entirely error-free. Variations in algorithm efficiency and accuracy stem from differences in sample sizes, datasets, and data types. Further studies should focus on consistent datasets, sample sizes, and data types for more reliable outcomes.","container-title":"Health Science Reports","DOI":"10.1002/hsr2.70062","ISSN":"2398-8835","issue":"10","journalAbbreviation":"Health Sci Rep","language":"eng","note":"PMID: 39355095\nPMCID: PMC11443322","page":"e70062","source":"PubMed","title":"The most efficient machine learning algorithms in stroke prediction: A systematic review","title-short":"The most efficient machine learning algorithms in stroke prediction","volume":"7","author":[{"family":"Asadi","given":"Farkhondeh"},{"family":"Rahimi","given":"Milad"},{"family":"Daeechini","given":"Amir Hossein"},{"family":"Paghe","given":"Atefeh"}],"issued":{"date-parts":[["2024",10]]}}}],"schema":"https://github.com/citation-style-language/schema/raw/master/csl-citation.json"} </w:instrText>
      </w:r>
      <w:r w:rsidR="00B05960" w:rsidRPr="00EE600E">
        <w:rPr>
          <w:lang w:val="es-ES"/>
        </w:rPr>
        <w:fldChar w:fldCharType="separate"/>
      </w:r>
      <w:r w:rsidR="005E4DF7">
        <w:rPr>
          <w:noProof/>
          <w:lang w:val="es-ES"/>
        </w:rPr>
        <w:t>[16]</w:t>
      </w:r>
      <w:r w:rsidR="00B05960" w:rsidRPr="00EE600E">
        <w:rPr>
          <w:lang w:val="es-ES"/>
        </w:rPr>
        <w:fldChar w:fldCharType="end"/>
      </w:r>
      <w:r w:rsidR="00CF6E33" w:rsidRPr="00EE600E">
        <w:rPr>
          <w:lang w:val="es-ES"/>
        </w:rPr>
        <w:t>. Aunque la explicabilidad de los modelos basados en árboles es menor, la mejora en las métricas de aplicación requerid</w:t>
      </w:r>
      <w:r w:rsidRPr="00EE600E">
        <w:rPr>
          <w:lang w:val="es-ES"/>
        </w:rPr>
        <w:t>a</w:t>
      </w:r>
      <w:r w:rsidR="00CF6E33" w:rsidRPr="00EE600E">
        <w:rPr>
          <w:lang w:val="es-ES"/>
        </w:rPr>
        <w:t>s (como sensibilidad o especificidad) es sustancialmente superior</w:t>
      </w:r>
      <w:r w:rsidR="001F7ED6" w:rsidRPr="00EE600E">
        <w:rPr>
          <w:lang w:val="es-ES"/>
        </w:rPr>
        <w:t>, a la vez que están sujetos a menores restricciones teóricas y/o estadísticas</w:t>
      </w:r>
      <w:r w:rsidR="00CF6E33" w:rsidRPr="00EE600E">
        <w:rPr>
          <w:lang w:val="es-ES"/>
        </w:rPr>
        <w:t xml:space="preserve">. </w:t>
      </w:r>
      <w:r w:rsidR="001F7ED6" w:rsidRPr="00EE600E">
        <w:rPr>
          <w:lang w:val="es-ES"/>
        </w:rPr>
        <w:t>Por otra parte, y</w:t>
      </w:r>
      <w:r w:rsidR="00CF6E33" w:rsidRPr="00EE600E">
        <w:rPr>
          <w:lang w:val="es-ES"/>
        </w:rPr>
        <w:t xml:space="preserve"> para mejorar el </w:t>
      </w:r>
      <w:r w:rsidRPr="00EE600E">
        <w:rPr>
          <w:lang w:val="es-ES"/>
        </w:rPr>
        <w:t>déficit</w:t>
      </w:r>
      <w:r w:rsidR="00CF6E33" w:rsidRPr="00EE600E">
        <w:rPr>
          <w:lang w:val="es-ES"/>
        </w:rPr>
        <w:t xml:space="preserve"> explicativo</w:t>
      </w:r>
      <w:r w:rsidR="00771860" w:rsidRPr="00EE600E">
        <w:rPr>
          <w:lang w:val="es-ES"/>
        </w:rPr>
        <w:t xml:space="preserve"> de los modelos basados en árboles</w:t>
      </w:r>
      <w:r w:rsidR="00CF6E33" w:rsidRPr="00EE600E">
        <w:rPr>
          <w:lang w:val="es-ES"/>
        </w:rPr>
        <w:t xml:space="preserve">, se </w:t>
      </w:r>
      <w:r w:rsidR="00795FF1" w:rsidRPr="00EE600E">
        <w:rPr>
          <w:lang w:val="es-ES"/>
        </w:rPr>
        <w:t>hizo</w:t>
      </w:r>
      <w:r w:rsidR="00CF6E33" w:rsidRPr="00EE600E">
        <w:rPr>
          <w:lang w:val="es-ES"/>
        </w:rPr>
        <w:t xml:space="preserve"> uso de los valores</w:t>
      </w:r>
      <w:r w:rsidR="009051DE" w:rsidRPr="00EE600E">
        <w:rPr>
          <w:lang w:val="es-ES"/>
        </w:rPr>
        <w:t xml:space="preserve"> denominados </w:t>
      </w:r>
      <w:r w:rsidR="00CF6E33" w:rsidRPr="00EE600E">
        <w:rPr>
          <w:i/>
          <w:iCs/>
          <w:lang w:val="es-ES"/>
        </w:rPr>
        <w:t>SHapley Additive exPlanations</w:t>
      </w:r>
      <w:r w:rsidR="009051DE" w:rsidRPr="00EE600E">
        <w:rPr>
          <w:i/>
          <w:iCs/>
          <w:lang w:val="es-ES"/>
        </w:rPr>
        <w:t xml:space="preserve"> </w:t>
      </w:r>
      <w:r w:rsidR="009051DE" w:rsidRPr="00EE600E">
        <w:rPr>
          <w:lang w:val="es-ES"/>
        </w:rPr>
        <w:t>(en adelante, SHAP</w:t>
      </w:r>
      <w:r w:rsidR="00CF6E33" w:rsidRPr="00EE600E">
        <w:rPr>
          <w:lang w:val="es-ES"/>
        </w:rPr>
        <w:t>) que brinda</w:t>
      </w:r>
      <w:r w:rsidR="00771860" w:rsidRPr="00EE600E">
        <w:rPr>
          <w:lang w:val="es-ES"/>
        </w:rPr>
        <w:t>n</w:t>
      </w:r>
      <w:r w:rsidR="00CF6E33" w:rsidRPr="00EE600E">
        <w:rPr>
          <w:lang w:val="es-ES"/>
        </w:rPr>
        <w:t xml:space="preserve"> una forma de cuantificar el peso de cada variable sobre el resultado predicho por el modelo</w:t>
      </w:r>
      <w:r w:rsidR="00B35500" w:rsidRPr="00EE600E">
        <w:rPr>
          <w:lang w:val="es-ES"/>
        </w:rPr>
        <w:t xml:space="preserve"> </w:t>
      </w:r>
      <w:r w:rsidR="00B35500" w:rsidRPr="00EE600E">
        <w:rPr>
          <w:lang w:val="es-ES"/>
        </w:rPr>
        <w:fldChar w:fldCharType="begin"/>
      </w:r>
      <w:r w:rsidR="005E4DF7">
        <w:rPr>
          <w:lang w:val="es-ES"/>
        </w:rPr>
        <w:instrText xml:space="preserve"> ADDIN ZOTERO_ITEM CSL_CITATION {"citationID":"tJKDQyPH","properties":{"formattedCitation":"[17]","plainCitation":"[17]","noteIndex":0},"citationItems":[{"id":1004,"uris":["http://zotero.org/users/7006471/items/89D25I5F"],"itemData":{"id":1004,"type":"article-journal","abstract":"Background and Objective\nWhen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data.\nMethods\nFor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hospital.\nResults\nThe interpretation by SHAP was mostly consistent with that by the existing methods. We showed how the A/G ratio works as an important prognostic factor for cerebral infarction using proposed techniques.\nConclusion\nOur techniques are useful for interpreting machine learning models and can uncover the underlying relationships between features and outcome.","container-title":"Computer Methods and Programs in Biomedicine","DOI":"10.1016/j.cmpb.2021.106584","ISSN":"0169-2607","journalAbbreviation":"Computer Methods and Programs in Biomedicine","page":"106584","source":"ScienceDirect","title":"Explanation of machine learning models using shapley additive explanation and application for real data in hospital","volume":"214","author":[{"family":"Nohara","given":"Yasunobu"},{"family":"Matsumoto","given":"Koutarou"},{"family":"Soejima","given":"Hidehisa"},{"family":"Nakashima","given":"Naoki"}],"issued":{"date-parts":[["2022",2,1]]}}}],"schema":"https://github.com/citation-style-language/schema/raw/master/csl-citation.json"} </w:instrText>
      </w:r>
      <w:r w:rsidR="00B35500" w:rsidRPr="00EE600E">
        <w:rPr>
          <w:lang w:val="es-ES"/>
        </w:rPr>
        <w:fldChar w:fldCharType="separate"/>
      </w:r>
      <w:r w:rsidR="005E4DF7">
        <w:rPr>
          <w:noProof/>
          <w:lang w:val="es-ES"/>
        </w:rPr>
        <w:t>[17]</w:t>
      </w:r>
      <w:r w:rsidR="00B35500" w:rsidRPr="00EE600E">
        <w:rPr>
          <w:lang w:val="es-ES"/>
        </w:rPr>
        <w:fldChar w:fldCharType="end"/>
      </w:r>
      <w:r w:rsidR="00CF6E33" w:rsidRPr="00EE600E">
        <w:rPr>
          <w:lang w:val="es-ES"/>
        </w:rPr>
        <w:t>.</w:t>
      </w:r>
      <w:bookmarkEnd w:id="162"/>
    </w:p>
    <w:p w14:paraId="751278A2" w14:textId="015ED892" w:rsidR="00CF6E33" w:rsidRPr="00EE600E" w:rsidRDefault="00CF6E33" w:rsidP="0048664E">
      <w:pPr>
        <w:spacing w:after="120" w:line="240" w:lineRule="auto"/>
        <w:ind w:left="0" w:hanging="2"/>
        <w:rPr>
          <w:lang w:val="es-ES"/>
        </w:rPr>
      </w:pPr>
      <w:bookmarkStart w:id="164" w:name="_Toc186200129"/>
      <w:r w:rsidRPr="00EE600E">
        <w:rPr>
          <w:color w:val="000000"/>
          <w:lang w:val="es-ES"/>
        </w:rPr>
        <w:t xml:space="preserve">Se </w:t>
      </w:r>
      <w:r w:rsidR="00170513" w:rsidRPr="00EE600E">
        <w:rPr>
          <w:color w:val="000000"/>
          <w:lang w:val="es-ES"/>
        </w:rPr>
        <w:t>consideraron</w:t>
      </w:r>
      <w:r w:rsidRPr="00EE600E">
        <w:rPr>
          <w:color w:val="000000"/>
          <w:lang w:val="es-ES"/>
        </w:rPr>
        <w:t xml:space="preserve"> dos estrategias principales: </w:t>
      </w:r>
      <w:r w:rsidR="00170513" w:rsidRPr="00EE600E">
        <w:rPr>
          <w:color w:val="000000"/>
          <w:lang w:val="es-ES"/>
        </w:rPr>
        <w:t>adaptar</w:t>
      </w:r>
      <w:r w:rsidRPr="00EE600E">
        <w:rPr>
          <w:color w:val="000000"/>
          <w:lang w:val="es-ES"/>
        </w:rPr>
        <w:t xml:space="preserve"> productos existentes </w:t>
      </w:r>
      <w:r w:rsidR="00170513" w:rsidRPr="00EE600E">
        <w:rPr>
          <w:color w:val="000000"/>
          <w:lang w:val="es-ES"/>
        </w:rPr>
        <w:t xml:space="preserve">o desarrollar </w:t>
      </w:r>
      <w:r w:rsidRPr="00EE600E">
        <w:rPr>
          <w:color w:val="000000"/>
          <w:lang w:val="es-ES"/>
        </w:rPr>
        <w:t xml:space="preserve">un nuevo instrumento. Adaptar productos ya validados, como pruebas neuropsicológicas estandarizadas, permitiría aprovechar su base empírica y reducir tiempos de implementación. Sin embargo, dado que no están diseñadas para este reto clínico, estas herramientas pueden no capturar las especificidades de la </w:t>
      </w:r>
      <w:r w:rsidR="001F7ED6" w:rsidRPr="00EE600E">
        <w:rPr>
          <w:color w:val="000000"/>
          <w:lang w:val="es-ES"/>
        </w:rPr>
        <w:t>PCC</w:t>
      </w:r>
      <w:r w:rsidRPr="00EE600E">
        <w:rPr>
          <w:color w:val="000000"/>
          <w:lang w:val="es-ES"/>
        </w:rPr>
        <w:t xml:space="preserve"> con afectación cognitiva, limitando su sensibilidad y especificidad</w:t>
      </w:r>
      <w:r w:rsidR="00170513" w:rsidRPr="00EE600E">
        <w:rPr>
          <w:color w:val="000000"/>
          <w:lang w:val="es-ES"/>
        </w:rPr>
        <w:t>. También, la aplicabilidad puede verse reducida por</w:t>
      </w:r>
      <w:r w:rsidR="00795FF1" w:rsidRPr="00EE600E">
        <w:rPr>
          <w:color w:val="000000"/>
          <w:lang w:val="es-ES"/>
        </w:rPr>
        <w:t xml:space="preserve"> su falta de validez psicométrica o</w:t>
      </w:r>
      <w:r w:rsidR="00170513" w:rsidRPr="00EE600E">
        <w:rPr>
          <w:color w:val="000000"/>
          <w:lang w:val="es-ES"/>
        </w:rPr>
        <w:t xml:space="preserve"> su coste (licencias, etc.)</w:t>
      </w:r>
      <w:r w:rsidR="00795FF1" w:rsidRPr="00EE600E">
        <w:rPr>
          <w:color w:val="000000"/>
          <w:lang w:val="es-ES"/>
        </w:rPr>
        <w:t>, entre otros factores</w:t>
      </w:r>
      <w:r w:rsidRPr="00EE600E">
        <w:rPr>
          <w:color w:val="000000"/>
          <w:lang w:val="es-ES"/>
        </w:rPr>
        <w:t xml:space="preserve">. En contraste, desarrollar un instrumento nuevo, aunque requiere mayor tiempo y recursos, permite un diseño más personalizado y alineado con las necesidades de esta población. En este caso, se cuenta con datos de interés cuya utilidad puede ser elevada para la población clínica de interés. Por ello, </w:t>
      </w:r>
      <w:bookmarkEnd w:id="163"/>
      <w:r w:rsidRPr="00EE600E">
        <w:rPr>
          <w:color w:val="000000"/>
          <w:lang w:val="es-ES"/>
        </w:rPr>
        <w:t>tr</w:t>
      </w:r>
      <w:r w:rsidRPr="00EE600E">
        <w:rPr>
          <w:lang w:val="es-ES"/>
        </w:rPr>
        <w:t xml:space="preserve">as analizar ambas alternativas, se </w:t>
      </w:r>
      <w:r w:rsidR="00B52237" w:rsidRPr="00EE600E">
        <w:rPr>
          <w:lang w:val="es-ES"/>
        </w:rPr>
        <w:t>optó</w:t>
      </w:r>
      <w:r w:rsidRPr="00EE600E">
        <w:rPr>
          <w:lang w:val="es-ES"/>
        </w:rPr>
        <w:t xml:space="preserve"> por </w:t>
      </w:r>
      <w:r w:rsidR="00B52237" w:rsidRPr="00EE600E">
        <w:rPr>
          <w:lang w:val="es-ES"/>
        </w:rPr>
        <w:t>desarrollar</w:t>
      </w:r>
      <w:r w:rsidRPr="00EE600E">
        <w:rPr>
          <w:lang w:val="es-ES"/>
        </w:rPr>
        <w:t xml:space="preserve"> un nuevo producto que combine elementos de pruebas neuropsicológicas tradicionales con un enfoque innovador de análisis basado en aprendizaje automático. Esta estrategia asegura que el instrumento sea altamente sensible a las particularidades de</w:t>
      </w:r>
      <w:r w:rsidR="00B52237" w:rsidRPr="00EE600E">
        <w:rPr>
          <w:lang w:val="es-ES"/>
        </w:rPr>
        <w:t xml:space="preserve"> </w:t>
      </w:r>
      <w:r w:rsidRPr="00EE600E">
        <w:rPr>
          <w:lang w:val="es-ES"/>
        </w:rPr>
        <w:t>l</w:t>
      </w:r>
      <w:r w:rsidR="00B52237" w:rsidRPr="00EE600E">
        <w:rPr>
          <w:lang w:val="es-ES"/>
        </w:rPr>
        <w:t>a C</w:t>
      </w:r>
      <w:r w:rsidRPr="00EE600E">
        <w:rPr>
          <w:lang w:val="es-ES"/>
        </w:rPr>
        <w:t>OVID</w:t>
      </w:r>
      <w:r w:rsidR="00B52237" w:rsidRPr="00EE600E">
        <w:rPr>
          <w:lang w:val="es-ES"/>
        </w:rPr>
        <w:t xml:space="preserve"> persistente con afectación cognitiva</w:t>
      </w:r>
      <w:r w:rsidRPr="00EE600E">
        <w:rPr>
          <w:lang w:val="es-ES"/>
        </w:rPr>
        <w:t xml:space="preserve">, permitiendo una identificación más precisa de los casos. Además, al seleccionar el uso de técnicas avanzadas se maximiza la capacidad predictiva del </w:t>
      </w:r>
      <w:r w:rsidR="00771860" w:rsidRPr="00EE600E">
        <w:rPr>
          <w:lang w:val="es-ES"/>
        </w:rPr>
        <w:t>cribado</w:t>
      </w:r>
      <w:r w:rsidRPr="00EE600E">
        <w:rPr>
          <w:lang w:val="es-ES"/>
        </w:rPr>
        <w:t xml:space="preserve"> y su aplicabilidad en escenarios clínicos diversos. Esto no solo promueve la detección temprana, </w:t>
      </w:r>
      <w:r w:rsidR="00795FF1" w:rsidRPr="00EE600E">
        <w:rPr>
          <w:lang w:val="es-ES"/>
        </w:rPr>
        <w:t xml:space="preserve">la inclusión y la sostenibilidad, </w:t>
      </w:r>
      <w:r w:rsidRPr="00EE600E">
        <w:rPr>
          <w:lang w:val="es-ES"/>
        </w:rPr>
        <w:t>sino que también tiene el potencial de mejorar significativamente la asignación de recursos y la planificación de tratamientos.</w:t>
      </w:r>
      <w:bookmarkEnd w:id="164"/>
    </w:p>
    <w:p w14:paraId="3E8F7743" w14:textId="77777777" w:rsidR="004C6E8E" w:rsidRPr="00EE600E" w:rsidRDefault="00C7175D" w:rsidP="0048664E">
      <w:pPr>
        <w:pStyle w:val="Ttol2"/>
        <w:numPr>
          <w:ilvl w:val="1"/>
          <w:numId w:val="6"/>
        </w:numPr>
        <w:spacing w:after="120" w:line="240" w:lineRule="auto"/>
        <w:ind w:left="0" w:hanging="2"/>
        <w:rPr>
          <w:lang w:val="es-ES"/>
        </w:rPr>
      </w:pPr>
      <w:bookmarkStart w:id="165" w:name="_heading=h.35nkun2" w:colFirst="0" w:colLast="0"/>
      <w:bookmarkStart w:id="166" w:name="_Toc186096502"/>
      <w:bookmarkStart w:id="167" w:name="_Toc186200130"/>
      <w:bookmarkStart w:id="168" w:name="_Toc186200525"/>
      <w:bookmarkStart w:id="169" w:name="_Toc186545169"/>
      <w:bookmarkEnd w:id="165"/>
      <w:r w:rsidRPr="00EE600E">
        <w:rPr>
          <w:lang w:val="es-ES"/>
        </w:rPr>
        <w:t>Planificación del Trabajo</w:t>
      </w:r>
      <w:bookmarkEnd w:id="166"/>
      <w:bookmarkEnd w:id="167"/>
      <w:bookmarkEnd w:id="168"/>
      <w:bookmarkEnd w:id="169"/>
    </w:p>
    <w:p w14:paraId="1004F44B" w14:textId="04E06818" w:rsidR="00302D02" w:rsidRPr="00EE600E" w:rsidRDefault="00302D02" w:rsidP="0048664E">
      <w:pPr>
        <w:spacing w:after="120" w:line="240" w:lineRule="auto"/>
        <w:ind w:left="0" w:hanging="2"/>
        <w:rPr>
          <w:i/>
          <w:iCs/>
          <w:lang w:val="es-ES"/>
        </w:rPr>
      </w:pPr>
      <w:bookmarkStart w:id="170" w:name="_Toc186200133"/>
      <w:r w:rsidRPr="00EE600E">
        <w:rPr>
          <w:i/>
          <w:iCs/>
          <w:lang w:val="es-ES"/>
        </w:rPr>
        <w:t>Recursos</w:t>
      </w:r>
      <w:r w:rsidR="00771860" w:rsidRPr="00EE600E">
        <w:rPr>
          <w:i/>
          <w:iCs/>
          <w:lang w:val="es-ES"/>
        </w:rPr>
        <w:t>.</w:t>
      </w:r>
      <w:bookmarkEnd w:id="170"/>
    </w:p>
    <w:p w14:paraId="52D947F7" w14:textId="734FA637" w:rsidR="0048664E" w:rsidRPr="00EE600E" w:rsidRDefault="00302D02" w:rsidP="0048664E">
      <w:pPr>
        <w:spacing w:after="120" w:line="240" w:lineRule="auto"/>
        <w:ind w:left="0" w:hanging="2"/>
        <w:rPr>
          <w:lang w:val="es-ES"/>
        </w:rPr>
      </w:pPr>
      <w:bookmarkStart w:id="171" w:name="_Toc186200134"/>
      <w:r w:rsidRPr="00EE600E">
        <w:rPr>
          <w:lang w:val="es-ES"/>
        </w:rPr>
        <w:t xml:space="preserve">El principal recurso </w:t>
      </w:r>
      <w:r w:rsidR="00771860" w:rsidRPr="00EE600E">
        <w:rPr>
          <w:lang w:val="es-ES"/>
        </w:rPr>
        <w:t>estuvo</w:t>
      </w:r>
      <w:r w:rsidRPr="00EE600E">
        <w:rPr>
          <w:lang w:val="es-ES"/>
        </w:rPr>
        <w:t xml:space="preserve"> constituido por los datos adquiridos provenientes de la población clínica de interés</w:t>
      </w:r>
      <w:r w:rsidR="002323BF" w:rsidRPr="00EE600E">
        <w:rPr>
          <w:lang w:val="es-ES"/>
        </w:rPr>
        <w:t xml:space="preserve"> que corresponde a pacientes </w:t>
      </w:r>
      <w:r w:rsidR="000D068F" w:rsidRPr="00EE600E">
        <w:rPr>
          <w:lang w:val="es-ES"/>
        </w:rPr>
        <w:t>con un seguimiento desde el inicio de la pandemia (en marzo de 2020) por parte de los servicios de sanidad pública de Cataluña (70</w:t>
      </w:r>
      <w:r w:rsidR="00795FF1" w:rsidRPr="00EE600E">
        <w:rPr>
          <w:lang w:val="es-ES"/>
        </w:rPr>
        <w:t xml:space="preserve"> centros de atención primari</w:t>
      </w:r>
      <w:r w:rsidR="00A758F5" w:rsidRPr="00EE600E">
        <w:rPr>
          <w:lang w:val="es-ES"/>
        </w:rPr>
        <w:t>a</w:t>
      </w:r>
      <w:r w:rsidR="00795FF1" w:rsidRPr="00EE600E">
        <w:rPr>
          <w:lang w:val="es-ES"/>
        </w:rPr>
        <w:t xml:space="preserve"> del área metropolitana norte de Barcelona y del Hospital Universitario</w:t>
      </w:r>
      <w:r w:rsidR="000D068F" w:rsidRPr="00EE600E">
        <w:rPr>
          <w:lang w:val="es-ES"/>
        </w:rPr>
        <w:t xml:space="preserve"> Germans Trias I Pujol). El uso de estos datos </w:t>
      </w:r>
      <w:r w:rsidR="00795FF1" w:rsidRPr="00EE600E">
        <w:rPr>
          <w:lang w:val="es-ES"/>
        </w:rPr>
        <w:t>fue</w:t>
      </w:r>
      <w:r w:rsidR="000D068F" w:rsidRPr="00EE600E">
        <w:rPr>
          <w:lang w:val="es-ES"/>
        </w:rPr>
        <w:t xml:space="preserve"> aprobado por</w:t>
      </w:r>
      <w:r w:rsidR="00795FF1" w:rsidRPr="00EE600E">
        <w:rPr>
          <w:lang w:val="es-ES"/>
        </w:rPr>
        <w:t xml:space="preserve"> el comité ético del Instituto Universitario </w:t>
      </w:r>
      <w:r w:rsidR="009F2157" w:rsidRPr="00EE600E">
        <w:rPr>
          <w:lang w:val="es-ES"/>
        </w:rPr>
        <w:t>de</w:t>
      </w:r>
      <w:r w:rsidR="00795FF1" w:rsidRPr="00EE600E">
        <w:rPr>
          <w:lang w:val="es-ES"/>
        </w:rPr>
        <w:t xml:space="preserve"> Investigación en </w:t>
      </w:r>
      <w:r w:rsidR="009F2157" w:rsidRPr="00EE600E">
        <w:rPr>
          <w:lang w:val="es-ES"/>
        </w:rPr>
        <w:t>Atención Primaria</w:t>
      </w:r>
      <w:r w:rsidR="000D068F" w:rsidRPr="00EE600E">
        <w:rPr>
          <w:lang w:val="es-ES"/>
        </w:rPr>
        <w:t xml:space="preserve"> (</w:t>
      </w:r>
      <w:bookmarkStart w:id="172" w:name="_Hlk186115683"/>
      <w:r w:rsidR="000D068F" w:rsidRPr="00EE600E">
        <w:rPr>
          <w:lang w:val="es-ES"/>
        </w:rPr>
        <w:t>IDIAPJGol</w:t>
      </w:r>
      <w:bookmarkEnd w:id="172"/>
      <w:r w:rsidR="000D068F" w:rsidRPr="00EE600E">
        <w:rPr>
          <w:lang w:val="es-ES"/>
        </w:rPr>
        <w:t>, 21/220-P)</w:t>
      </w:r>
      <w:r w:rsidR="009F2157" w:rsidRPr="00EE600E">
        <w:rPr>
          <w:lang w:val="es-ES"/>
        </w:rPr>
        <w:t xml:space="preserve">, en tanto que los protocolos seguidos para la </w:t>
      </w:r>
      <w:r w:rsidR="002208E8" w:rsidRPr="00EE600E">
        <w:rPr>
          <w:lang w:val="es-ES"/>
        </w:rPr>
        <w:t xml:space="preserve">inclusión de participantes y la </w:t>
      </w:r>
      <w:r w:rsidR="009F2157" w:rsidRPr="00EE600E">
        <w:rPr>
          <w:lang w:val="es-ES"/>
        </w:rPr>
        <w:t>recolección de datos se publicaron</w:t>
      </w:r>
      <w:r w:rsidR="002B2CF2" w:rsidRPr="00EE600E">
        <w:rPr>
          <w:lang w:val="es-ES"/>
        </w:rPr>
        <w:t xml:space="preserve"> tras revisión por pares</w:t>
      </w:r>
      <w:r w:rsidR="00024CC2" w:rsidRPr="00EE600E">
        <w:rPr>
          <w:lang w:val="es-ES"/>
        </w:rPr>
        <w:t xml:space="preserve"> </w:t>
      </w:r>
      <w:r w:rsidR="00024CC2" w:rsidRPr="00EE600E">
        <w:rPr>
          <w:lang w:val="es-ES"/>
        </w:rPr>
        <w:fldChar w:fldCharType="begin"/>
      </w:r>
      <w:r w:rsidR="005E4DF7">
        <w:rPr>
          <w:lang w:val="es-ES"/>
        </w:rPr>
        <w:instrText xml:space="preserve"> ADDIN ZOTERO_ITEM CSL_CITATION {"citationID":"2elp1Ta5","properties":{"formattedCitation":"[11]","plainCitation":"[11]","noteIndex":0},"citationItems":[{"id":965,"uris":["http://zotero.org/users/7006471/items/6P8PR9PT"],"itemData":{"id":965,"type":"article-journal","abstract":"The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024CC2" w:rsidRPr="00EE600E">
        <w:rPr>
          <w:lang w:val="es-ES"/>
        </w:rPr>
        <w:fldChar w:fldCharType="separate"/>
      </w:r>
      <w:r w:rsidR="005E4DF7">
        <w:rPr>
          <w:position w:val="0"/>
          <w:lang w:val="es-ES" w:eastAsia="es-ES_tradnl"/>
        </w:rPr>
        <w:t>[11]</w:t>
      </w:r>
      <w:r w:rsidR="00024CC2" w:rsidRPr="00EE600E">
        <w:rPr>
          <w:lang w:val="es-ES"/>
        </w:rPr>
        <w:fldChar w:fldCharType="end"/>
      </w:r>
      <w:r w:rsidR="00771860" w:rsidRPr="00EE600E">
        <w:rPr>
          <w:lang w:val="es-ES"/>
        </w:rPr>
        <w:t>.</w:t>
      </w:r>
      <w:bookmarkStart w:id="173" w:name="_Toc179823461"/>
      <w:bookmarkStart w:id="174" w:name="OLE_LINK9"/>
      <w:bookmarkStart w:id="175" w:name="OLE_LINK12"/>
      <w:bookmarkEnd w:id="171"/>
    </w:p>
    <w:p w14:paraId="68F39C74" w14:textId="69AAA719" w:rsidR="000D068F" w:rsidRPr="00EE600E" w:rsidRDefault="0048664E" w:rsidP="0048664E">
      <w:pPr>
        <w:spacing w:after="120" w:line="240" w:lineRule="auto"/>
        <w:ind w:left="0" w:hanging="2"/>
        <w:rPr>
          <w:lang w:val="es-ES"/>
        </w:rPr>
      </w:pPr>
      <w:bookmarkStart w:id="176" w:name="_Toc186200135"/>
      <w:r w:rsidRPr="00EE600E">
        <w:rPr>
          <w:i/>
          <w:iCs/>
          <w:lang w:val="es-ES"/>
        </w:rPr>
        <w:t>T</w:t>
      </w:r>
      <w:r w:rsidR="000D068F" w:rsidRPr="00EE600E">
        <w:rPr>
          <w:i/>
          <w:iCs/>
          <w:lang w:val="es-ES"/>
        </w:rPr>
        <w:t>areas</w:t>
      </w:r>
      <w:bookmarkEnd w:id="173"/>
      <w:r w:rsidR="000D068F" w:rsidRPr="00EE600E">
        <w:rPr>
          <w:i/>
          <w:iCs/>
          <w:lang w:val="es-ES"/>
        </w:rPr>
        <w:t>.</w:t>
      </w:r>
      <w:bookmarkEnd w:id="176"/>
    </w:p>
    <w:p w14:paraId="7137C0EF" w14:textId="1230E122" w:rsidR="002B2CF2" w:rsidRPr="00EE600E" w:rsidRDefault="002B2CF2" w:rsidP="0048664E">
      <w:pPr>
        <w:spacing w:after="120" w:line="240" w:lineRule="auto"/>
        <w:ind w:left="0" w:hanging="2"/>
        <w:rPr>
          <w:lang w:val="es-ES"/>
        </w:rPr>
      </w:pPr>
      <w:bookmarkStart w:id="177" w:name="_Toc186200136"/>
      <w:bookmarkStart w:id="178" w:name="OLE_LINK7"/>
      <w:bookmarkStart w:id="179" w:name="OLE_LINK8"/>
      <w:r w:rsidRPr="00EE600E">
        <w:rPr>
          <w:lang w:val="es-ES"/>
        </w:rPr>
        <w:t>Las diversas tareas se organizaron en forma de trabajo semanal y se asignaron tiempos estimados tal como recogemos en los siguientes ítems:</w:t>
      </w:r>
      <w:bookmarkEnd w:id="177"/>
    </w:p>
    <w:p w14:paraId="64C5EC06" w14:textId="09D7275F" w:rsidR="000D068F" w:rsidRPr="00C77BDA" w:rsidRDefault="000D068F" w:rsidP="0048664E">
      <w:pPr>
        <w:spacing w:after="120" w:line="240" w:lineRule="auto"/>
        <w:ind w:left="0" w:hanging="2"/>
        <w:rPr>
          <w:lang w:val="es-ES"/>
        </w:rPr>
      </w:pPr>
      <w:bookmarkStart w:id="180" w:name="_Toc186200137"/>
      <w:r w:rsidRPr="00EE600E">
        <w:rPr>
          <w:lang w:val="es-ES"/>
        </w:rPr>
        <w:t xml:space="preserve">- Recopilación de datos: </w:t>
      </w:r>
      <w:r w:rsidR="00771860" w:rsidRPr="00EE600E">
        <w:rPr>
          <w:lang w:val="es-ES"/>
        </w:rPr>
        <w:t>consistió</w:t>
      </w:r>
      <w:r w:rsidRPr="00EE600E">
        <w:rPr>
          <w:lang w:val="es-ES"/>
        </w:rPr>
        <w:t xml:space="preserve"> en la recolección de información </w:t>
      </w:r>
      <w:r w:rsidRPr="00C77BDA">
        <w:rPr>
          <w:lang w:val="es-ES"/>
        </w:rPr>
        <w:t>sociodemográfica y resultados de pruebas neuropsicológicas de la muestra</w:t>
      </w:r>
      <w:r w:rsidR="00771860" w:rsidRPr="00C77BDA">
        <w:rPr>
          <w:lang w:val="es-ES"/>
        </w:rPr>
        <w:t xml:space="preserve"> de pacientes</w:t>
      </w:r>
      <w:r w:rsidRPr="00C77BDA">
        <w:rPr>
          <w:lang w:val="es-ES"/>
        </w:rPr>
        <w:t xml:space="preserve">, siempre bajo la adhesión a los planteamientos indicados en el punto correspondiente al impacto en sostenibilidad, ético-social y de </w:t>
      </w:r>
      <w:r w:rsidR="00E2066D" w:rsidRPr="00C77BDA">
        <w:rPr>
          <w:lang w:val="es-ES"/>
        </w:rPr>
        <w:t xml:space="preserve">sostenibilidad y </w:t>
      </w:r>
      <w:r w:rsidRPr="00C77BDA">
        <w:rPr>
          <w:lang w:val="es-ES"/>
        </w:rPr>
        <w:t>diversidad</w:t>
      </w:r>
      <w:r w:rsidR="00771860" w:rsidRPr="00C77BDA">
        <w:rPr>
          <w:lang w:val="es-ES"/>
        </w:rPr>
        <w:t xml:space="preserve"> y según las aprobaciones del comité de ética interviniente</w:t>
      </w:r>
      <w:r w:rsidRPr="00C77BDA">
        <w:rPr>
          <w:lang w:val="es-ES"/>
        </w:rPr>
        <w:t xml:space="preserve">. </w:t>
      </w:r>
      <w:r w:rsidR="00771860" w:rsidRPr="00C77BDA">
        <w:rPr>
          <w:lang w:val="es-ES"/>
        </w:rPr>
        <w:t>El t</w:t>
      </w:r>
      <w:r w:rsidRPr="00C77BDA">
        <w:rPr>
          <w:lang w:val="es-ES"/>
        </w:rPr>
        <w:t xml:space="preserve">iempo </w:t>
      </w:r>
      <w:r w:rsidR="00404E87" w:rsidRPr="00C77BDA">
        <w:rPr>
          <w:lang w:val="es-ES"/>
        </w:rPr>
        <w:t>empleado</w:t>
      </w:r>
      <w:r w:rsidR="00771860" w:rsidRPr="00C77BDA">
        <w:rPr>
          <w:lang w:val="es-ES"/>
        </w:rPr>
        <w:t xml:space="preserve"> fue de</w:t>
      </w:r>
      <w:r w:rsidRPr="00C77BDA">
        <w:rPr>
          <w:lang w:val="es-ES"/>
        </w:rPr>
        <w:t xml:space="preserve"> 4</w:t>
      </w:r>
      <w:r w:rsidR="00771860" w:rsidRPr="00C77BDA">
        <w:rPr>
          <w:lang w:val="es-ES"/>
        </w:rPr>
        <w:t xml:space="preserve"> a </w:t>
      </w:r>
      <w:r w:rsidRPr="00C77BDA">
        <w:rPr>
          <w:lang w:val="es-ES"/>
        </w:rPr>
        <w:t>6 semanas.</w:t>
      </w:r>
      <w:bookmarkEnd w:id="180"/>
    </w:p>
    <w:p w14:paraId="17FC92E0" w14:textId="0B3043FE" w:rsidR="000D068F" w:rsidRPr="00C77BDA" w:rsidRDefault="000D068F" w:rsidP="0048664E">
      <w:pPr>
        <w:spacing w:after="120" w:line="240" w:lineRule="auto"/>
        <w:ind w:left="0" w:hanging="2"/>
        <w:rPr>
          <w:lang w:val="es-ES"/>
        </w:rPr>
      </w:pPr>
      <w:bookmarkStart w:id="181" w:name="_Toc186200138"/>
      <w:r w:rsidRPr="00C77BDA">
        <w:rPr>
          <w:lang w:val="es-ES"/>
        </w:rPr>
        <w:t xml:space="preserve">- </w:t>
      </w:r>
      <w:bookmarkStart w:id="182" w:name="OLE_LINK3"/>
      <w:bookmarkStart w:id="183" w:name="OLE_LINK4"/>
      <w:r w:rsidRPr="00C77BDA">
        <w:rPr>
          <w:lang w:val="es-ES"/>
        </w:rPr>
        <w:t>Control de calidad del dato</w:t>
      </w:r>
      <w:bookmarkEnd w:id="182"/>
      <w:bookmarkEnd w:id="183"/>
      <w:r w:rsidRPr="00C77BDA">
        <w:rPr>
          <w:lang w:val="es-ES"/>
        </w:rPr>
        <w:t xml:space="preserve">: </w:t>
      </w:r>
      <w:r w:rsidR="00771860" w:rsidRPr="00C77BDA">
        <w:rPr>
          <w:lang w:val="es-ES"/>
        </w:rPr>
        <w:t>consistió en el análisis de</w:t>
      </w:r>
      <w:r w:rsidRPr="00C77BDA">
        <w:rPr>
          <w:lang w:val="es-ES"/>
        </w:rPr>
        <w:t xml:space="preserve"> los parámetros requeridos para el posterior modelado. Entre otras acciones, se </w:t>
      </w:r>
      <w:r w:rsidR="00771860" w:rsidRPr="00C77BDA">
        <w:rPr>
          <w:lang w:val="es-ES"/>
        </w:rPr>
        <w:t>revisaron</w:t>
      </w:r>
      <w:r w:rsidRPr="00C77BDA">
        <w:rPr>
          <w:lang w:val="es-ES"/>
        </w:rPr>
        <w:t xml:space="preserve"> posibles inconsistencias, datos faltantes y desviaciones que puedan afectar la calidad del análisis</w:t>
      </w:r>
      <w:r w:rsidR="00771860" w:rsidRPr="00C77BDA">
        <w:rPr>
          <w:lang w:val="es-ES"/>
        </w:rPr>
        <w:t xml:space="preserve"> y del modelo de cribado</w:t>
      </w:r>
      <w:r w:rsidRPr="00C77BDA">
        <w:rPr>
          <w:lang w:val="es-ES"/>
        </w:rPr>
        <w:t>.</w:t>
      </w:r>
      <w:r w:rsidR="00771860" w:rsidRPr="00C77BDA">
        <w:rPr>
          <w:lang w:val="es-ES"/>
        </w:rPr>
        <w:t xml:space="preserve"> El tiempo </w:t>
      </w:r>
      <w:bookmarkStart w:id="184" w:name="_Hlk186381342"/>
      <w:r w:rsidR="00404E87" w:rsidRPr="00C77BDA">
        <w:rPr>
          <w:lang w:val="es-ES"/>
        </w:rPr>
        <w:t>empleado</w:t>
      </w:r>
      <w:r w:rsidR="00771860" w:rsidRPr="00C77BDA">
        <w:rPr>
          <w:lang w:val="es-ES"/>
        </w:rPr>
        <w:t xml:space="preserve"> </w:t>
      </w:r>
      <w:bookmarkEnd w:id="184"/>
      <w:r w:rsidR="00771860" w:rsidRPr="00C77BDA">
        <w:rPr>
          <w:lang w:val="es-ES"/>
        </w:rPr>
        <w:t>fue de</w:t>
      </w:r>
      <w:r w:rsidRPr="00C77BDA">
        <w:rPr>
          <w:lang w:val="es-ES"/>
        </w:rPr>
        <w:t xml:space="preserve"> 4</w:t>
      </w:r>
      <w:r w:rsidR="00771860" w:rsidRPr="00C77BDA">
        <w:rPr>
          <w:lang w:val="es-ES"/>
        </w:rPr>
        <w:t xml:space="preserve"> a </w:t>
      </w:r>
      <w:r w:rsidRPr="00C77BDA">
        <w:rPr>
          <w:lang w:val="es-ES"/>
        </w:rPr>
        <w:t>5 semanas</w:t>
      </w:r>
      <w:r w:rsidR="00771860" w:rsidRPr="00C77BDA">
        <w:rPr>
          <w:lang w:val="es-ES"/>
        </w:rPr>
        <w:t>.</w:t>
      </w:r>
      <w:bookmarkEnd w:id="181"/>
    </w:p>
    <w:p w14:paraId="4F9B560B" w14:textId="4362088F" w:rsidR="000D068F" w:rsidRPr="00C77BDA" w:rsidRDefault="000D068F" w:rsidP="0048664E">
      <w:pPr>
        <w:spacing w:after="120" w:line="240" w:lineRule="auto"/>
        <w:ind w:left="0" w:hanging="2"/>
        <w:rPr>
          <w:lang w:val="es-ES"/>
        </w:rPr>
      </w:pPr>
      <w:bookmarkStart w:id="185" w:name="_Toc186200139"/>
      <w:r w:rsidRPr="00C77BDA">
        <w:rPr>
          <w:lang w:val="es-ES"/>
        </w:rPr>
        <w:t xml:space="preserve">- </w:t>
      </w:r>
      <w:bookmarkStart w:id="186" w:name="_Hlk179524977"/>
      <w:r w:rsidRPr="00C77BDA">
        <w:rPr>
          <w:lang w:val="es-ES"/>
        </w:rPr>
        <w:t xml:space="preserve">Análisis exploratorio de los datos </w:t>
      </w:r>
      <w:bookmarkEnd w:id="186"/>
      <w:r w:rsidRPr="00C77BDA">
        <w:rPr>
          <w:lang w:val="es-ES"/>
        </w:rPr>
        <w:t xml:space="preserve">con realización de los análisis descriptivos uni, bi y multivariantes. De forma más específica, se </w:t>
      </w:r>
      <w:r w:rsidR="00771860" w:rsidRPr="00C77BDA">
        <w:rPr>
          <w:lang w:val="es-ES"/>
        </w:rPr>
        <w:t>identificaron</w:t>
      </w:r>
      <w:r w:rsidRPr="00C77BDA">
        <w:rPr>
          <w:lang w:val="es-ES"/>
        </w:rPr>
        <w:t xml:space="preserve"> patrones y relaciones preliminares (tanto de forma analítica como gráfica) entre las variables antes de proceder con análisis más complejos. </w:t>
      </w:r>
      <w:r w:rsidR="00771860" w:rsidRPr="00C77BDA">
        <w:rPr>
          <w:lang w:val="es-ES"/>
        </w:rPr>
        <w:t xml:space="preserve">El tiempo </w:t>
      </w:r>
      <w:r w:rsidR="00404E87" w:rsidRPr="00C77BDA">
        <w:rPr>
          <w:lang w:val="es-ES"/>
        </w:rPr>
        <w:t>empleado en la</w:t>
      </w:r>
      <w:r w:rsidR="00771860" w:rsidRPr="00C77BDA">
        <w:rPr>
          <w:lang w:val="es-ES"/>
        </w:rPr>
        <w:t xml:space="preserve"> realización de estas tareas fue de 3 a 4 semanas.</w:t>
      </w:r>
      <w:bookmarkEnd w:id="185"/>
    </w:p>
    <w:p w14:paraId="1540C674" w14:textId="4F61EF06" w:rsidR="000D068F" w:rsidRPr="00C77BDA" w:rsidRDefault="000D068F" w:rsidP="0048664E">
      <w:pPr>
        <w:spacing w:after="120" w:line="240" w:lineRule="auto"/>
        <w:ind w:left="0" w:hanging="2"/>
        <w:rPr>
          <w:lang w:val="es-ES"/>
        </w:rPr>
      </w:pPr>
      <w:bookmarkStart w:id="187" w:name="_Toc186200140"/>
      <w:r w:rsidRPr="00C77BDA">
        <w:rPr>
          <w:lang w:val="es-ES"/>
        </w:rPr>
        <w:t xml:space="preserve">- Análisis inferencial con comparaciones entre grupos entre otros análisis inferenciales. Este análisis </w:t>
      </w:r>
      <w:r w:rsidR="00771860" w:rsidRPr="00C77BDA">
        <w:rPr>
          <w:lang w:val="es-ES"/>
        </w:rPr>
        <w:t>constituyó</w:t>
      </w:r>
      <w:r w:rsidRPr="00C77BDA">
        <w:rPr>
          <w:lang w:val="es-ES"/>
        </w:rPr>
        <w:t xml:space="preserve"> un punto de referencia para identificar diferencias significativas que pued</w:t>
      </w:r>
      <w:r w:rsidR="00771860" w:rsidRPr="00C77BDA">
        <w:rPr>
          <w:lang w:val="es-ES"/>
        </w:rPr>
        <w:t>e</w:t>
      </w:r>
      <w:r w:rsidRPr="00C77BDA">
        <w:rPr>
          <w:lang w:val="es-ES"/>
        </w:rPr>
        <w:t>n ser relevantes para la comprensión de las variables</w:t>
      </w:r>
      <w:r w:rsidR="00771860" w:rsidRPr="00C77BDA">
        <w:rPr>
          <w:lang w:val="es-ES"/>
        </w:rPr>
        <w:t>, sus relaciones</w:t>
      </w:r>
      <w:r w:rsidRPr="00C77BDA">
        <w:rPr>
          <w:lang w:val="es-ES"/>
        </w:rPr>
        <w:t xml:space="preserve"> o el modelado posterior. </w:t>
      </w:r>
      <w:r w:rsidR="00771860" w:rsidRPr="00C77BDA">
        <w:rPr>
          <w:lang w:val="es-ES"/>
        </w:rPr>
        <w:t xml:space="preserve">El tiempo </w:t>
      </w:r>
      <w:r w:rsidR="00404E87" w:rsidRPr="00C77BDA">
        <w:rPr>
          <w:lang w:val="es-ES"/>
        </w:rPr>
        <w:t xml:space="preserve">empleado </w:t>
      </w:r>
      <w:r w:rsidR="00771860" w:rsidRPr="00C77BDA">
        <w:rPr>
          <w:lang w:val="es-ES"/>
        </w:rPr>
        <w:t>fue de</w:t>
      </w:r>
      <w:r w:rsidRPr="00C77BDA">
        <w:rPr>
          <w:lang w:val="es-ES"/>
        </w:rPr>
        <w:t xml:space="preserve"> 1 semana.</w:t>
      </w:r>
      <w:bookmarkEnd w:id="187"/>
    </w:p>
    <w:p w14:paraId="710A1D8A" w14:textId="01FABB7C" w:rsidR="000D068F" w:rsidRPr="00C77BDA" w:rsidRDefault="000D068F" w:rsidP="0048664E">
      <w:pPr>
        <w:spacing w:after="120" w:line="240" w:lineRule="auto"/>
        <w:ind w:left="0" w:hanging="2"/>
        <w:rPr>
          <w:lang w:val="es-ES"/>
        </w:rPr>
      </w:pPr>
      <w:bookmarkStart w:id="188" w:name="_Toc186200141"/>
      <w:r w:rsidRPr="00C77BDA">
        <w:rPr>
          <w:lang w:val="es-ES"/>
        </w:rPr>
        <w:t>- Modelado y validación, implementando</w:t>
      </w:r>
      <w:r w:rsidR="00771860" w:rsidRPr="00C77BDA">
        <w:rPr>
          <w:lang w:val="es-ES"/>
        </w:rPr>
        <w:t xml:space="preserve"> un primer modelado </w:t>
      </w:r>
      <w:r w:rsidR="002208E8" w:rsidRPr="00C77BDA">
        <w:rPr>
          <w:lang w:val="es-ES"/>
        </w:rPr>
        <w:t>piloto</w:t>
      </w:r>
      <w:r w:rsidR="00771860" w:rsidRPr="00C77BDA">
        <w:rPr>
          <w:lang w:val="es-ES"/>
        </w:rPr>
        <w:t xml:space="preserve"> y un posterior</w:t>
      </w:r>
      <w:r w:rsidRPr="00C77BDA">
        <w:rPr>
          <w:lang w:val="es-ES"/>
        </w:rPr>
        <w:t xml:space="preserve"> análisis de regresión logística como primera</w:t>
      </w:r>
      <w:r w:rsidR="00771860" w:rsidRPr="00C77BDA">
        <w:rPr>
          <w:lang w:val="es-ES"/>
        </w:rPr>
        <w:t>s</w:t>
      </w:r>
      <w:r w:rsidRPr="00C77BDA">
        <w:rPr>
          <w:lang w:val="es-ES"/>
        </w:rPr>
        <w:t xml:space="preserve"> aproximaci</w:t>
      </w:r>
      <w:r w:rsidR="00771860" w:rsidRPr="00C77BDA">
        <w:rPr>
          <w:lang w:val="es-ES"/>
        </w:rPr>
        <w:t>ones</w:t>
      </w:r>
      <w:r w:rsidRPr="00C77BDA">
        <w:rPr>
          <w:lang w:val="es-ES"/>
        </w:rPr>
        <w:t xml:space="preserve"> a la clasificación. Se evaluar</w:t>
      </w:r>
      <w:r w:rsidR="00771860" w:rsidRPr="00C77BDA">
        <w:rPr>
          <w:lang w:val="es-ES"/>
        </w:rPr>
        <w:t>o</w:t>
      </w:r>
      <w:r w:rsidRPr="00C77BDA">
        <w:rPr>
          <w:lang w:val="es-ES"/>
        </w:rPr>
        <w:t xml:space="preserve">n, además, modelos alternativos para asegurar una clasificación precisa y robusta a través de diversas agrupaciones de variables de interés clínico y aplicado </w:t>
      </w:r>
      <w:r w:rsidR="002208E8" w:rsidRPr="00C77BDA">
        <w:rPr>
          <w:lang w:val="es-ES"/>
        </w:rPr>
        <w:t>para obtener</w:t>
      </w:r>
      <w:r w:rsidRPr="00C77BDA">
        <w:rPr>
          <w:lang w:val="es-ES"/>
        </w:rPr>
        <w:t xml:space="preserve"> modelos generalizables y que, eventualmente, puedan aplicarse a un entorno de la realidad de la atención primaria u hospitalaria. </w:t>
      </w:r>
      <w:r w:rsidR="00771860" w:rsidRPr="00C77BDA">
        <w:rPr>
          <w:lang w:val="es-ES"/>
        </w:rPr>
        <w:t xml:space="preserve">El tiempo </w:t>
      </w:r>
      <w:r w:rsidR="00404E87" w:rsidRPr="00C77BDA">
        <w:rPr>
          <w:lang w:val="es-ES"/>
        </w:rPr>
        <w:t xml:space="preserve">empleado </w:t>
      </w:r>
      <w:r w:rsidR="00771860" w:rsidRPr="00C77BDA">
        <w:rPr>
          <w:lang w:val="es-ES"/>
        </w:rPr>
        <w:t>fue de 4 a 5 semanas.</w:t>
      </w:r>
      <w:bookmarkEnd w:id="188"/>
    </w:p>
    <w:p w14:paraId="2C1C2953" w14:textId="62BBF990" w:rsidR="000D068F" w:rsidRPr="00C77BDA" w:rsidRDefault="000D068F" w:rsidP="0048664E">
      <w:pPr>
        <w:spacing w:after="120" w:line="240" w:lineRule="auto"/>
        <w:ind w:left="0" w:hanging="2"/>
        <w:rPr>
          <w:lang w:val="es-ES"/>
        </w:rPr>
      </w:pPr>
      <w:bookmarkStart w:id="189" w:name="_Toc186200142"/>
      <w:r w:rsidRPr="00C77BDA">
        <w:rPr>
          <w:lang w:val="es-ES"/>
        </w:rPr>
        <w:t>- Evaluación de métricas y gráficas (análisis de la importancia de variables</w:t>
      </w:r>
      <w:r w:rsidR="00A91BE7" w:rsidRPr="00C77BDA">
        <w:rPr>
          <w:lang w:val="es-ES"/>
        </w:rPr>
        <w:t xml:space="preserve"> y obtención de valores SHAP</w:t>
      </w:r>
      <w:r w:rsidRPr="00C77BDA">
        <w:rPr>
          <w:lang w:val="es-ES"/>
        </w:rPr>
        <w:t xml:space="preserve">): </w:t>
      </w:r>
      <w:r w:rsidR="00771860" w:rsidRPr="00C77BDA">
        <w:rPr>
          <w:lang w:val="es-ES"/>
        </w:rPr>
        <w:t>tras la selección de las variables</w:t>
      </w:r>
      <w:r w:rsidR="00E2066D" w:rsidRPr="00C77BDA">
        <w:rPr>
          <w:lang w:val="es-ES"/>
        </w:rPr>
        <w:t xml:space="preserve"> de</w:t>
      </w:r>
      <w:r w:rsidR="00771860" w:rsidRPr="00C77BDA">
        <w:rPr>
          <w:lang w:val="es-ES"/>
        </w:rPr>
        <w:t xml:space="preserve"> interés obtenidas en las tareas </w:t>
      </w:r>
      <w:r w:rsidR="00E2066D" w:rsidRPr="00C77BDA">
        <w:rPr>
          <w:lang w:val="es-ES"/>
        </w:rPr>
        <w:t>anteriores</w:t>
      </w:r>
      <w:r w:rsidR="00771860" w:rsidRPr="00C77BDA">
        <w:rPr>
          <w:lang w:val="es-ES"/>
        </w:rPr>
        <w:t xml:space="preserve">, se realizó el </w:t>
      </w:r>
      <w:r w:rsidRPr="00C77BDA">
        <w:rPr>
          <w:lang w:val="es-ES"/>
        </w:rPr>
        <w:t>cálculo de</w:t>
      </w:r>
      <w:r w:rsidR="00771860" w:rsidRPr="00C77BDA">
        <w:rPr>
          <w:lang w:val="es-ES"/>
        </w:rPr>
        <w:t xml:space="preserve"> métricas de interés clínico como</w:t>
      </w:r>
      <w:r w:rsidRPr="00C77BDA">
        <w:rPr>
          <w:lang w:val="es-ES"/>
        </w:rPr>
        <w:t xml:space="preserve"> sensibilidad, especificidad y AUC</w:t>
      </w:r>
      <w:r w:rsidR="00A91BE7" w:rsidRPr="00C77BDA">
        <w:rPr>
          <w:lang w:val="es-ES"/>
        </w:rPr>
        <w:t xml:space="preserve"> </w:t>
      </w:r>
      <w:r w:rsidRPr="00C77BDA">
        <w:rPr>
          <w:lang w:val="es-ES"/>
        </w:rPr>
        <w:t xml:space="preserve">para complementar la validación del instrumento. También se </w:t>
      </w:r>
      <w:r w:rsidR="00771860" w:rsidRPr="00C77BDA">
        <w:rPr>
          <w:lang w:val="es-ES"/>
        </w:rPr>
        <w:t>analizó</w:t>
      </w:r>
      <w:r w:rsidRPr="00C77BDA">
        <w:rPr>
          <w:lang w:val="es-ES"/>
        </w:rPr>
        <w:t xml:space="preserve"> el impacto de cada variable </w:t>
      </w:r>
      <w:r w:rsidR="00771860" w:rsidRPr="00C77BDA">
        <w:rPr>
          <w:lang w:val="es-ES"/>
        </w:rPr>
        <w:t xml:space="preserve">seleccionada </w:t>
      </w:r>
      <w:r w:rsidRPr="00C77BDA">
        <w:rPr>
          <w:lang w:val="es-ES"/>
        </w:rPr>
        <w:t xml:space="preserve">en </w:t>
      </w:r>
      <w:r w:rsidR="00771860" w:rsidRPr="00C77BDA">
        <w:rPr>
          <w:lang w:val="es-ES"/>
        </w:rPr>
        <w:t>los</w:t>
      </w:r>
      <w:r w:rsidRPr="00C77BDA">
        <w:rPr>
          <w:lang w:val="es-ES"/>
        </w:rPr>
        <w:t xml:space="preserve"> modelo</w:t>
      </w:r>
      <w:r w:rsidR="00771860" w:rsidRPr="00C77BDA">
        <w:rPr>
          <w:lang w:val="es-ES"/>
        </w:rPr>
        <w:t xml:space="preserve">s </w:t>
      </w:r>
      <w:r w:rsidR="002208E8" w:rsidRPr="00C77BDA">
        <w:rPr>
          <w:lang w:val="es-ES"/>
        </w:rPr>
        <w:t>escogidos</w:t>
      </w:r>
      <w:r w:rsidRPr="00C77BDA">
        <w:rPr>
          <w:lang w:val="es-ES"/>
        </w:rPr>
        <w:t xml:space="preserve"> para mejorar la interpretación y ampliar su posible utilidad en entornos realistas. </w:t>
      </w:r>
      <w:r w:rsidR="00771860" w:rsidRPr="00C77BDA">
        <w:rPr>
          <w:lang w:val="es-ES"/>
        </w:rPr>
        <w:t xml:space="preserve">El tiempo </w:t>
      </w:r>
      <w:r w:rsidR="00404E87" w:rsidRPr="00C77BDA">
        <w:rPr>
          <w:lang w:val="es-ES"/>
        </w:rPr>
        <w:t xml:space="preserve">empleado </w:t>
      </w:r>
      <w:r w:rsidR="00771860" w:rsidRPr="00C77BDA">
        <w:rPr>
          <w:lang w:val="es-ES"/>
        </w:rPr>
        <w:t>fue de 2 a 3 semanas</w:t>
      </w:r>
      <w:r w:rsidRPr="00C77BDA">
        <w:rPr>
          <w:lang w:val="es-ES"/>
        </w:rPr>
        <w:t>.</w:t>
      </w:r>
      <w:bookmarkEnd w:id="189"/>
    </w:p>
    <w:p w14:paraId="4F6A2819" w14:textId="187693EC" w:rsidR="000D068F" w:rsidRPr="00C77BDA" w:rsidRDefault="000D068F" w:rsidP="0048664E">
      <w:pPr>
        <w:spacing w:after="120" w:line="240" w:lineRule="auto"/>
        <w:ind w:left="0" w:hanging="2"/>
        <w:rPr>
          <w:lang w:val="es-ES"/>
        </w:rPr>
      </w:pPr>
      <w:bookmarkStart w:id="190" w:name="_Toc186200143"/>
      <w:r w:rsidRPr="00C77BDA">
        <w:rPr>
          <w:lang w:val="es-ES"/>
        </w:rPr>
        <w:t xml:space="preserve">- Elaboración de la memoria y resultados: </w:t>
      </w:r>
      <w:r w:rsidR="00771860" w:rsidRPr="00C77BDA">
        <w:rPr>
          <w:lang w:val="es-ES"/>
        </w:rPr>
        <w:t xml:space="preserve">la </w:t>
      </w:r>
      <w:r w:rsidR="00A91BE7" w:rsidRPr="00C77BDA">
        <w:rPr>
          <w:lang w:val="es-ES"/>
        </w:rPr>
        <w:t>r</w:t>
      </w:r>
      <w:r w:rsidRPr="00C77BDA">
        <w:rPr>
          <w:lang w:val="es-ES"/>
        </w:rPr>
        <w:t>edacción de los hallazgos y conclusiones del trabajo</w:t>
      </w:r>
      <w:r w:rsidR="00771860" w:rsidRPr="00C77BDA">
        <w:rPr>
          <w:lang w:val="es-ES"/>
        </w:rPr>
        <w:t xml:space="preserve"> fue una tarea transversal que se desarrolló durante todo el proyecto (10-12 semanas)</w:t>
      </w:r>
      <w:r w:rsidRPr="00C77BDA">
        <w:rPr>
          <w:lang w:val="es-ES"/>
        </w:rPr>
        <w:t>.</w:t>
      </w:r>
      <w:bookmarkEnd w:id="190"/>
    </w:p>
    <w:p w14:paraId="7918EA5C" w14:textId="6A750551" w:rsidR="000D068F" w:rsidRPr="00C77BDA" w:rsidRDefault="000D068F" w:rsidP="0048664E">
      <w:pPr>
        <w:spacing w:after="120" w:line="240" w:lineRule="auto"/>
        <w:ind w:left="0" w:hanging="2"/>
        <w:rPr>
          <w:i/>
          <w:iCs/>
          <w:lang w:val="es-ES"/>
        </w:rPr>
      </w:pPr>
      <w:bookmarkStart w:id="191" w:name="_Toc179823462"/>
      <w:bookmarkStart w:id="192" w:name="_Toc186200144"/>
      <w:bookmarkStart w:id="193" w:name="OLE_LINK15"/>
      <w:bookmarkStart w:id="194" w:name="OLE_LINK16"/>
      <w:bookmarkEnd w:id="174"/>
      <w:bookmarkEnd w:id="175"/>
      <w:bookmarkEnd w:id="178"/>
      <w:bookmarkEnd w:id="179"/>
      <w:r w:rsidRPr="00C77BDA">
        <w:rPr>
          <w:i/>
          <w:iCs/>
          <w:lang w:val="es-ES"/>
        </w:rPr>
        <w:t>Calendario</w:t>
      </w:r>
      <w:bookmarkEnd w:id="191"/>
      <w:r w:rsidRPr="00C77BDA">
        <w:rPr>
          <w:i/>
          <w:iCs/>
          <w:lang w:val="es-ES"/>
        </w:rPr>
        <w:t>.</w:t>
      </w:r>
      <w:bookmarkEnd w:id="192"/>
    </w:p>
    <w:p w14:paraId="4BE3C3E8" w14:textId="68C846B2" w:rsidR="000D068F" w:rsidRPr="00C77BDA" w:rsidRDefault="000D068F" w:rsidP="0048664E">
      <w:pPr>
        <w:spacing w:after="120" w:line="240" w:lineRule="auto"/>
        <w:ind w:left="0" w:hanging="2"/>
        <w:rPr>
          <w:lang w:val="es-ES"/>
        </w:rPr>
      </w:pPr>
      <w:bookmarkStart w:id="195" w:name="_Toc186200145"/>
      <w:r w:rsidRPr="00C77BDA">
        <w:rPr>
          <w:lang w:val="es-ES"/>
        </w:rPr>
        <w:t xml:space="preserve">El desglose del calendario se indica en el diagrama de Gantt </w:t>
      </w:r>
      <w:r w:rsidR="00A91BE7" w:rsidRPr="00C77BDA">
        <w:rPr>
          <w:lang w:val="es-ES"/>
        </w:rPr>
        <w:t>(</w:t>
      </w:r>
      <w:r w:rsidR="002208E8" w:rsidRPr="00C77BDA">
        <w:rPr>
          <w:lang w:val="es-ES"/>
        </w:rPr>
        <w:t>presente en la t</w:t>
      </w:r>
      <w:r w:rsidR="00A91BE7" w:rsidRPr="00C77BDA">
        <w:rPr>
          <w:lang w:val="es-ES"/>
        </w:rPr>
        <w:t>abla 1)</w:t>
      </w:r>
      <w:r w:rsidRPr="00C77BDA">
        <w:rPr>
          <w:lang w:val="es-ES"/>
        </w:rPr>
        <w:t xml:space="preserve">. </w:t>
      </w:r>
      <w:r w:rsidR="002208E8" w:rsidRPr="00C77BDA">
        <w:rPr>
          <w:lang w:val="es-ES"/>
        </w:rPr>
        <w:t>E</w:t>
      </w:r>
      <w:r w:rsidRPr="00C77BDA">
        <w:rPr>
          <w:lang w:val="es-ES"/>
        </w:rPr>
        <w:t xml:space="preserve">l calendario mensual </w:t>
      </w:r>
      <w:r w:rsidR="00771860" w:rsidRPr="00C77BDA">
        <w:rPr>
          <w:lang w:val="es-ES"/>
        </w:rPr>
        <w:t>incluyó</w:t>
      </w:r>
      <w:r w:rsidRPr="00C77BDA">
        <w:rPr>
          <w:lang w:val="es-ES"/>
        </w:rPr>
        <w:t>:</w:t>
      </w:r>
      <w:bookmarkEnd w:id="195"/>
    </w:p>
    <w:p w14:paraId="7BDF781D" w14:textId="68AEBF48" w:rsidR="000D068F" w:rsidRPr="00C77BDA" w:rsidRDefault="000D068F" w:rsidP="0048664E">
      <w:pPr>
        <w:spacing w:after="120" w:line="240" w:lineRule="auto"/>
        <w:ind w:left="0" w:hanging="2"/>
        <w:rPr>
          <w:lang w:val="es-ES"/>
        </w:rPr>
      </w:pPr>
      <w:bookmarkStart w:id="196" w:name="_Toc186200146"/>
      <w:r w:rsidRPr="00C77BDA">
        <w:rPr>
          <w:lang w:val="es-ES"/>
        </w:rPr>
        <w:t>- Mes 1: recopilación y control de calidad de datos. Análisis exploratorio y primeras pruebas con la muestra</w:t>
      </w:r>
      <w:r w:rsidR="00A91BE7" w:rsidRPr="00C77BDA">
        <w:rPr>
          <w:lang w:val="es-ES"/>
        </w:rPr>
        <w:t xml:space="preserve"> de datos</w:t>
      </w:r>
      <w:r w:rsidRPr="00C77BDA">
        <w:rPr>
          <w:lang w:val="es-ES"/>
        </w:rPr>
        <w:t xml:space="preserve">. Se </w:t>
      </w:r>
      <w:r w:rsidR="00771860" w:rsidRPr="00C77BDA">
        <w:rPr>
          <w:lang w:val="es-ES"/>
        </w:rPr>
        <w:t>evaluaron</w:t>
      </w:r>
      <w:r w:rsidRPr="00C77BDA">
        <w:rPr>
          <w:lang w:val="es-ES"/>
        </w:rPr>
        <w:t xml:space="preserve"> posibles inconsistencias en los datos y se </w:t>
      </w:r>
      <w:r w:rsidR="00771860" w:rsidRPr="00C77BDA">
        <w:rPr>
          <w:lang w:val="es-ES"/>
        </w:rPr>
        <w:t>realizaron</w:t>
      </w:r>
      <w:r w:rsidRPr="00C77BDA">
        <w:rPr>
          <w:lang w:val="es-ES"/>
        </w:rPr>
        <w:t xml:space="preserve"> ajustes preliminares para asegurar su calidad. </w:t>
      </w:r>
      <w:r w:rsidR="00771860" w:rsidRPr="00C77BDA">
        <w:rPr>
          <w:lang w:val="es-ES"/>
        </w:rPr>
        <w:t>En este mes se realizó la e</w:t>
      </w:r>
      <w:r w:rsidRPr="00C77BDA">
        <w:rPr>
          <w:lang w:val="es-ES"/>
        </w:rPr>
        <w:t xml:space="preserve">ntrega de </w:t>
      </w:r>
      <w:r w:rsidR="00A91BE7" w:rsidRPr="00C77BDA">
        <w:rPr>
          <w:lang w:val="es-ES"/>
        </w:rPr>
        <w:t>la prueba de evaluación continua número 1 (</w:t>
      </w:r>
      <w:r w:rsidRPr="00C77BDA">
        <w:rPr>
          <w:lang w:val="es-ES"/>
        </w:rPr>
        <w:t>PEC1</w:t>
      </w:r>
      <w:r w:rsidR="00A91BE7" w:rsidRPr="00C77BDA">
        <w:rPr>
          <w:lang w:val="es-ES"/>
        </w:rPr>
        <w:t>)</w:t>
      </w:r>
      <w:r w:rsidRPr="00C77BDA">
        <w:rPr>
          <w:lang w:val="es-ES"/>
        </w:rPr>
        <w:t>.</w:t>
      </w:r>
      <w:bookmarkEnd w:id="196"/>
    </w:p>
    <w:p w14:paraId="470FF2C3" w14:textId="18A10C04" w:rsidR="000D068F" w:rsidRPr="00EE600E" w:rsidRDefault="000D068F" w:rsidP="0048664E">
      <w:pPr>
        <w:spacing w:after="120" w:line="240" w:lineRule="auto"/>
        <w:ind w:left="0" w:hanging="2"/>
        <w:rPr>
          <w:lang w:val="es-ES"/>
        </w:rPr>
      </w:pPr>
      <w:bookmarkStart w:id="197" w:name="_Toc186200147"/>
      <w:r w:rsidRPr="00C77BDA">
        <w:rPr>
          <w:lang w:val="es-ES"/>
        </w:rPr>
        <w:t xml:space="preserve">- Mes 2: modelado de datos (regresión logística, </w:t>
      </w:r>
      <w:r w:rsidR="00A91BE7" w:rsidRPr="00C77BDA">
        <w:rPr>
          <w:lang w:val="es-ES"/>
        </w:rPr>
        <w:t>discriminante lineal</w:t>
      </w:r>
      <w:r w:rsidRPr="00C77BDA">
        <w:rPr>
          <w:lang w:val="es-ES"/>
        </w:rPr>
        <w:t>, XGBoost y otros). Se</w:t>
      </w:r>
      <w:r w:rsidR="00771860" w:rsidRPr="00C77BDA">
        <w:rPr>
          <w:lang w:val="es-ES"/>
        </w:rPr>
        <w:t xml:space="preserve"> realizó un modelado </w:t>
      </w:r>
      <w:r w:rsidR="002208E8" w:rsidRPr="00C77BDA">
        <w:rPr>
          <w:lang w:val="es-ES"/>
        </w:rPr>
        <w:t>piloto</w:t>
      </w:r>
      <w:r w:rsidR="00771860" w:rsidRPr="00C77BDA">
        <w:rPr>
          <w:lang w:val="es-ES"/>
        </w:rPr>
        <w:t xml:space="preserve"> para obtener una primera aproximación a</w:t>
      </w:r>
      <w:r w:rsidR="00771860" w:rsidRPr="00EE600E">
        <w:rPr>
          <w:lang w:val="es-ES"/>
        </w:rPr>
        <w:t xml:space="preserve"> las variables de interés que pudieran aportar valor clínico y analítico al cribado y se probaron</w:t>
      </w:r>
      <w:r w:rsidRPr="00EE600E">
        <w:rPr>
          <w:lang w:val="es-ES"/>
        </w:rPr>
        <w:t xml:space="preserve"> diferentes enfoques para seleccionar el modelo más adecuado según el desempeño en la predicción.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PEC2.</w:t>
      </w:r>
      <w:bookmarkEnd w:id="197"/>
    </w:p>
    <w:p w14:paraId="49E0F0D7" w14:textId="0795F0B4" w:rsidR="000D068F" w:rsidRPr="00EE600E" w:rsidRDefault="000D068F" w:rsidP="0048664E">
      <w:pPr>
        <w:spacing w:after="120" w:line="240" w:lineRule="auto"/>
        <w:ind w:left="0" w:hanging="2"/>
        <w:rPr>
          <w:lang w:val="es-ES"/>
        </w:rPr>
      </w:pPr>
      <w:bookmarkStart w:id="198" w:name="_Toc186200148"/>
      <w:r w:rsidRPr="00EE600E">
        <w:rPr>
          <w:lang w:val="es-ES"/>
        </w:rPr>
        <w:t xml:space="preserve">- Mes 3: evaluación de métricas y validación del modelo. Se </w:t>
      </w:r>
      <w:r w:rsidR="00771860" w:rsidRPr="00EE600E">
        <w:rPr>
          <w:lang w:val="es-ES"/>
        </w:rPr>
        <w:t>profundizó</w:t>
      </w:r>
      <w:r w:rsidRPr="00EE600E">
        <w:rPr>
          <w:lang w:val="es-ES"/>
        </w:rPr>
        <w:t xml:space="preserve"> en el análisis de </w:t>
      </w:r>
      <w:r w:rsidR="00771860" w:rsidRPr="00EE600E">
        <w:rPr>
          <w:lang w:val="es-ES"/>
        </w:rPr>
        <w:t xml:space="preserve">relaciones </w:t>
      </w:r>
      <w:r w:rsidR="00C52555" w:rsidRPr="00EE600E">
        <w:rPr>
          <w:lang w:val="es-ES"/>
        </w:rPr>
        <w:t>subyacentes</w:t>
      </w:r>
      <w:r w:rsidR="00771860" w:rsidRPr="00EE600E">
        <w:rPr>
          <w:lang w:val="es-ES"/>
        </w:rPr>
        <w:t xml:space="preserve">, inferenciales y en el cálculo de métricas de interés clínico (como </w:t>
      </w:r>
      <w:r w:rsidRPr="00EE600E">
        <w:rPr>
          <w:lang w:val="es-ES"/>
        </w:rPr>
        <w:t>sensibilidad, especificidad</w:t>
      </w:r>
      <w:r w:rsidR="00E2066D" w:rsidRPr="00EE600E">
        <w:rPr>
          <w:lang w:val="es-ES"/>
        </w:rPr>
        <w:t>, AUC</w:t>
      </w:r>
      <w:r w:rsidRPr="00EE600E">
        <w:rPr>
          <w:lang w:val="es-ES"/>
        </w:rPr>
        <w:t xml:space="preserve"> y curvas </w:t>
      </w:r>
      <w:r w:rsidR="00A91BE7" w:rsidRPr="00EE600E">
        <w:rPr>
          <w:i/>
          <w:iCs/>
          <w:lang w:val="es-ES"/>
        </w:rPr>
        <w:t>Receiver Operating Characteristic</w:t>
      </w:r>
      <w:r w:rsidR="00E2066D" w:rsidRPr="00EE600E">
        <w:rPr>
          <w:i/>
          <w:iCs/>
          <w:lang w:val="es-ES"/>
        </w:rPr>
        <w:t xml:space="preserve"> -</w:t>
      </w:r>
      <w:r w:rsidR="00E2066D" w:rsidRPr="00EE600E">
        <w:rPr>
          <w:lang w:val="es-ES"/>
        </w:rPr>
        <w:t xml:space="preserve">en adelante, </w:t>
      </w:r>
      <w:r w:rsidR="003216C8" w:rsidRPr="00EE600E">
        <w:rPr>
          <w:lang w:val="es-ES"/>
        </w:rPr>
        <w:t xml:space="preserve">curvas </w:t>
      </w:r>
      <w:r w:rsidR="00E2066D" w:rsidRPr="00EE600E">
        <w:rPr>
          <w:lang w:val="es-ES"/>
        </w:rPr>
        <w:t>ROC</w:t>
      </w:r>
      <w:r w:rsidR="00771860" w:rsidRPr="00EE600E">
        <w:rPr>
          <w:i/>
          <w:iCs/>
          <w:lang w:val="es-ES"/>
        </w:rPr>
        <w:t>-)</w:t>
      </w:r>
      <w:r w:rsidR="00A91BE7" w:rsidRPr="00EE600E">
        <w:rPr>
          <w:lang w:val="es-ES"/>
        </w:rPr>
        <w:t xml:space="preserve"> </w:t>
      </w:r>
      <w:r w:rsidRPr="00EE600E">
        <w:rPr>
          <w:lang w:val="es-ES"/>
        </w:rPr>
        <w:t xml:space="preserve">para validar la robustez del modelo, así como la comparativa entre posible modelos diferenciales generados. </w:t>
      </w:r>
      <w:r w:rsidR="00771860" w:rsidRPr="00EE600E">
        <w:rPr>
          <w:lang w:val="es-ES"/>
        </w:rPr>
        <w:t>En este mes se realizó la e</w:t>
      </w:r>
      <w:r w:rsidRPr="00EE600E">
        <w:rPr>
          <w:lang w:val="es-ES"/>
        </w:rPr>
        <w:t xml:space="preserve">ntrega de </w:t>
      </w:r>
      <w:r w:rsidR="0048664E" w:rsidRPr="00EE600E">
        <w:rPr>
          <w:lang w:val="es-ES"/>
        </w:rPr>
        <w:t xml:space="preserve">la </w:t>
      </w:r>
      <w:r w:rsidRPr="00EE600E">
        <w:rPr>
          <w:lang w:val="es-ES"/>
        </w:rPr>
        <w:t>PEC3.</w:t>
      </w:r>
      <w:bookmarkEnd w:id="198"/>
    </w:p>
    <w:p w14:paraId="55844551" w14:textId="68DD0DD5" w:rsidR="000D068F" w:rsidRPr="00EE600E" w:rsidRDefault="000D068F" w:rsidP="0048664E">
      <w:pPr>
        <w:spacing w:after="120" w:line="240" w:lineRule="auto"/>
        <w:ind w:left="0" w:hanging="2"/>
        <w:rPr>
          <w:lang w:val="es-ES"/>
        </w:rPr>
      </w:pPr>
      <w:bookmarkStart w:id="199" w:name="_Toc186200149"/>
      <w:r w:rsidRPr="00EE600E">
        <w:rPr>
          <w:lang w:val="es-ES"/>
        </w:rPr>
        <w:t xml:space="preserve">- Mes 4: </w:t>
      </w:r>
      <w:r w:rsidR="00C25D0C" w:rsidRPr="00EE600E">
        <w:rPr>
          <w:lang w:val="es-ES"/>
        </w:rPr>
        <w:t>se llevó adelante la redacción</w:t>
      </w:r>
      <w:r w:rsidRPr="00EE600E">
        <w:rPr>
          <w:lang w:val="es-ES"/>
        </w:rPr>
        <w:t xml:space="preserve"> de la memoria final</w:t>
      </w:r>
      <w:r w:rsidR="00C25D0C" w:rsidRPr="00EE600E">
        <w:rPr>
          <w:lang w:val="es-ES"/>
        </w:rPr>
        <w:t xml:space="preserve"> co</w:t>
      </w:r>
      <w:r w:rsidR="00C52555" w:rsidRPr="00EE600E">
        <w:rPr>
          <w:lang w:val="es-ES"/>
        </w:rPr>
        <w:t>ntando con los hitos anteriores como base de escritura</w:t>
      </w:r>
      <w:r w:rsidRPr="00EE600E">
        <w:rPr>
          <w:lang w:val="es-ES"/>
        </w:rPr>
        <w:t>.</w:t>
      </w:r>
      <w:r w:rsidR="00C52555" w:rsidRPr="00EE600E">
        <w:rPr>
          <w:lang w:val="es-ES"/>
        </w:rPr>
        <w:t xml:space="preserve"> En este mes también se realizará la ent</w:t>
      </w:r>
      <w:r w:rsidRPr="00EE600E">
        <w:rPr>
          <w:lang w:val="es-ES"/>
        </w:rPr>
        <w:t>rega de</w:t>
      </w:r>
      <w:r w:rsidR="00C52555" w:rsidRPr="00EE600E">
        <w:rPr>
          <w:lang w:val="es-ES"/>
        </w:rPr>
        <w:t xml:space="preserve"> la</w:t>
      </w:r>
      <w:r w:rsidRPr="00EE600E">
        <w:rPr>
          <w:lang w:val="es-ES"/>
        </w:rPr>
        <w:t xml:space="preserve"> PEC4 y </w:t>
      </w:r>
      <w:r w:rsidR="00C52555" w:rsidRPr="00EE600E">
        <w:rPr>
          <w:lang w:val="es-ES"/>
        </w:rPr>
        <w:t xml:space="preserve">posterior </w:t>
      </w:r>
      <w:r w:rsidRPr="00EE600E">
        <w:rPr>
          <w:lang w:val="es-ES"/>
        </w:rPr>
        <w:t>defensa (PEC5)</w:t>
      </w:r>
      <w:r w:rsidR="00C52555" w:rsidRPr="00EE600E">
        <w:rPr>
          <w:lang w:val="es-ES"/>
        </w:rPr>
        <w:t>.</w:t>
      </w:r>
      <w:bookmarkEnd w:id="199"/>
    </w:p>
    <w:p w14:paraId="6F4A9AF5" w14:textId="4A73E5B2" w:rsidR="000D068F" w:rsidRPr="00EE600E" w:rsidRDefault="00C52555" w:rsidP="0048664E">
      <w:pPr>
        <w:spacing w:after="120" w:line="240" w:lineRule="auto"/>
        <w:ind w:left="0" w:hanging="2"/>
        <w:rPr>
          <w:i/>
          <w:iCs/>
          <w:lang w:val="es-ES"/>
        </w:rPr>
      </w:pPr>
      <w:bookmarkStart w:id="200" w:name="_Toc179823463"/>
      <w:bookmarkStart w:id="201" w:name="_Toc186200150"/>
      <w:r w:rsidRPr="00EE600E">
        <w:rPr>
          <w:i/>
          <w:iCs/>
          <w:lang w:val="es-ES"/>
        </w:rPr>
        <w:t>H</w:t>
      </w:r>
      <w:r w:rsidR="000D068F" w:rsidRPr="00EE600E">
        <w:rPr>
          <w:i/>
          <w:iCs/>
          <w:lang w:val="es-ES"/>
        </w:rPr>
        <w:t>itos</w:t>
      </w:r>
      <w:bookmarkEnd w:id="200"/>
      <w:r w:rsidR="000D068F" w:rsidRPr="00EE600E">
        <w:rPr>
          <w:i/>
          <w:iCs/>
          <w:lang w:val="es-ES"/>
        </w:rPr>
        <w:t>.</w:t>
      </w:r>
      <w:bookmarkEnd w:id="201"/>
    </w:p>
    <w:p w14:paraId="397A8AFB" w14:textId="46084B5A" w:rsidR="00C52555" w:rsidRPr="00EE600E" w:rsidRDefault="00C52555" w:rsidP="0048664E">
      <w:pPr>
        <w:spacing w:after="120" w:line="240" w:lineRule="auto"/>
        <w:ind w:left="0" w:hanging="2"/>
        <w:rPr>
          <w:lang w:val="es-ES"/>
        </w:rPr>
      </w:pPr>
      <w:bookmarkStart w:id="202" w:name="_Toc186200151"/>
      <w:r w:rsidRPr="00EE600E">
        <w:rPr>
          <w:lang w:val="es-ES"/>
        </w:rPr>
        <w:t>El trabajo se estructuró en hitos de interés que están recogidos en el diagrama de Gantt (</w:t>
      </w:r>
      <w:r w:rsidR="002208E8" w:rsidRPr="00EE600E">
        <w:rPr>
          <w:lang w:val="es-ES"/>
        </w:rPr>
        <w:t>ver t</w:t>
      </w:r>
      <w:r w:rsidRPr="00EE600E">
        <w:rPr>
          <w:lang w:val="es-ES"/>
        </w:rPr>
        <w:t>abla 1). De forma resumida, los hitos establecidos fueron:</w:t>
      </w:r>
      <w:bookmarkEnd w:id="202"/>
      <w:r w:rsidR="000D068F" w:rsidRPr="00EE600E">
        <w:rPr>
          <w:lang w:val="es-ES"/>
        </w:rPr>
        <w:t xml:space="preserve"> </w:t>
      </w:r>
    </w:p>
    <w:p w14:paraId="1C27AE74" w14:textId="4E8465B4" w:rsidR="000D068F" w:rsidRPr="00EE600E" w:rsidRDefault="00C52555" w:rsidP="0048664E">
      <w:pPr>
        <w:spacing w:after="120" w:line="240" w:lineRule="auto"/>
        <w:ind w:left="0" w:hanging="2"/>
        <w:rPr>
          <w:lang w:val="es-ES"/>
        </w:rPr>
      </w:pPr>
      <w:bookmarkStart w:id="203" w:name="_Toc186200152"/>
      <w:r w:rsidRPr="00EE600E">
        <w:rPr>
          <w:lang w:val="es-ES"/>
        </w:rPr>
        <w:t xml:space="preserve">- </w:t>
      </w:r>
      <w:r w:rsidR="000D068F" w:rsidRPr="00EE600E">
        <w:rPr>
          <w:lang w:val="es-ES"/>
        </w:rPr>
        <w:t>Hito 1: finalización de la recopilación de datos y primera presentación del análisis exploratorio de los datos (final del primer mes).</w:t>
      </w:r>
      <w:bookmarkEnd w:id="203"/>
    </w:p>
    <w:p w14:paraId="395C5EF3" w14:textId="40B6FFC4" w:rsidR="000D068F" w:rsidRPr="00EE600E" w:rsidRDefault="000D068F" w:rsidP="0048664E">
      <w:pPr>
        <w:spacing w:after="120" w:line="240" w:lineRule="auto"/>
        <w:ind w:left="0" w:hanging="2"/>
        <w:rPr>
          <w:lang w:val="es-ES"/>
        </w:rPr>
      </w:pPr>
      <w:bookmarkStart w:id="204" w:name="_Toc186200153"/>
      <w:r w:rsidRPr="00EE600E">
        <w:rPr>
          <w:lang w:val="es-ES"/>
        </w:rPr>
        <w:t xml:space="preserve">- Hito 2: resultados preliminares del </w:t>
      </w:r>
      <w:r w:rsidR="00C52555" w:rsidRPr="00EE600E">
        <w:rPr>
          <w:lang w:val="es-ES"/>
        </w:rPr>
        <w:t xml:space="preserve">modelado </w:t>
      </w:r>
      <w:r w:rsidR="002208E8" w:rsidRPr="00EE600E">
        <w:rPr>
          <w:lang w:val="es-ES"/>
        </w:rPr>
        <w:t>piloto</w:t>
      </w:r>
      <w:r w:rsidR="00C52555" w:rsidRPr="00EE600E">
        <w:rPr>
          <w:lang w:val="es-ES"/>
        </w:rPr>
        <w:t xml:space="preserve"> y de </w:t>
      </w:r>
      <w:r w:rsidRPr="00EE600E">
        <w:rPr>
          <w:lang w:val="es-ES"/>
        </w:rPr>
        <w:t>análisis estadístico</w:t>
      </w:r>
      <w:r w:rsidR="00C52555" w:rsidRPr="00EE600E">
        <w:rPr>
          <w:lang w:val="es-ES"/>
        </w:rPr>
        <w:t>s descriptivos e inferenciales básicos</w:t>
      </w:r>
      <w:r w:rsidR="002208E8" w:rsidRPr="00EE600E">
        <w:rPr>
          <w:lang w:val="es-ES"/>
        </w:rPr>
        <w:t>, con selección de variables clínicas, neuropsicológicas y sociodemográficas de interés</w:t>
      </w:r>
      <w:r w:rsidRPr="00EE600E">
        <w:rPr>
          <w:lang w:val="es-ES"/>
        </w:rPr>
        <w:t xml:space="preserve"> (mitad del segundo mes).</w:t>
      </w:r>
      <w:bookmarkEnd w:id="204"/>
    </w:p>
    <w:p w14:paraId="27B35CB5" w14:textId="77777777" w:rsidR="000D068F" w:rsidRPr="00EE600E" w:rsidRDefault="000D068F" w:rsidP="0048664E">
      <w:pPr>
        <w:spacing w:after="120" w:line="240" w:lineRule="auto"/>
        <w:ind w:left="0" w:hanging="2"/>
        <w:rPr>
          <w:lang w:val="es-ES"/>
        </w:rPr>
      </w:pPr>
      <w:bookmarkStart w:id="205" w:name="_Toc186200154"/>
      <w:r w:rsidRPr="00EE600E">
        <w:rPr>
          <w:lang w:val="es-ES"/>
        </w:rPr>
        <w:t>- Hito 3: selección inicial del modelo con mejor rendimiento. Validación final de instrumento (final del tercer mes).</w:t>
      </w:r>
      <w:bookmarkEnd w:id="205"/>
    </w:p>
    <w:p w14:paraId="26F849B9" w14:textId="266F1F8C" w:rsidR="000D068F" w:rsidRPr="00EE600E" w:rsidRDefault="000D068F" w:rsidP="0048664E">
      <w:pPr>
        <w:spacing w:after="120" w:line="240" w:lineRule="auto"/>
        <w:ind w:left="0" w:hanging="2"/>
        <w:rPr>
          <w:lang w:val="es-ES"/>
        </w:rPr>
      </w:pPr>
      <w:bookmarkStart w:id="206" w:name="_Toc186200155"/>
      <w:r w:rsidRPr="5A275B76">
        <w:rPr>
          <w:lang w:val="es-ES"/>
        </w:rPr>
        <w:t xml:space="preserve">- Hito 4: </w:t>
      </w:r>
      <w:r w:rsidR="00C52555" w:rsidRPr="5A275B76">
        <w:rPr>
          <w:lang w:val="es-ES"/>
        </w:rPr>
        <w:t>r</w:t>
      </w:r>
      <w:r w:rsidRPr="5A275B76">
        <w:rPr>
          <w:lang w:val="es-ES"/>
        </w:rPr>
        <w:t>edacción del documento y defensa pública (final del cuarto mes – enero 2025</w:t>
      </w:r>
      <w:del w:id="207" w:author="Violan Fors, Concepcio" w:date="2024-12-31T18:51:00Z">
        <w:r w:rsidRPr="5A275B76" w:rsidDel="000D068F">
          <w:rPr>
            <w:lang w:val="es-ES"/>
          </w:rPr>
          <w:delText>-</w:delText>
        </w:r>
      </w:del>
      <w:r w:rsidRPr="5A275B76">
        <w:rPr>
          <w:lang w:val="es-ES"/>
        </w:rPr>
        <w:t>).</w:t>
      </w:r>
      <w:bookmarkEnd w:id="206"/>
    </w:p>
    <w:p w14:paraId="39C96C24" w14:textId="48285D69" w:rsidR="000D068F" w:rsidRPr="00EE600E" w:rsidRDefault="000D068F" w:rsidP="0048664E">
      <w:pPr>
        <w:spacing w:after="120" w:line="240" w:lineRule="auto"/>
        <w:ind w:leftChars="0" w:left="0" w:firstLineChars="0" w:firstLine="0"/>
        <w:rPr>
          <w:i/>
          <w:iCs/>
          <w:lang w:val="es-ES"/>
        </w:rPr>
      </w:pPr>
      <w:bookmarkStart w:id="208" w:name="_Toc179823464"/>
      <w:bookmarkStart w:id="209" w:name="_Toc186200156"/>
      <w:r w:rsidRPr="00EE600E">
        <w:rPr>
          <w:i/>
          <w:iCs/>
          <w:lang w:val="es-ES"/>
        </w:rPr>
        <w:t>Análisis de riesgos</w:t>
      </w:r>
      <w:bookmarkEnd w:id="208"/>
      <w:r w:rsidRPr="00EE600E">
        <w:rPr>
          <w:i/>
          <w:iCs/>
          <w:lang w:val="es-ES"/>
        </w:rPr>
        <w:t>.</w:t>
      </w:r>
      <w:bookmarkEnd w:id="209"/>
    </w:p>
    <w:p w14:paraId="7F467286" w14:textId="593E57EA" w:rsidR="000D068F" w:rsidRPr="00EE600E" w:rsidRDefault="000D068F" w:rsidP="0048664E">
      <w:pPr>
        <w:spacing w:after="120" w:line="240" w:lineRule="auto"/>
        <w:ind w:leftChars="0" w:left="0" w:firstLineChars="0" w:firstLine="0"/>
        <w:rPr>
          <w:lang w:val="es-ES"/>
        </w:rPr>
      </w:pPr>
      <w:bookmarkStart w:id="210" w:name="_Toc186200157"/>
      <w:r w:rsidRPr="00EE600E">
        <w:rPr>
          <w:lang w:val="es-ES"/>
        </w:rPr>
        <w:t xml:space="preserve">Como en todo proyecto propuesto, </w:t>
      </w:r>
      <w:r w:rsidR="00C52555" w:rsidRPr="00EE600E">
        <w:rPr>
          <w:lang w:val="es-ES"/>
        </w:rPr>
        <w:t>existieron</w:t>
      </w:r>
      <w:r w:rsidRPr="00EE600E">
        <w:rPr>
          <w:lang w:val="es-ES"/>
        </w:rPr>
        <w:t xml:space="preserve"> riesgos que podrían </w:t>
      </w:r>
      <w:r w:rsidR="00C52555" w:rsidRPr="00EE600E">
        <w:rPr>
          <w:lang w:val="es-ES"/>
        </w:rPr>
        <w:t>haber afectado</w:t>
      </w:r>
      <w:r w:rsidRPr="00EE600E">
        <w:rPr>
          <w:lang w:val="es-ES"/>
        </w:rPr>
        <w:t xml:space="preserve"> el correcto desarrollo de este. Entre los detectados </w:t>
      </w:r>
      <w:r w:rsidR="00C52555" w:rsidRPr="00EE600E">
        <w:rPr>
          <w:lang w:val="es-ES"/>
        </w:rPr>
        <w:t>se destacaron</w:t>
      </w:r>
      <w:r w:rsidR="002B2CF2" w:rsidRPr="00EE600E">
        <w:rPr>
          <w:lang w:val="es-ES"/>
        </w:rPr>
        <w:t xml:space="preserve"> los siguientes</w:t>
      </w:r>
      <w:r w:rsidRPr="00EE600E">
        <w:rPr>
          <w:lang w:val="es-ES"/>
        </w:rPr>
        <w:t>:</w:t>
      </w:r>
      <w:bookmarkEnd w:id="210"/>
    </w:p>
    <w:p w14:paraId="4CA46987" w14:textId="59D7E545" w:rsidR="000D068F" w:rsidRPr="00EE600E" w:rsidRDefault="000D068F" w:rsidP="0048664E">
      <w:pPr>
        <w:spacing w:after="120" w:line="240" w:lineRule="auto"/>
        <w:ind w:leftChars="0" w:left="0" w:firstLineChars="0" w:firstLine="0"/>
        <w:rPr>
          <w:lang w:val="es-ES"/>
        </w:rPr>
      </w:pPr>
      <w:bookmarkStart w:id="211" w:name="_Toc186200158"/>
      <w:r w:rsidRPr="00EE600E">
        <w:rPr>
          <w:lang w:val="es-ES"/>
        </w:rPr>
        <w:t>- Tiempo limitado: el análisis amplio de variables de interés clínic</w:t>
      </w:r>
      <w:r w:rsidR="00C52555" w:rsidRPr="00EE600E">
        <w:rPr>
          <w:lang w:val="es-ES"/>
        </w:rPr>
        <w:t>o</w:t>
      </w:r>
      <w:r w:rsidRPr="00EE600E">
        <w:rPr>
          <w:lang w:val="es-ES"/>
        </w:rPr>
        <w:t xml:space="preserve"> requiere de suficiente tiempo, considerando la posterior utilización que podría darse a este instrumento, por lo que la validación del modelo en el plazo asignado y cumpliendo los hitos (en particular, </w:t>
      </w:r>
      <w:r w:rsidR="002208E8" w:rsidRPr="00EE600E">
        <w:rPr>
          <w:lang w:val="es-ES"/>
        </w:rPr>
        <w:t xml:space="preserve">considerando el tiempo constreñido por </w:t>
      </w:r>
      <w:r w:rsidRPr="00EE600E">
        <w:rPr>
          <w:lang w:val="es-ES"/>
        </w:rPr>
        <w:t xml:space="preserve">el hecho de que </w:t>
      </w:r>
      <w:r w:rsidR="002208E8" w:rsidRPr="00EE600E">
        <w:rPr>
          <w:lang w:val="es-ES"/>
        </w:rPr>
        <w:t xml:space="preserve">este </w:t>
      </w:r>
      <w:r w:rsidRPr="00EE600E">
        <w:rPr>
          <w:lang w:val="es-ES"/>
        </w:rPr>
        <w:t>sea un TFM</w:t>
      </w:r>
      <w:r w:rsidR="002208E8" w:rsidRPr="00EE600E">
        <w:rPr>
          <w:lang w:val="es-ES"/>
        </w:rPr>
        <w:t xml:space="preserve"> con entregables específicos</w:t>
      </w:r>
      <w:r w:rsidRPr="00EE600E">
        <w:rPr>
          <w:lang w:val="es-ES"/>
        </w:rPr>
        <w:t>) puede ser un factor de riesgo. Para mitigar esta opción, se</w:t>
      </w:r>
      <w:r w:rsidR="0048664E" w:rsidRPr="00EE600E">
        <w:rPr>
          <w:lang w:val="es-ES"/>
        </w:rPr>
        <w:t xml:space="preserve"> propusieron</w:t>
      </w:r>
      <w:r w:rsidRPr="00EE600E">
        <w:rPr>
          <w:lang w:val="es-ES"/>
        </w:rPr>
        <w:t xml:space="preserve"> objetivos</w:t>
      </w:r>
      <w:r w:rsidR="0048664E" w:rsidRPr="00EE600E">
        <w:rPr>
          <w:lang w:val="es-ES"/>
        </w:rPr>
        <w:t xml:space="preserve"> iniciales</w:t>
      </w:r>
      <w:r w:rsidRPr="00EE600E">
        <w:rPr>
          <w:lang w:val="es-ES"/>
        </w:rPr>
        <w:t xml:space="preserve"> realistas y alcanzables sin olvidar que existe la opción de escalar el modelo en siguientes fases del proyecto.</w:t>
      </w:r>
      <w:bookmarkEnd w:id="211"/>
    </w:p>
    <w:p w14:paraId="5A713AA1" w14:textId="3A053B85" w:rsidR="000D068F" w:rsidRPr="00EE600E" w:rsidRDefault="000D068F" w:rsidP="0048664E">
      <w:pPr>
        <w:spacing w:after="120" w:line="240" w:lineRule="auto"/>
        <w:ind w:leftChars="0" w:left="0" w:firstLineChars="0" w:firstLine="0"/>
        <w:rPr>
          <w:lang w:val="es-ES"/>
        </w:rPr>
      </w:pPr>
      <w:bookmarkStart w:id="212" w:name="_Toc186200159"/>
      <w:r w:rsidRPr="00EE600E">
        <w:rPr>
          <w:lang w:val="es-ES"/>
        </w:rPr>
        <w:t xml:space="preserve">- Control de calidad del dato y complejidad de los análisis: la obtención de datos es un punto crucial por lo que el control de calidad de este puede desvelar imponderables que podrían afectar el correcto desarrollo temporal del proyecto (presencia de valores faltantes, presencia de </w:t>
      </w:r>
      <w:r w:rsidRPr="00EE600E">
        <w:rPr>
          <w:i/>
          <w:iCs/>
          <w:lang w:val="es-ES"/>
        </w:rPr>
        <w:t>outliers/inliers</w:t>
      </w:r>
      <w:r w:rsidRPr="00EE600E">
        <w:rPr>
          <w:lang w:val="es-ES"/>
        </w:rPr>
        <w:t xml:space="preserve">, </w:t>
      </w:r>
      <w:r w:rsidR="00F575A5" w:rsidRPr="00EE600E">
        <w:rPr>
          <w:lang w:val="es-ES"/>
        </w:rPr>
        <w:t>etc.</w:t>
      </w:r>
      <w:r w:rsidRPr="00EE600E">
        <w:rPr>
          <w:lang w:val="es-ES"/>
        </w:rPr>
        <w:t xml:space="preserve">) lo que además podría impactar en los subsiguientes análisis estadísticos. Como medida de mitigación se </w:t>
      </w:r>
      <w:r w:rsidR="0048664E" w:rsidRPr="00EE600E">
        <w:rPr>
          <w:lang w:val="es-ES"/>
        </w:rPr>
        <w:t>propuso</w:t>
      </w:r>
      <w:r w:rsidRPr="00EE600E">
        <w:rPr>
          <w:lang w:val="es-ES"/>
        </w:rPr>
        <w:t xml:space="preserve"> una política de comunicación fluida con investigadores</w:t>
      </w:r>
      <w:r w:rsidR="0048664E" w:rsidRPr="00EE600E">
        <w:rPr>
          <w:lang w:val="es-ES"/>
        </w:rPr>
        <w:t xml:space="preserve"> e investigadoras</w:t>
      </w:r>
      <w:r w:rsidRPr="00EE600E">
        <w:rPr>
          <w:lang w:val="es-ES"/>
        </w:rPr>
        <w:t xml:space="preserve"> con amplia experiencia en el trabajo (bio)estadístico y de aprendizaje automático, tanto desde dentro de UOC como por parte del grupo de </w:t>
      </w:r>
      <w:r w:rsidR="0048664E" w:rsidRPr="00EE600E">
        <w:rPr>
          <w:lang w:val="es-ES"/>
        </w:rPr>
        <w:t>supervisión</w:t>
      </w:r>
      <w:r w:rsidRPr="00EE600E">
        <w:rPr>
          <w:lang w:val="es-ES"/>
        </w:rPr>
        <w:t xml:space="preserve"> extern</w:t>
      </w:r>
      <w:r w:rsidR="0048664E" w:rsidRPr="00EE600E">
        <w:rPr>
          <w:lang w:val="es-ES"/>
        </w:rPr>
        <w:t>a</w:t>
      </w:r>
      <w:r w:rsidRPr="00EE600E">
        <w:rPr>
          <w:lang w:val="es-ES"/>
        </w:rPr>
        <w:t xml:space="preserve"> que </w:t>
      </w:r>
      <w:r w:rsidR="0048664E" w:rsidRPr="00EE600E">
        <w:rPr>
          <w:lang w:val="es-ES"/>
        </w:rPr>
        <w:t>apoyaron</w:t>
      </w:r>
      <w:r w:rsidRPr="00EE600E">
        <w:rPr>
          <w:lang w:val="es-ES"/>
        </w:rPr>
        <w:t xml:space="preserve"> el avance </w:t>
      </w:r>
      <w:r w:rsidR="00F873C9" w:rsidRPr="00EE600E">
        <w:rPr>
          <w:lang w:val="es-ES"/>
        </w:rPr>
        <w:t>del trabajo</w:t>
      </w:r>
      <w:r w:rsidRPr="00EE600E">
        <w:rPr>
          <w:lang w:val="es-ES"/>
        </w:rPr>
        <w:t>.</w:t>
      </w:r>
      <w:bookmarkEnd w:id="212"/>
    </w:p>
    <w:p w14:paraId="36742AEE" w14:textId="307D24B3" w:rsidR="00F873C9" w:rsidRPr="00EE600E" w:rsidRDefault="000D068F" w:rsidP="00F873C9">
      <w:pPr>
        <w:spacing w:after="120" w:line="240" w:lineRule="auto"/>
        <w:ind w:leftChars="0" w:left="0" w:firstLineChars="0" w:firstLine="0"/>
        <w:rPr>
          <w:lang w:val="es-ES"/>
        </w:rPr>
      </w:pPr>
      <w:bookmarkStart w:id="213" w:name="_Toc186200160"/>
      <w:r w:rsidRPr="00EE600E">
        <w:rPr>
          <w:lang w:val="es-ES"/>
        </w:rPr>
        <w:t>- Tamaño de la muestra: aunque este es un riesgo técnico, es interesante recordar que un tamaño de muestra pequeño podría afectar la generalización de los resultados</w:t>
      </w:r>
      <w:r w:rsidR="002208E8" w:rsidRPr="00EE600E">
        <w:rPr>
          <w:lang w:val="es-ES"/>
        </w:rPr>
        <w:t>, en particular en muestras con diversos bloques</w:t>
      </w:r>
      <w:r w:rsidRPr="00EE600E">
        <w:rPr>
          <w:lang w:val="es-ES"/>
        </w:rPr>
        <w:t>. Sin embargo, una vez establecidas las bases, los modelos pueden rápidamente escalarse y mejorarse por lo que, si existe un bajo rendimiento, los resultados podrán ser tomados como una prueba de concepto de alto impacto y ampliar la muestra en posteriores fases del proyecto.</w:t>
      </w:r>
      <w:bookmarkEnd w:id="193"/>
      <w:bookmarkEnd w:id="194"/>
      <w:bookmarkEnd w:id="213"/>
    </w:p>
    <w:p w14:paraId="77158D26" w14:textId="4AB8B198" w:rsidR="00F873C9" w:rsidRPr="00EE600E" w:rsidRDefault="00F873C9" w:rsidP="00F873C9">
      <w:pPr>
        <w:spacing w:after="120" w:line="240" w:lineRule="auto"/>
        <w:ind w:leftChars="0" w:left="0" w:firstLineChars="0" w:firstLine="0"/>
        <w:rPr>
          <w:lang w:val="es-ES"/>
        </w:rPr>
        <w:sectPr w:rsidR="00F873C9" w:rsidRPr="00EE600E" w:rsidSect="00230452">
          <w:pgSz w:w="11906" w:h="16838"/>
          <w:pgMar w:top="2109" w:right="1701" w:bottom="1417" w:left="1701" w:header="708" w:footer="708" w:gutter="0"/>
          <w:cols w:space="708"/>
          <w:docGrid w:linePitch="360"/>
        </w:sectPr>
      </w:pPr>
      <w:bookmarkStart w:id="214" w:name="_Toc186200161"/>
      <w:r w:rsidRPr="00EE600E">
        <w:rPr>
          <w:lang w:val="es-ES"/>
        </w:rPr>
        <w:t xml:space="preserve">- Poder computacional requerido: un aspecto que se observó como un reto posterior de la propuesta inicial es el poder computacional requerido tanto para el entrenamiento como para la aplicación del modelo. </w:t>
      </w:r>
      <w:r w:rsidR="0078493F" w:rsidRPr="00EE600E">
        <w:rPr>
          <w:lang w:val="es-ES"/>
        </w:rPr>
        <w:t>Aunque este aspecto no suele considerarse problemático, trabajar con conjuntos de datos complejos, como los utilizados en casos clínicos con cientos de registros y variables, resultó ser un desafío. Para abordarlo, se optó por ampliar el modelo a su máxima capacidad, utilizando más de 150 variables simultáneamente, con el objetivo de evaluar la viabilidad en ordenadores de sobremesa convencionales. A pesar del tiempo requerido, se comprobó que era factible realizar el análisis con equipos comúnmente disponibles, lo que permitió ajustar el calendario y realizar el análisis exploratorio de datos en una segunda fase. Este enfoque fue crucial, ya que eliminar variables sin justificación podría comprometer la utilidad del modelo, mientras que crear modelos excesivamente demandantes para equipos estándar carecería de interés práctico. Finalmente, se logró un equilibrio que permitió seleccionar variables relevantes tanto desde una perspectiva clínica como analítica y constituye el principal logro presentado en este trabajo.</w:t>
      </w:r>
      <w:bookmarkEnd w:id="214"/>
    </w:p>
    <w:p w14:paraId="163FBE7F" w14:textId="60AFF727" w:rsidR="00302D02" w:rsidRPr="00EE600E" w:rsidRDefault="00302D02" w:rsidP="00302D02">
      <w:pPr>
        <w:ind w:left="0" w:hanging="2"/>
        <w:rPr>
          <w:rFonts w:ascii="Aptos" w:hAnsi="Aptos"/>
          <w:sz w:val="22"/>
          <w:szCs w:val="22"/>
          <w:lang w:val="es-ES"/>
        </w:rPr>
      </w:pPr>
      <w:bookmarkStart w:id="215" w:name="_Toc186200162"/>
      <w:bookmarkStart w:id="216" w:name="OLE_LINK5"/>
      <w:bookmarkStart w:id="217" w:name="OLE_LINK6"/>
      <w:r w:rsidRPr="00EE600E">
        <w:rPr>
          <w:rFonts w:ascii="Aptos" w:hAnsi="Aptos"/>
          <w:noProof/>
          <w:sz w:val="22"/>
          <w:szCs w:val="22"/>
          <w:lang w:eastAsia="ca-ES"/>
        </w:rPr>
        <w:drawing>
          <wp:anchor distT="0" distB="0" distL="114300" distR="114300" simplePos="0" relativeHeight="251662336" behindDoc="0" locked="0" layoutInCell="1" allowOverlap="1" wp14:anchorId="74693995" wp14:editId="03D3116D">
            <wp:simplePos x="0" y="0"/>
            <wp:positionH relativeFrom="column">
              <wp:posOffset>-1905</wp:posOffset>
            </wp:positionH>
            <wp:positionV relativeFrom="paragraph">
              <wp:posOffset>172720</wp:posOffset>
            </wp:positionV>
            <wp:extent cx="9387205" cy="2381250"/>
            <wp:effectExtent l="0" t="0" r="0" b="6350"/>
            <wp:wrapThrough wrapText="bothSides">
              <wp:wrapPolygon edited="0">
                <wp:start x="0" y="0"/>
                <wp:lineTo x="0" y="21542"/>
                <wp:lineTo x="21566" y="21542"/>
                <wp:lineTo x="21566" y="0"/>
                <wp:lineTo x="0" y="0"/>
              </wp:wrapPolygon>
            </wp:wrapThrough>
            <wp:docPr id="17343097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9781" name="Imagen 1" descr="Interfaz de usuario gráfica, Aplicación, Tabla, Excel&#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9387205" cy="2381250"/>
                    </a:xfrm>
                    <a:prstGeom prst="rect">
                      <a:avLst/>
                    </a:prstGeom>
                  </pic:spPr>
                </pic:pic>
              </a:graphicData>
            </a:graphic>
            <wp14:sizeRelH relativeFrom="page">
              <wp14:pctWidth>0</wp14:pctWidth>
            </wp14:sizeRelH>
            <wp14:sizeRelV relativeFrom="page">
              <wp14:pctHeight>0</wp14:pctHeight>
            </wp14:sizeRelV>
          </wp:anchor>
        </w:drawing>
      </w:r>
      <w:bookmarkEnd w:id="215"/>
    </w:p>
    <w:p w14:paraId="267BBF5E" w14:textId="1B16095B" w:rsidR="00302D02" w:rsidRPr="00EE600E" w:rsidRDefault="00302D02" w:rsidP="00071F53">
      <w:pPr>
        <w:ind w:left="0" w:hanging="2"/>
        <w:jc w:val="center"/>
        <w:rPr>
          <w:sz w:val="20"/>
          <w:szCs w:val="20"/>
          <w:lang w:val="es-ES"/>
        </w:rPr>
        <w:sectPr w:rsidR="00302D02" w:rsidRPr="00EE600E" w:rsidSect="00302D02">
          <w:pgSz w:w="16838" w:h="11906" w:orient="landscape"/>
          <w:pgMar w:top="1701" w:right="1417" w:bottom="1701" w:left="1417" w:header="708" w:footer="708" w:gutter="0"/>
          <w:cols w:space="708"/>
          <w:docGrid w:linePitch="360"/>
        </w:sectPr>
      </w:pPr>
      <w:bookmarkStart w:id="218" w:name="_Toc186200163"/>
      <w:r w:rsidRPr="00EE600E">
        <w:rPr>
          <w:b/>
          <w:bCs/>
          <w:sz w:val="20"/>
          <w:szCs w:val="20"/>
          <w:lang w:val="es-ES"/>
        </w:rPr>
        <w:t>Tabla</w:t>
      </w:r>
      <w:r w:rsidR="002B6797" w:rsidRPr="00EE600E">
        <w:rPr>
          <w:b/>
          <w:bCs/>
          <w:sz w:val="20"/>
          <w:szCs w:val="20"/>
          <w:lang w:val="es-ES"/>
        </w:rPr>
        <w:t xml:space="preserve"> </w:t>
      </w:r>
      <w:r w:rsidRPr="00EE600E">
        <w:rPr>
          <w:b/>
          <w:bCs/>
          <w:sz w:val="20"/>
          <w:szCs w:val="20"/>
          <w:lang w:val="es-ES"/>
        </w:rPr>
        <w:t>1.</w:t>
      </w:r>
      <w:r w:rsidRPr="00EE600E">
        <w:rPr>
          <w:sz w:val="20"/>
          <w:szCs w:val="20"/>
          <w:lang w:val="es-ES"/>
        </w:rPr>
        <w:t xml:space="preserve"> Diagrama de Gantt tentativo. Se desglosan las tareas y fechas propuestas, así como los hitos esperados. En rombos rojos, los hitos correspondientes a PECs y como barra horizontal roja las fechas propuestas de defensa de TFM.</w:t>
      </w:r>
      <w:bookmarkEnd w:id="218"/>
    </w:p>
    <w:bookmarkEnd w:id="216"/>
    <w:bookmarkEnd w:id="217"/>
    <w:p w14:paraId="431E8F26" w14:textId="77777777" w:rsidR="00230452" w:rsidRPr="00EE600E" w:rsidRDefault="00230452">
      <w:pPr>
        <w:ind w:left="0" w:hanging="2"/>
        <w:rPr>
          <w:lang w:val="es-ES"/>
        </w:rPr>
      </w:pPr>
    </w:p>
    <w:p w14:paraId="193DBE99" w14:textId="77777777" w:rsidR="004C6E8E" w:rsidRPr="00EE600E" w:rsidRDefault="004C6E8E">
      <w:pPr>
        <w:ind w:left="0" w:hanging="2"/>
        <w:rPr>
          <w:lang w:val="es-ES"/>
        </w:rPr>
      </w:pPr>
      <w:bookmarkStart w:id="219" w:name="_heading=h.1ksv4uv" w:colFirst="0" w:colLast="0"/>
      <w:bookmarkEnd w:id="219"/>
    </w:p>
    <w:p w14:paraId="70C5B72A" w14:textId="12351725" w:rsidR="004C6E8E" w:rsidRPr="00EE600E" w:rsidRDefault="00C7175D">
      <w:pPr>
        <w:pStyle w:val="Ttol2"/>
        <w:numPr>
          <w:ilvl w:val="1"/>
          <w:numId w:val="6"/>
        </w:numPr>
        <w:ind w:left="0" w:hanging="2"/>
        <w:rPr>
          <w:lang w:val="es-ES"/>
        </w:rPr>
      </w:pPr>
      <w:bookmarkStart w:id="220" w:name="_Toc186096505"/>
      <w:bookmarkStart w:id="221" w:name="_Toc186200164"/>
      <w:bookmarkStart w:id="222" w:name="_Toc186200526"/>
      <w:bookmarkStart w:id="223" w:name="_Toc186545170"/>
      <w:bookmarkStart w:id="224" w:name="OLE_LINK11"/>
      <w:r w:rsidRPr="00EE600E">
        <w:rPr>
          <w:lang w:val="es-ES"/>
        </w:rPr>
        <w:t>Breve sumario de productos obtenidos</w:t>
      </w:r>
      <w:bookmarkEnd w:id="220"/>
      <w:bookmarkEnd w:id="221"/>
      <w:bookmarkEnd w:id="222"/>
      <w:r w:rsidR="00D340E7">
        <w:rPr>
          <w:lang w:val="es-ES"/>
        </w:rPr>
        <w:t>.</w:t>
      </w:r>
      <w:bookmarkEnd w:id="223"/>
    </w:p>
    <w:p w14:paraId="4F8E7CEF" w14:textId="7A1B49F8" w:rsidR="00D340E7" w:rsidRDefault="00760F2E" w:rsidP="00760F2E">
      <w:pPr>
        <w:ind w:left="0" w:hanging="2"/>
        <w:rPr>
          <w:lang w:val="es-ES"/>
        </w:rPr>
      </w:pPr>
      <w:bookmarkStart w:id="225" w:name="_heading=h.44sinio"/>
      <w:bookmarkStart w:id="226" w:name="_Toc186200166"/>
      <w:bookmarkEnd w:id="224"/>
      <w:bookmarkEnd w:id="225"/>
      <w:r w:rsidRPr="5A275B76">
        <w:rPr>
          <w:lang w:val="es-ES"/>
        </w:rPr>
        <w:t xml:space="preserve">Como resultado del proyecto presentado y el trabajo realizado, se desarrolló una herramienta de cribado breve basada en técnicas de aprendizaje automático. Esta herramienta permite clasificar, con altos niveles de sensibilidad y especificidad, a personas con COVID persistente </w:t>
      </w:r>
      <w:r w:rsidR="00443138" w:rsidRPr="5A275B76">
        <w:rPr>
          <w:lang w:val="es-ES"/>
        </w:rPr>
        <w:t>que presenten</w:t>
      </w:r>
      <w:r w:rsidRPr="5A275B76">
        <w:rPr>
          <w:lang w:val="es-ES"/>
        </w:rPr>
        <w:t xml:space="preserve"> afectación cognitiva</w:t>
      </w:r>
      <w:r w:rsidR="00443138" w:rsidRPr="5A275B76">
        <w:rPr>
          <w:lang w:val="es-ES"/>
        </w:rPr>
        <w:t xml:space="preserve"> en comparación con aquellas que no presenten esta afectación</w:t>
      </w:r>
      <w:r w:rsidRPr="5A275B76">
        <w:rPr>
          <w:lang w:val="es-ES"/>
        </w:rPr>
        <w:t>. La clasificación se basa en tres variables principales, derivadas de puntuaciones de pruebas neuropsicológicas tradicionales</w:t>
      </w:r>
      <w:r w:rsidR="00C40C3D" w:rsidRPr="5A275B76">
        <w:rPr>
          <w:lang w:val="es-ES"/>
        </w:rPr>
        <w:t>, agregando un nivel explicativo gracias a la aplicación de los valores SHAP</w:t>
      </w:r>
      <w:r w:rsidRPr="5A275B76">
        <w:rPr>
          <w:lang w:val="es-ES"/>
        </w:rPr>
        <w:t xml:space="preserve">. </w:t>
      </w:r>
      <w:r w:rsidR="00D340E7" w:rsidRPr="5A275B76">
        <w:rPr>
          <w:highlight w:val="green"/>
          <w:lang w:val="es-ES"/>
        </w:rPr>
        <w:t xml:space="preserve">Todo el desarrollo de este producto se plasmó en un documento reproducible escrito en R (de tipo RMarkdown), cuyo código permite entrenar el modelo, obtener predicciones y calcular valores SHAP para explicar las predicciones </w:t>
      </w:r>
      <w:commentRangeStart w:id="227"/>
      <w:r w:rsidR="00D340E7" w:rsidRPr="5A275B76">
        <w:rPr>
          <w:highlight w:val="green"/>
          <w:lang w:val="es-ES"/>
        </w:rPr>
        <w:t>obtenidas</w:t>
      </w:r>
      <w:commentRangeEnd w:id="227"/>
      <w:r>
        <w:rPr>
          <w:rStyle w:val="CommentReference"/>
        </w:rPr>
        <w:commentReference w:id="227"/>
      </w:r>
      <w:r w:rsidR="00D340E7" w:rsidRPr="5A275B76">
        <w:rPr>
          <w:highlight w:val="green"/>
          <w:lang w:val="es-ES"/>
        </w:rPr>
        <w:t>.</w:t>
      </w:r>
    </w:p>
    <w:p w14:paraId="4B1CE1E1" w14:textId="19C5AD1A" w:rsidR="00760F2E" w:rsidRDefault="00760F2E" w:rsidP="00760F2E">
      <w:pPr>
        <w:ind w:left="0" w:hanging="2"/>
        <w:rPr>
          <w:lang w:val="es-ES"/>
        </w:rPr>
      </w:pPr>
      <w:r w:rsidRPr="00EE600E">
        <w:rPr>
          <w:lang w:val="es-ES"/>
        </w:rPr>
        <w:t>Una vez validada</w:t>
      </w:r>
      <w:r w:rsidR="00830F66" w:rsidRPr="00EE600E">
        <w:rPr>
          <w:lang w:val="es-ES"/>
        </w:rPr>
        <w:t xml:space="preserve"> clínicamente</w:t>
      </w:r>
      <w:r w:rsidRPr="00EE600E">
        <w:rPr>
          <w:lang w:val="es-ES"/>
        </w:rPr>
        <w:t>, esta herramienta tendrá el potencial de reducir la necesidad de aplicar pruebas cognitivas exhaustivas, facilitando un seguimiento personalizado</w:t>
      </w:r>
      <w:r w:rsidR="00830F66" w:rsidRPr="00EE600E">
        <w:rPr>
          <w:lang w:val="es-ES"/>
        </w:rPr>
        <w:t xml:space="preserve"> de pacientes</w:t>
      </w:r>
      <w:r w:rsidRPr="00EE600E">
        <w:rPr>
          <w:lang w:val="es-ES"/>
        </w:rPr>
        <w:t xml:space="preserve">. Además, su combinación con otras variables de interés clínico, como datos sociodemográficos y </w:t>
      </w:r>
      <w:r w:rsidR="002208E8" w:rsidRPr="00EE600E">
        <w:rPr>
          <w:lang w:val="es-ES"/>
        </w:rPr>
        <w:t xml:space="preserve">otros </w:t>
      </w:r>
      <w:r w:rsidRPr="00EE600E">
        <w:rPr>
          <w:lang w:val="es-ES"/>
        </w:rPr>
        <w:t xml:space="preserve">marcadores, permitirá maximizar la eficacia y eficiencia en el diagnóstico y tratamiento de </w:t>
      </w:r>
      <w:r w:rsidR="00830F66" w:rsidRPr="00EE600E">
        <w:rPr>
          <w:lang w:val="es-ES"/>
        </w:rPr>
        <w:t>la PCC</w:t>
      </w:r>
      <w:r w:rsidRPr="00EE600E">
        <w:rPr>
          <w:lang w:val="es-ES"/>
        </w:rPr>
        <w:t>.</w:t>
      </w:r>
      <w:bookmarkEnd w:id="226"/>
    </w:p>
    <w:p w14:paraId="690A11ED" w14:textId="09A294B6" w:rsidR="00D340E7" w:rsidRPr="00EE600E" w:rsidRDefault="00D340E7" w:rsidP="00760F2E">
      <w:pPr>
        <w:ind w:left="0" w:hanging="2"/>
        <w:rPr>
          <w:lang w:val="es-ES"/>
        </w:rPr>
      </w:pPr>
      <w:r w:rsidRPr="00D340E7">
        <w:rPr>
          <w:highlight w:val="green"/>
          <w:lang w:val="es-ES"/>
        </w:rPr>
        <w:t>Finalmente, todo el proceso llevado a cabo servirá como base para generar una memoria y una presentación que permitirán la defensa para optar a la titulación de Máster en Bioestadística y Bioinformática.</w:t>
      </w:r>
      <w:r>
        <w:rPr>
          <w:lang w:val="es-ES"/>
        </w:rPr>
        <w:t xml:space="preserve"> </w:t>
      </w:r>
    </w:p>
    <w:p w14:paraId="526E2025" w14:textId="77777777" w:rsidR="00010DF5" w:rsidRPr="00EE600E" w:rsidRDefault="00010DF5">
      <w:pPr>
        <w:ind w:left="0" w:hanging="2"/>
        <w:rPr>
          <w:lang w:val="es-ES"/>
        </w:rPr>
      </w:pPr>
    </w:p>
    <w:p w14:paraId="08A6E50B" w14:textId="77777777" w:rsidR="004C6E8E" w:rsidRPr="00EE600E" w:rsidRDefault="00C7175D">
      <w:pPr>
        <w:pStyle w:val="Ttol2"/>
        <w:numPr>
          <w:ilvl w:val="1"/>
          <w:numId w:val="6"/>
        </w:numPr>
        <w:ind w:left="0" w:hanging="2"/>
        <w:rPr>
          <w:lang w:val="es-ES"/>
        </w:rPr>
      </w:pPr>
      <w:bookmarkStart w:id="228" w:name="_Toc186096507"/>
      <w:bookmarkStart w:id="229" w:name="_Toc186200167"/>
      <w:bookmarkStart w:id="230" w:name="_Toc186200527"/>
      <w:bookmarkStart w:id="231" w:name="_Toc186545171"/>
      <w:bookmarkStart w:id="232" w:name="OLE_LINK39"/>
      <w:r w:rsidRPr="00EE600E">
        <w:rPr>
          <w:lang w:val="es-ES"/>
        </w:rPr>
        <w:t>Breve descripción de los otros capítulos de la memoria</w:t>
      </w:r>
      <w:bookmarkEnd w:id="228"/>
      <w:bookmarkEnd w:id="229"/>
      <w:bookmarkEnd w:id="230"/>
      <w:bookmarkEnd w:id="231"/>
    </w:p>
    <w:bookmarkEnd w:id="232"/>
    <w:p w14:paraId="0FCEC1CC" w14:textId="3AFF0698" w:rsidR="00D3019B" w:rsidRPr="00EE600E" w:rsidRDefault="00D3019B" w:rsidP="00D3019B">
      <w:pPr>
        <w:ind w:left="0" w:hanging="2"/>
        <w:rPr>
          <w:lang w:val="es-ES"/>
        </w:rPr>
      </w:pPr>
      <w:r w:rsidRPr="00EE600E">
        <w:rPr>
          <w:lang w:val="es-ES"/>
        </w:rPr>
        <w:t xml:space="preserve">Capítulo 2: Estado del arte. Este capítulo ofrece una recopilación </w:t>
      </w:r>
      <w:r w:rsidR="002067B9" w:rsidRPr="00EE600E">
        <w:rPr>
          <w:lang w:val="es-ES"/>
        </w:rPr>
        <w:t>de aportes bibliográficos</w:t>
      </w:r>
      <w:r w:rsidRPr="00EE600E">
        <w:rPr>
          <w:lang w:val="es-ES"/>
        </w:rPr>
        <w:t xml:space="preserve"> que analiza los avances más recientes en el campo de interés, enfocándose específicamente en el problema que se pretende resolver. Proporciona el contexto científico y técnico necesario para entender la relevancia y los desafíos asociados al proyecto.</w:t>
      </w:r>
    </w:p>
    <w:p w14:paraId="09ED6596" w14:textId="65AA4F5C" w:rsidR="00D3019B" w:rsidRPr="00EE600E" w:rsidRDefault="00D3019B" w:rsidP="00D3019B">
      <w:pPr>
        <w:ind w:left="0" w:hanging="2"/>
        <w:rPr>
          <w:lang w:val="es-ES"/>
        </w:rPr>
      </w:pPr>
      <w:r w:rsidRPr="00EE600E">
        <w:rPr>
          <w:lang w:val="es-ES"/>
        </w:rPr>
        <w:t xml:space="preserve">Capítulo 3: Materiales y métodos. </w:t>
      </w:r>
      <w:r w:rsidR="002067B9" w:rsidRPr="00EE600E">
        <w:rPr>
          <w:lang w:val="es-ES"/>
        </w:rPr>
        <w:t>S</w:t>
      </w:r>
      <w:r w:rsidRPr="00EE600E">
        <w:rPr>
          <w:lang w:val="es-ES"/>
        </w:rPr>
        <w:t xml:space="preserve">e describen en detalle los materiales y métodos utilizados durante el desarrollo del proyecto. Este apartado incluye tanto las herramientas empleadas como los procedimientos aplicados, </w:t>
      </w:r>
      <w:r w:rsidR="002067B9" w:rsidRPr="00EE600E">
        <w:rPr>
          <w:lang w:val="es-ES"/>
        </w:rPr>
        <w:t>para contribuir a</w:t>
      </w:r>
      <w:r w:rsidRPr="00EE600E">
        <w:rPr>
          <w:lang w:val="es-ES"/>
        </w:rPr>
        <w:t xml:space="preserve"> la reproducibilidad y transparencia del trabajo</w:t>
      </w:r>
      <w:r w:rsidR="002067B9" w:rsidRPr="00EE600E">
        <w:rPr>
          <w:lang w:val="es-ES"/>
        </w:rPr>
        <w:t xml:space="preserve"> presentado</w:t>
      </w:r>
      <w:r w:rsidRPr="00EE600E">
        <w:rPr>
          <w:lang w:val="es-ES"/>
        </w:rPr>
        <w:t>.</w:t>
      </w:r>
    </w:p>
    <w:p w14:paraId="735EE0FD" w14:textId="54D4350B" w:rsidR="00D3019B" w:rsidRPr="00EE600E" w:rsidRDefault="00D3019B" w:rsidP="00D3019B">
      <w:pPr>
        <w:ind w:left="0" w:hanging="2"/>
        <w:rPr>
          <w:lang w:val="es-ES"/>
        </w:rPr>
      </w:pPr>
      <w:r w:rsidRPr="00EE600E">
        <w:rPr>
          <w:lang w:val="es-ES"/>
        </w:rPr>
        <w:t>Capítulo 4: Resultados. Este capítulo presenta los principales resultados obtenidos a lo largo del desarrollo del proyecto. Se seleccionan y estructuran los datos más relevantes, acompañados de un análisis que permita interpretar su significado en el marco del problema planteado.</w:t>
      </w:r>
    </w:p>
    <w:p w14:paraId="19EA3E47" w14:textId="5030A74E" w:rsidR="00D3019B" w:rsidRPr="00EE600E" w:rsidRDefault="00D3019B" w:rsidP="00D3019B">
      <w:pPr>
        <w:ind w:left="0" w:hanging="2"/>
        <w:rPr>
          <w:lang w:val="es-ES"/>
        </w:rPr>
      </w:pPr>
      <w:r w:rsidRPr="00EE600E">
        <w:rPr>
          <w:lang w:val="es-ES"/>
        </w:rPr>
        <w:t>Capítulo 5: Conclusiones y trabajos futuros. En este apartado se exponen las conclusiones más significativas derivadas de los resultados. Además, se identifican posibles líneas de investigación futura que podrían ampliar o complementar los hallazgos obtenidos.</w:t>
      </w:r>
    </w:p>
    <w:p w14:paraId="4A63E0B7" w14:textId="28897D64" w:rsidR="00D3019B" w:rsidRPr="00EE600E" w:rsidRDefault="00D3019B" w:rsidP="00D3019B">
      <w:pPr>
        <w:ind w:left="0" w:hanging="2"/>
        <w:rPr>
          <w:lang w:val="es-ES"/>
        </w:rPr>
      </w:pPr>
      <w:r w:rsidRPr="00EE600E">
        <w:rPr>
          <w:lang w:val="es-ES"/>
        </w:rPr>
        <w:t xml:space="preserve">Capítulo 6: Glosario. </w:t>
      </w:r>
      <w:r w:rsidR="002067B9" w:rsidRPr="00EE600E">
        <w:rPr>
          <w:lang w:val="es-ES"/>
        </w:rPr>
        <w:t>Sin ánimo de ser exhaustivo, e</w:t>
      </w:r>
      <w:r w:rsidRPr="00EE600E">
        <w:rPr>
          <w:lang w:val="es-ES"/>
        </w:rPr>
        <w:t>ste capítulo proporciona un listado de términos técnicos y</w:t>
      </w:r>
      <w:r w:rsidR="002067B9" w:rsidRPr="00EE600E">
        <w:rPr>
          <w:lang w:val="es-ES"/>
        </w:rPr>
        <w:t>/o</w:t>
      </w:r>
      <w:r w:rsidRPr="00EE600E">
        <w:rPr>
          <w:lang w:val="es-ES"/>
        </w:rPr>
        <w:t xml:space="preserve"> específicos utilizados en la memoria, con sus respectivas definiciones, </w:t>
      </w:r>
      <w:r w:rsidR="002067B9" w:rsidRPr="00EE600E">
        <w:rPr>
          <w:lang w:val="es-ES"/>
        </w:rPr>
        <w:t>para facilitar</w:t>
      </w:r>
      <w:r w:rsidRPr="00EE600E">
        <w:rPr>
          <w:lang w:val="es-ES"/>
        </w:rPr>
        <w:t xml:space="preserve"> la comprensión de los conceptos clave</w:t>
      </w:r>
      <w:r w:rsidR="002067B9" w:rsidRPr="00EE600E">
        <w:rPr>
          <w:lang w:val="es-ES"/>
        </w:rPr>
        <w:t xml:space="preserve"> del presente trabajo</w:t>
      </w:r>
      <w:r w:rsidRPr="00EE600E">
        <w:rPr>
          <w:lang w:val="es-ES"/>
        </w:rPr>
        <w:t>.</w:t>
      </w:r>
    </w:p>
    <w:p w14:paraId="74B0ABC9" w14:textId="2FFA56E5" w:rsidR="00D3019B" w:rsidRPr="00EE600E" w:rsidRDefault="00D3019B" w:rsidP="00D3019B">
      <w:pPr>
        <w:ind w:left="0" w:hanging="2"/>
        <w:rPr>
          <w:lang w:val="es-ES"/>
        </w:rPr>
      </w:pPr>
      <w:r w:rsidRPr="00EE600E">
        <w:rPr>
          <w:lang w:val="es-ES"/>
        </w:rPr>
        <w:t xml:space="preserve">Capítulo 7: Bibliografía. Finalmente, este capítulo incluye todas las referencias bibliográficas </w:t>
      </w:r>
      <w:r w:rsidR="00BE175F" w:rsidRPr="00EE600E">
        <w:rPr>
          <w:lang w:val="es-ES"/>
        </w:rPr>
        <w:t xml:space="preserve">que han sido </w:t>
      </w:r>
      <w:r w:rsidRPr="00EE600E">
        <w:rPr>
          <w:lang w:val="es-ES"/>
        </w:rPr>
        <w:t>utilizadas a lo largo del trabajo.</w:t>
      </w:r>
    </w:p>
    <w:p w14:paraId="6065D761" w14:textId="13ADDB9D" w:rsidR="004C6E8E" w:rsidRPr="00EE600E" w:rsidRDefault="00C7175D">
      <w:pPr>
        <w:ind w:left="0" w:hanging="2"/>
        <w:rPr>
          <w:lang w:val="es-ES"/>
        </w:rPr>
      </w:pPr>
      <w:r w:rsidRPr="00EE600E">
        <w:rPr>
          <w:lang w:val="es-ES"/>
        </w:rPr>
        <w:br w:type="page"/>
      </w:r>
    </w:p>
    <w:p w14:paraId="3E047E87" w14:textId="77777777" w:rsidR="004C6E8E" w:rsidRPr="00EE600E" w:rsidRDefault="00C7175D">
      <w:pPr>
        <w:pStyle w:val="Ttol1"/>
        <w:numPr>
          <w:ilvl w:val="0"/>
          <w:numId w:val="5"/>
        </w:numPr>
        <w:ind w:left="2" w:hanging="4"/>
        <w:rPr>
          <w:lang w:val="es-ES"/>
        </w:rPr>
      </w:pPr>
      <w:bookmarkStart w:id="233" w:name="_Toc186096509"/>
      <w:bookmarkStart w:id="234" w:name="_Toc186200169"/>
      <w:bookmarkStart w:id="235" w:name="_Toc186200528"/>
      <w:bookmarkStart w:id="236" w:name="_Toc186545172"/>
      <w:r w:rsidRPr="00EE600E">
        <w:rPr>
          <w:lang w:val="es-ES"/>
        </w:rPr>
        <w:t>Estado del arte</w:t>
      </w:r>
      <w:bookmarkEnd w:id="233"/>
      <w:bookmarkEnd w:id="234"/>
      <w:bookmarkEnd w:id="235"/>
      <w:bookmarkEnd w:id="236"/>
    </w:p>
    <w:p w14:paraId="4D76D629" w14:textId="77777777" w:rsidR="004C6E8E" w:rsidRPr="00EE600E" w:rsidRDefault="004C6E8E">
      <w:pPr>
        <w:ind w:left="0" w:hanging="2"/>
        <w:rPr>
          <w:rFonts w:ascii="Times New Roman" w:eastAsia="Times New Roman" w:hAnsi="Times New Roman" w:cs="Times New Roman"/>
          <w:lang w:val="es-ES"/>
        </w:rPr>
      </w:pPr>
    </w:p>
    <w:p w14:paraId="51E58BFD" w14:textId="39E84FC4" w:rsidR="00AB11B1" w:rsidRPr="00EE600E" w:rsidRDefault="001D5DB6" w:rsidP="00F455FC">
      <w:pPr>
        <w:spacing w:after="120" w:line="240" w:lineRule="auto"/>
        <w:ind w:left="0" w:hanging="2"/>
        <w:rPr>
          <w:lang w:val="es-ES"/>
        </w:rPr>
      </w:pPr>
      <w:bookmarkStart w:id="237" w:name="_Toc186096512"/>
      <w:bookmarkStart w:id="238" w:name="_Toc186200172"/>
      <w:r w:rsidRPr="00EE600E">
        <w:rPr>
          <w:lang w:val="es-ES"/>
        </w:rPr>
        <w:t>La</w:t>
      </w:r>
      <w:r w:rsidR="00A12807" w:rsidRPr="00EE600E">
        <w:rPr>
          <w:lang w:val="es-ES"/>
        </w:rPr>
        <w:t xml:space="preserve"> COVID-19 ha sido uno de los mayores retos sanitarios de la historia moderna, afectando a más de </w:t>
      </w:r>
      <w:r w:rsidR="0069695D" w:rsidRPr="00EE600E">
        <w:rPr>
          <w:lang w:val="es-ES"/>
        </w:rPr>
        <w:t>676</w:t>
      </w:r>
      <w:r w:rsidR="00A12807" w:rsidRPr="00EE600E">
        <w:rPr>
          <w:lang w:val="es-ES"/>
        </w:rPr>
        <w:t xml:space="preserve"> millones de personas y causando </w:t>
      </w:r>
      <w:r w:rsidR="0069695D" w:rsidRPr="00EE600E">
        <w:rPr>
          <w:lang w:val="es-ES"/>
        </w:rPr>
        <w:t>cerca</w:t>
      </w:r>
      <w:r w:rsidR="00A12807" w:rsidRPr="00EE600E">
        <w:rPr>
          <w:lang w:val="es-ES"/>
        </w:rPr>
        <w:t xml:space="preserve"> de </w:t>
      </w:r>
      <w:r w:rsidR="0069695D" w:rsidRPr="00EE600E">
        <w:rPr>
          <w:lang w:val="es-ES"/>
        </w:rPr>
        <w:t>6.9</w:t>
      </w:r>
      <w:r w:rsidR="00A12807" w:rsidRPr="00EE600E">
        <w:rPr>
          <w:lang w:val="es-ES"/>
        </w:rPr>
        <w:t xml:space="preserve"> millones de muertes a nivel global</w:t>
      </w:r>
      <w:r w:rsidR="0069695D" w:rsidRPr="00EE600E">
        <w:rPr>
          <w:lang w:val="es-ES"/>
        </w:rPr>
        <w:t xml:space="preserve">, considerando datos recopilados hasta el tercer trimestre de 2023 </w:t>
      </w:r>
      <w:r w:rsidR="0069695D" w:rsidRPr="00EE600E">
        <w:rPr>
          <w:lang w:val="es-ES"/>
        </w:rPr>
        <w:fldChar w:fldCharType="begin"/>
      </w:r>
      <w:r w:rsidR="005E4DF7">
        <w:rPr>
          <w:lang w:val="es-ES"/>
        </w:rPr>
        <w:instrText xml:space="preserve"> ADDIN ZOTERO_ITEM CSL_CITATION {"citationID":"N1H6cMUx","properties":{"formattedCitation":"[18]","plainCitation":"[18]","noteIndex":0},"citationItems":[{"id":973,"uris":["http://zotero.org/users/7006471/items/AL4SHUZV"],"itemData":{"id":973,"type":"webpage","abstract":"Coronavirus COVID-19 Global Cases by the Center for Systems Science and Engineering (CSSE) at Johns Hopkins University (JHU)","container-title":"Johns Hopkins Coronavirus Resource Center","language":"en","title":"COVID-19 Map","URL":"https://coronavirus.jhu.edu/map.html","accessed":{"date-parts":[["2024",12,26]]}}}],"schema":"https://github.com/citation-style-language/schema/raw/master/csl-citation.json"} </w:instrText>
      </w:r>
      <w:r w:rsidR="0069695D" w:rsidRPr="00EE600E">
        <w:rPr>
          <w:lang w:val="es-ES"/>
        </w:rPr>
        <w:fldChar w:fldCharType="separate"/>
      </w:r>
      <w:r w:rsidR="005E4DF7">
        <w:rPr>
          <w:noProof/>
          <w:lang w:val="es-ES"/>
        </w:rPr>
        <w:t>[18]</w:t>
      </w:r>
      <w:r w:rsidR="0069695D" w:rsidRPr="00EE600E">
        <w:rPr>
          <w:lang w:val="es-ES"/>
        </w:rPr>
        <w:fldChar w:fldCharType="end"/>
      </w:r>
      <w:r w:rsidR="00A12807" w:rsidRPr="00EE600E">
        <w:rPr>
          <w:lang w:val="es-ES"/>
        </w:rPr>
        <w:t>. Aunque las campañas masivas de vacunación han reducido considerablemente la gravedad y mortalidad de la enfermedad</w:t>
      </w:r>
      <w:r w:rsidR="00694AD5" w:rsidRPr="00EE600E">
        <w:rPr>
          <w:lang w:val="es-ES"/>
        </w:rPr>
        <w:t xml:space="preserve"> </w:t>
      </w:r>
      <w:r w:rsidR="00694AD5" w:rsidRPr="00EE600E">
        <w:rPr>
          <w:lang w:val="es-ES"/>
        </w:rPr>
        <w:fldChar w:fldCharType="begin"/>
      </w:r>
      <w:r w:rsidR="005E4DF7">
        <w:rPr>
          <w:lang w:val="es-ES"/>
        </w:rPr>
        <w:instrText xml:space="preserve"> ADDIN ZOTERO_ITEM CSL_CITATION {"citationID":"On35VNEN","properties":{"formattedCitation":"[19]","plainCitation":"[19]","noteIndex":0},"citationItems":[{"id":1027,"uris":["http://zotero.org/users/7006471/items/9HW983X9"],"itemData":{"id":1027,"type":"article-journal","abstract":"BACKGROUND: Although vaccines have proved effective to prevent severe COVID-19, their effect on preventing long-term symptoms is not yet fully understood. We aimed to evaluate the overall effect of vaccination to prevent long COVID symptoms and assess comparative effectiveness of the most used vaccines (ChAdOx1 and BNT162b2).\nMETHODS: We conducted a staggered cohort study using primary care records from the UK (Clinical Practice Research Datalink [CPRD] GOLD and AURUM), Catalonia, Spain (Information System for Research in Primary Care [SIDIAP]), and national health insurance claims from Estonia (CORIVA database). All adults who were registered for at least 180 days as of Jan 4, 2021 (the UK), Feb 20, 2021 (Spain), and Jan 28, 2021 (Estonia) comprised the source population. Vaccination status was used as a time-varying exposure, staggered by vaccine rollout period. Vaccinated people were further classified by vaccine brand according to their first dose received. The primary outcome definition of long COVID was defined as having at least one of 25 WHO-listed symptoms between 90 and 365 days after the date of a PCR-positive test or clinical diagnosis of COVID-19, with no history of that symptom 180 days before SARS-Cov-2 infection. Propensity score overlap weighting was applied separately for each cohort to minimise confounding. Sub-distribution hazard ratios (sHRs) were calculated to estimate vaccine effectiveness against long COVID, and empirically calibrated using negative control outcomes. Random effects meta-analyses across staggered cohorts were conducted to pool overall effect estimates.\nFINDINGS: A total of 1 618 395 (CPRD GOLD), 5 729 800 (CPRD AURUM), 2 744 821 (SIDIAP), and 77 603 (CORIVA) vaccinated people and 1 640 371 (CPRD GOLD), 5 860 564 (CPRD AURUM), 2 588 518 (SIDIAP), and 302 267 (CORIVA) unvaccinated people were included. Compared with unvaccinated people, overall HRs for long COVID symptoms in people vaccinated with a first dose of any COVID-19 vaccine were 0·54 (95% CI 0·44-0·67) in CPRD GOLD, 0·48 (0·34-0·68) in CPRD AURUM, 0·71 (0·55-0·91) in SIDIAP, and 0·59 (0·40-0·87) in CORIVA. A slightly stronger preventative effect was seen for the first dose of BNT162b2 than for ChAdOx1 (sHR 0·85 [0·60-1·20] in CPRD GOLD and 0·84 [0·74-0·94] in CPRD AURUM).\nINTERPRETATION: Vaccination against COVID-19 consistently reduced the risk of long COVID symptoms, which highlights the importance of vaccination to prevent persistent COVID-19 symptoms, particularly in adults.\nFUNDING: National Institute for Health and Care Research.","container-title":"The Lancet. Respiratory Medicine","DOI":"10.1016/S2213-2600(23)00414-9","ISSN":"2213-2619","issue":"3","journalAbbreviation":"Lancet Respir Med","language":"eng","note":"PMID: 38219763","page":"225-236","source":"PubMed","title":"The effectiveness of COVID-19 vaccines to prevent long COVID symptoms: staggered cohort study of data from the UK, Spain, and Estonia","title-short":"The effectiveness of COVID-19 vaccines to prevent long COVID symptoms","volume":"12","author":[{"family":"Català","given":"Martí"},{"family":"Mercadé-Besora","given":"Núria"},{"family":"Kolde","given":"Raivo"},{"family":"Trinh","given":"Nhung T. H."},{"family":"Roel","given":"Elena"},{"family":"Burn","given":"Edward"},{"family":"Rathod-Mistry","given":"Trishna"},{"family":"Kostka","given":"Kristin"},{"family":"Man","given":"Wai Yi"},{"family":"Delmestri","given":"Antonella"},{"family":"Nordeng","given":"Hedvig M. E."},{"family":"Uusküla","given":"Anneli"},{"family":"Duarte-Salles","given":"Talita"},{"family":"Prieto-Alhambra","given":"Daniel"},{"family":"Jödicke","given":"Annika M."}],"issued":{"date-parts":[["2024",3]]}}}],"schema":"https://github.com/citation-style-language/schema/raw/master/csl-citation.json"} </w:instrText>
      </w:r>
      <w:r w:rsidR="00694AD5" w:rsidRPr="00EE600E">
        <w:rPr>
          <w:lang w:val="es-ES"/>
        </w:rPr>
        <w:fldChar w:fldCharType="separate"/>
      </w:r>
      <w:r w:rsidR="005E4DF7">
        <w:rPr>
          <w:noProof/>
          <w:lang w:val="es-ES"/>
        </w:rPr>
        <w:t>[19]</w:t>
      </w:r>
      <w:r w:rsidR="00694AD5" w:rsidRPr="00EE600E">
        <w:rPr>
          <w:lang w:val="es-ES"/>
        </w:rPr>
        <w:fldChar w:fldCharType="end"/>
      </w:r>
      <w:r w:rsidR="00A12807" w:rsidRPr="00EE600E">
        <w:rPr>
          <w:lang w:val="es-ES"/>
        </w:rPr>
        <w:t xml:space="preserve">, una proporción significativa de pacientes continúa experimentando síntomas debilitantes mucho después de la fase aguda de la infección. Este conjunto de síntomas persistentes se denomina </w:t>
      </w:r>
      <w:r w:rsidR="0069695D" w:rsidRPr="00EE600E">
        <w:rPr>
          <w:lang w:val="es-ES"/>
        </w:rPr>
        <w:t xml:space="preserve">COVID persistente (o, en inglés, </w:t>
      </w:r>
      <w:r w:rsidR="00830F66" w:rsidRPr="00EE600E">
        <w:rPr>
          <w:i/>
          <w:iCs/>
          <w:lang w:val="es-ES"/>
        </w:rPr>
        <w:t xml:space="preserve">Long COVID </w:t>
      </w:r>
      <w:r w:rsidR="00830F66" w:rsidRPr="00EE600E">
        <w:rPr>
          <w:lang w:val="es-ES"/>
        </w:rPr>
        <w:t>o</w:t>
      </w:r>
      <w:r w:rsidR="00830F66" w:rsidRPr="00EE600E">
        <w:rPr>
          <w:i/>
          <w:iCs/>
          <w:lang w:val="es-ES"/>
        </w:rPr>
        <w:t xml:space="preserve"> </w:t>
      </w:r>
      <w:r w:rsidR="0069695D" w:rsidRPr="00EE600E">
        <w:rPr>
          <w:i/>
          <w:iCs/>
          <w:lang w:val="es-ES"/>
        </w:rPr>
        <w:t>post-COVID condition</w:t>
      </w:r>
      <w:r w:rsidR="00830F66" w:rsidRPr="00EE600E">
        <w:rPr>
          <w:i/>
          <w:iCs/>
          <w:lang w:val="es-ES"/>
        </w:rPr>
        <w:t xml:space="preserve"> </w:t>
      </w:r>
      <w:r w:rsidR="00830F66" w:rsidRPr="00EE600E">
        <w:rPr>
          <w:lang w:val="es-ES"/>
        </w:rPr>
        <w:t>-</w:t>
      </w:r>
      <w:r w:rsidR="00944A5C" w:rsidRPr="00EE600E">
        <w:rPr>
          <w:lang w:val="es-ES"/>
        </w:rPr>
        <w:t xml:space="preserve">en adelante, en este texto, </w:t>
      </w:r>
      <w:r w:rsidR="00830F66" w:rsidRPr="00EE600E">
        <w:rPr>
          <w:lang w:val="es-ES"/>
        </w:rPr>
        <w:t>PCC-</w:t>
      </w:r>
      <w:r w:rsidR="0069695D" w:rsidRPr="00EE600E">
        <w:rPr>
          <w:lang w:val="es-ES"/>
        </w:rPr>
        <w:t>)</w:t>
      </w:r>
      <w:r w:rsidR="00A12807" w:rsidRPr="00EE600E">
        <w:rPr>
          <w:lang w:val="es-ES"/>
        </w:rPr>
        <w:t>, una condición caracterizada por la presencia de síntomas que perduran al menos dos meses tras la infección inicial y no pueden explicarse por otros diagnósticos</w:t>
      </w:r>
      <w:r w:rsidR="0069695D" w:rsidRPr="00EE600E">
        <w:rPr>
          <w:lang w:val="es-ES"/>
        </w:rPr>
        <w:t xml:space="preserve"> </w:t>
      </w:r>
      <w:r w:rsidR="0069695D" w:rsidRPr="00EE600E">
        <w:rPr>
          <w:lang w:val="es-ES"/>
        </w:rPr>
        <w:fldChar w:fldCharType="begin"/>
      </w:r>
      <w:r w:rsidR="005E4DF7">
        <w:rPr>
          <w:lang w:val="es-ES"/>
        </w:rPr>
        <w:instrText xml:space="preserve"> ADDIN ZOTERO_ITEM CSL_CITATION {"citationID":"eESu5QHl","properties":{"formattedCitation":"[5]","plainCitation":"[5]","noteIndex":0},"citationItems":[{"id":971,"uris":["http://zotero.org/users/7006471/items/IN8HV96J"],"itemData":{"id":971,"type":"webpage","abstract":"Post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69695D" w:rsidRPr="00EE600E">
        <w:rPr>
          <w:lang w:val="es-ES"/>
        </w:rPr>
        <w:fldChar w:fldCharType="separate"/>
      </w:r>
      <w:r w:rsidR="005E4DF7">
        <w:rPr>
          <w:noProof/>
          <w:lang w:val="es-ES"/>
        </w:rPr>
        <w:t>[5]</w:t>
      </w:r>
      <w:r w:rsidR="0069695D" w:rsidRPr="00EE600E">
        <w:rPr>
          <w:lang w:val="es-ES"/>
        </w:rPr>
        <w:fldChar w:fldCharType="end"/>
      </w:r>
      <w:r w:rsidR="00A12807" w:rsidRPr="00EE600E">
        <w:rPr>
          <w:lang w:val="es-ES"/>
        </w:rPr>
        <w:t>.</w:t>
      </w:r>
      <w:bookmarkEnd w:id="237"/>
      <w:r w:rsidR="0069695D" w:rsidRPr="00EE600E">
        <w:rPr>
          <w:lang w:val="es-ES"/>
        </w:rPr>
        <w:t xml:space="preserve"> </w:t>
      </w:r>
      <w:bookmarkStart w:id="239" w:name="OLE_LINK54"/>
      <w:r w:rsidR="0069695D" w:rsidRPr="00EE600E">
        <w:rPr>
          <w:lang w:val="es-ES"/>
        </w:rPr>
        <w:t xml:space="preserve">La </w:t>
      </w:r>
      <w:r w:rsidR="00E3795F" w:rsidRPr="00EE600E">
        <w:rPr>
          <w:lang w:val="es-ES"/>
        </w:rPr>
        <w:t>PCC</w:t>
      </w:r>
      <w:r w:rsidR="0069695D" w:rsidRPr="00EE600E">
        <w:rPr>
          <w:lang w:val="es-ES"/>
        </w:rPr>
        <w:t xml:space="preserve"> afecta aproximadamente al 10-</w:t>
      </w:r>
      <w:r w:rsidR="006271BC" w:rsidRPr="00EE600E">
        <w:rPr>
          <w:lang w:val="es-ES"/>
        </w:rPr>
        <w:t>2</w:t>
      </w:r>
      <w:r w:rsidR="0069695D" w:rsidRPr="00EE600E">
        <w:rPr>
          <w:lang w:val="es-ES"/>
        </w:rPr>
        <w:t>0 % de las personas que han padecido COVID-19, independientemente de la gravedad inicial de la infección</w:t>
      </w:r>
      <w:r w:rsidR="00B33C9E" w:rsidRPr="00EE600E">
        <w:rPr>
          <w:lang w:val="es-ES"/>
        </w:rPr>
        <w:t xml:space="preserve"> </w:t>
      </w:r>
      <w:r w:rsidR="00B33C9E" w:rsidRPr="00EE600E">
        <w:rPr>
          <w:lang w:val="es-ES"/>
        </w:rPr>
        <w:fldChar w:fldCharType="begin"/>
      </w:r>
      <w:r w:rsidR="005E4DF7">
        <w:rPr>
          <w:lang w:val="es-ES"/>
        </w:rPr>
        <w:instrText xml:space="preserve"> ADDIN ZOTERO_ITEM CSL_CITATION {"citationID":"4IrHw19P","properties":{"formattedCitation":"[5]","plainCitation":"[5]","noteIndex":0},"citationItems":[{"id":971,"uris":["http://zotero.org/users/7006471/items/IN8HV96J"],"itemData":{"id":971,"type":"webpage","abstract":"Post COVID-19 Condition, commonly known as long COVID, can affect anyone exposed to SARS-CoV-2, regardless of age or severity of original symptoms.","language":"en","title":"Post COVID-19 condition (Long COVID)","URL":"https://www.who.int/europe/news-room/fact-sheets/item/post-covid-19-condition","accessed":{"date-parts":[["2024",12,26]]}}}],"schema":"https://github.com/citation-style-language/schema/raw/master/csl-citation.json"} </w:instrText>
      </w:r>
      <w:r w:rsidR="00B33C9E" w:rsidRPr="00EE600E">
        <w:rPr>
          <w:lang w:val="es-ES"/>
        </w:rPr>
        <w:fldChar w:fldCharType="separate"/>
      </w:r>
      <w:r w:rsidR="005E4DF7">
        <w:rPr>
          <w:noProof/>
          <w:lang w:val="es-ES"/>
        </w:rPr>
        <w:t>[5]</w:t>
      </w:r>
      <w:r w:rsidR="00B33C9E" w:rsidRPr="00EE600E">
        <w:rPr>
          <w:lang w:val="es-ES"/>
        </w:rPr>
        <w:fldChar w:fldCharType="end"/>
      </w:r>
      <w:r w:rsidR="00AB11B1" w:rsidRPr="00EE600E">
        <w:rPr>
          <w:lang w:val="es-ES"/>
        </w:rPr>
        <w:t xml:space="preserve">. </w:t>
      </w:r>
      <w:bookmarkEnd w:id="239"/>
      <w:r w:rsidR="00AB11B1" w:rsidRPr="00EE600E">
        <w:rPr>
          <w:lang w:val="es-ES"/>
        </w:rPr>
        <w:t xml:space="preserve">Esta condición persistente tiene un impacto profundo en la calidad de vida de </w:t>
      </w:r>
      <w:r w:rsidR="004D665F" w:rsidRPr="00EE600E">
        <w:rPr>
          <w:lang w:val="es-ES"/>
        </w:rPr>
        <w:t>quienes la sufren</w:t>
      </w:r>
      <w:r w:rsidR="00AB11B1" w:rsidRPr="00EE600E">
        <w:rPr>
          <w:lang w:val="es-ES"/>
        </w:rPr>
        <w:t xml:space="preserve">, afectando su capacidad laboral, bienestar psicosocial y relaciones personales. Además, se ha observado que afecta en mayor proporción a mujeres de mediana edad y a personas con condiciones preexistentes, exacerbando las desigualdades en salud </w:t>
      </w:r>
      <w:r w:rsidR="00AB11B1" w:rsidRPr="00EE600E">
        <w:rPr>
          <w:lang w:val="es-ES"/>
        </w:rPr>
        <w:fldChar w:fldCharType="begin"/>
      </w:r>
      <w:r w:rsidR="005E4DF7">
        <w:rPr>
          <w:lang w:val="es-ES"/>
        </w:rPr>
        <w:instrText xml:space="preserve"> ADDIN ZOTERO_ITEM CSL_CITATION {"citationID":"saFR6e9M","properties":{"formattedCitation":"[20]","plainCitation":"[20]","noteIndex":0},"citationItems":[{"id":984,"uris":["http://zotero.org/users/7006471/items/35ITBDU9"],"itemData":{"id":984,"type":"webpage","abstract":"Publicaciones de la Organización Mundial de la Salud","language":"en","title":"Expanding our understanding of post COVID-19 condition: report of a WHO webinar - 9 February 2021","title-short":"Expanding our understanding of post COVID-19 condition","URL":"https://www.who.int/publications/i/item/9789240025035","accessed":{"date-parts":[["2024",12,26]]}}}],"schema":"https://github.com/citation-style-language/schema/raw/master/csl-citation.json"} </w:instrText>
      </w:r>
      <w:r w:rsidR="00AB11B1" w:rsidRPr="00EE600E">
        <w:rPr>
          <w:lang w:val="es-ES"/>
        </w:rPr>
        <w:fldChar w:fldCharType="separate"/>
      </w:r>
      <w:r w:rsidR="005E4DF7">
        <w:rPr>
          <w:lang w:val="es-ES"/>
        </w:rPr>
        <w:t>[20]</w:t>
      </w:r>
      <w:r w:rsidR="00AB11B1" w:rsidRPr="00EE600E">
        <w:rPr>
          <w:lang w:val="es-ES"/>
        </w:rPr>
        <w:fldChar w:fldCharType="end"/>
      </w:r>
      <w:r w:rsidR="00AB11B1" w:rsidRPr="00EE600E">
        <w:rPr>
          <w:lang w:val="es-ES"/>
        </w:rPr>
        <w:t xml:space="preserve">. </w:t>
      </w:r>
      <w:bookmarkStart w:id="240" w:name="_Toc186096514"/>
      <w:r w:rsidR="00AB11B1" w:rsidRPr="00EE600E">
        <w:rPr>
          <w:lang w:val="es-ES"/>
        </w:rPr>
        <w:t>L</w:t>
      </w:r>
      <w:r w:rsidR="009411DF" w:rsidRPr="00EE600E">
        <w:rPr>
          <w:lang w:val="es-ES"/>
        </w:rPr>
        <w:t>os síntomas más comunes</w:t>
      </w:r>
      <w:r w:rsidR="00AB11B1" w:rsidRPr="00EE600E">
        <w:rPr>
          <w:lang w:val="es-ES"/>
        </w:rPr>
        <w:t xml:space="preserve"> de la </w:t>
      </w:r>
      <w:r w:rsidR="00E3795F" w:rsidRPr="00EE600E">
        <w:rPr>
          <w:lang w:val="es-ES"/>
        </w:rPr>
        <w:t>PCC</w:t>
      </w:r>
      <w:r w:rsidR="009411DF" w:rsidRPr="00EE600E">
        <w:rPr>
          <w:lang w:val="es-ES"/>
        </w:rPr>
        <w:t xml:space="preserve"> incluyen fatiga, dificultad respiratoria y </w:t>
      </w:r>
      <w:bookmarkEnd w:id="240"/>
      <w:r w:rsidR="00AB11B1" w:rsidRPr="00EE600E">
        <w:rPr>
          <w:lang w:val="es-ES"/>
        </w:rPr>
        <w:t xml:space="preserve">un amplio conjunto de más de 50 síntomas </w:t>
      </w:r>
      <w:r w:rsidR="00AB11B1" w:rsidRPr="00EE600E">
        <w:rPr>
          <w:lang w:val="es-ES"/>
        </w:rPr>
        <w:fldChar w:fldCharType="begin"/>
      </w:r>
      <w:r w:rsidR="00AB0A71">
        <w:rPr>
          <w:lang w:val="es-ES"/>
        </w:rPr>
        <w:instrText xml:space="preserve"> ADDIN ZOTERO_ITEM CSL_CITATION {"citationID":"8WTtsgl7","properties":{"formattedCitation":"[3]","plainCitation":"[3]","noteIndex":0},"citationItems":[{"id":982,"uris":["http://zotero.org/users/7006471/items/RRME8QAK"],"itemData":{"id":982,"type":"article-journal","abstract":"COVID-19 can involve persistence, sequelae, and other medical complications that last weeks to months after initial recovery. This systematic review and meta-analysis aims to identify studies assessing the long-term effects of COVID-19. LitCOVID and Embase were searched to identify articles with original data published before the 1st of January 2021, with a minimum of 100 patients. For effects reported in two or more studies, meta-analyses using a random-effects model were performed using the MetaXL software to estimate the pooled prevalence with 95% CI. PRISMA guidelines were followed. A total of 18,251 publications were identified, of which 15 met the inclusion criteria. The prevalence of 55 long-term effects was estimated, 21 meta-analyses were performed, and 47,910 patients were included (age 17–87 years). The included studies defined long-COVID as ranging from 14 to 110 days post-viral infection. It was estimated that 80% of the infected patients with SARS-CoV-2 developed one or more long-term symptoms. The five most common symptoms were fatigue (58%), headache (44%), attention disorder (27%), hair loss (25%), and dyspnea (24%). Multi-disciplinary teams are crucial to developing preventive measures, rehabilitation techniques, and clinical management strategies with whole-patient perspectives designed to address long COVID-19 care.","container-title":"Scientific Reports","DOI":"10.1038/s41598-021-95565-8","ISSN":"2045-2322","issue":"1","journalAbbreviation":"Sci Rep","language":"en","license":"2021 The Author(s)","note":"publisher: Nature Publishing Group","page":"16144","source":"www.nature.com","title":"More than 50 long-term effects of COVID-19: a systematic review and meta-analysis","title-short":"More than 50 long-term effects of COVID-19","volume":"11","author":[{"family":"Lopez-Leon","given":"Sandra"},{"family":"Wegman-Ostrosky","given":"Talia"},{"family":"Perelman","given":"Carol"},{"family":"Sepulveda","given":"Rosalinda"},{"family":"Rebolledo","given":"Paulina A."},{"family":"Cuapio","given":"Angelica"},{"family":"Villapol","given":"Sonia"}],"issued":{"date-parts":[["2021",8,9]]}}}],"schema":"https://github.com/citation-style-language/schema/raw/master/csl-citation.json"} </w:instrText>
      </w:r>
      <w:r w:rsidR="00AB11B1" w:rsidRPr="00EE600E">
        <w:rPr>
          <w:lang w:val="es-ES"/>
        </w:rPr>
        <w:fldChar w:fldCharType="separate"/>
      </w:r>
      <w:r w:rsidR="00AB0A71">
        <w:rPr>
          <w:noProof/>
          <w:lang w:val="es-ES"/>
        </w:rPr>
        <w:t>[3]</w:t>
      </w:r>
      <w:r w:rsidR="00AB11B1" w:rsidRPr="00EE600E">
        <w:rPr>
          <w:lang w:val="es-ES"/>
        </w:rPr>
        <w:fldChar w:fldCharType="end"/>
      </w:r>
      <w:r w:rsidR="0069695D" w:rsidRPr="00EE600E">
        <w:rPr>
          <w:lang w:val="es-ES"/>
        </w:rPr>
        <w:t>.</w:t>
      </w:r>
      <w:r w:rsidR="006B2E09" w:rsidRPr="00EE600E">
        <w:rPr>
          <w:lang w:val="es-ES"/>
        </w:rPr>
        <w:t xml:space="preserve"> </w:t>
      </w:r>
      <w:bookmarkStart w:id="241" w:name="_Toc186096518"/>
      <w:r w:rsidR="00F455FC" w:rsidRPr="00EE600E">
        <w:rPr>
          <w:lang w:val="es-ES"/>
        </w:rPr>
        <w:t>También</w:t>
      </w:r>
      <w:r w:rsidR="00A12807" w:rsidRPr="00EE600E">
        <w:rPr>
          <w:lang w:val="es-ES"/>
        </w:rPr>
        <w:t xml:space="preserve"> se han documentado complicaciones neurológicas, como síndrome de </w:t>
      </w:r>
      <w:bookmarkStart w:id="242" w:name="OLE_LINK38"/>
      <w:bookmarkStart w:id="243" w:name="_Hlk186278559"/>
      <w:r w:rsidR="00E12943" w:rsidRPr="00EE600E">
        <w:rPr>
          <w:lang w:val="es-ES"/>
        </w:rPr>
        <w:t>Guillain</w:t>
      </w:r>
      <w:bookmarkEnd w:id="242"/>
      <w:r w:rsidR="00A12807" w:rsidRPr="00EE600E">
        <w:rPr>
          <w:lang w:val="es-ES"/>
        </w:rPr>
        <w:t>-Barré</w:t>
      </w:r>
      <w:bookmarkEnd w:id="243"/>
      <w:r w:rsidR="00A12807" w:rsidRPr="00EE600E">
        <w:rPr>
          <w:lang w:val="es-ES"/>
        </w:rPr>
        <w:t>, miopatías y temblores, que podrían estar relacionadas con la invasión directa del virus en el sistema nervioso central</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{"citationID":"fsGLzwVW","properties":{"formattedCitation":"[12]","plainCitation":"[12]","noteIndex":0},"citationItems":[{"id":991,"uris":["http://zotero.org/users/7006471/items/PI8NKK5I"],"itemData":{"id":991,"type":"article-journal","container-title":"JAMA psychiatry","DOI":"10.1001/jamapsychiatry.2021.0500","ISSN":"2168-6238","issue":"6","journalAbbreviation":"JAMA Psychiatry","language":"eng","note":"PMID: 33769431\nPMCID: PMC9894299","page":"682-683","source":"PubMed","title":"How COVID-19 Affects the Brain","volume":"78","author":[{"family":"Boldrini","given":"Maura"},{"family":"Canoll","given":"Peter D."},{"family":"Klein","given":"Robyn S."}],"issued":{"date-parts":[["2021",6,1]]}}}],"schema":"https://github.com/citation-style-language/schema/raw/master/csl-citation.json"} </w:instrText>
      </w:r>
      <w:r w:rsidR="00C40C3D" w:rsidRPr="00EE600E">
        <w:rPr>
          <w:lang w:val="es-ES"/>
        </w:rPr>
        <w:fldChar w:fldCharType="separate"/>
      </w:r>
      <w:r w:rsidR="005E4DF7">
        <w:rPr>
          <w:noProof/>
          <w:lang w:val="es-ES"/>
        </w:rPr>
        <w:t>[12]</w:t>
      </w:r>
      <w:r w:rsidR="00C40C3D" w:rsidRPr="00EE600E">
        <w:rPr>
          <w:lang w:val="es-ES"/>
        </w:rPr>
        <w:fldChar w:fldCharType="end"/>
      </w:r>
      <w:r w:rsidR="00A12807" w:rsidRPr="00EE600E">
        <w:rPr>
          <w:lang w:val="es-ES"/>
        </w:rPr>
        <w:t xml:space="preserve"> o con la inflamación sistémica exacerbada</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{"citationID":"bOLC0jue","properties":{"formattedCitation":"[21]","plainCitation":"[21]","noteIndex":0},"citationItems":[{"id":1013,"uris":["http://zotero.org/users/7006471/items/94H8LCPU"],"itemData":{"id":1013,"type":"article-journal","abstract":"INTRODUCTION: SARS-CoV-2 infection causes severe endothelial damage, an essential step for cardiovascular complications. Endothelial-colony forming cells (ECFCs) act as a biomarker of vascular damage but their role in SARS-CoV-2 remain unclear. The aim of this study was to assess whether the number of ECFCs and angiogenic biomarkers remained altered after 6 and 12-months post-infection and whether this imbalance correlated with the presence of long-COVID syndrome and other biological parameters measured.\nMETHODS: Seventy-two patients were recruited at different time-points after overcoming COVID-19 and thirty-one healthy controls. All subjects were matched for age, gender, BMI, and comorbidities. ECFCs were obtained from peripheral blood and cultured with specific conditions.\nRESULTS: The results confirm the presence of a long-term sequela in post-COVID-19 patients, with an abnormal increase in ECFC production compared to controls (82.8% vs. 48.4%, P &lt; 0.01) that is maintained up to 6-months (87.0% vs. 48.4%, P &lt; 0.01) and 12-months post-infection (85.0% vs. 48.4%, P &lt; 0.01). Interestingly, post-COVID-19 patients showed a significant downregulation of angiogenesis-related proteins compared to controls indicating a clear endothelial injury. Troponin, NT-proBNP and ferritin levels, markers of cardiovascular risk and inflammation, remained elevated up to 12-months post-infection. Patients with lower numbers of ECFC exhibited higher levels of inflammatory markers, such as ferritin, suggesting that ECFCs may play a protective role. Additionally, long-COVID syndrome was associated with higher ferritin levels and with female gender.\nCONCLUSIONS: These findings highlight the presence of vascular sequela that last up to 6- and 12-months post-infection and point out the need for preventive measures and patient follow-up.","container-title":"Infection","DOI":"10.1007/s15010-024-02173-5","ISSN":"1439-0973","issue":"4","journalAbbreviation":"Infection","language":"eng","note":"PMID: 38324145\nPMCID: PMC11289012","page":"1269-1285","source":"PubMed","title":"Endothelial dysfunction and cardiovascular risk in post-COVID-19 patients after 6- and 12-months SARS-CoV-2 infection","volume":"52","author":[{"family":"Poyatos","given":"Paula"},{"family":"Luque","given":"Neus"},{"family":"Sabater","given":"Gladis"},{"family":"Eizaguirre","given":"Saioa"},{"family":"Bonnin","given":"Marc"},{"family":"Orriols","given":"Ramon"},{"family":"Tura-Ceide","given":"Olga"}],"issued":{"date-parts":[["2024",8]]}}}],"schema":"https://github.com/citation-style-language/schema/raw/master/csl-citation.json"} </w:instrText>
      </w:r>
      <w:r w:rsidR="00C40C3D" w:rsidRPr="00EE600E">
        <w:rPr>
          <w:lang w:val="es-ES"/>
        </w:rPr>
        <w:fldChar w:fldCharType="separate"/>
      </w:r>
      <w:r w:rsidR="005E4DF7">
        <w:rPr>
          <w:noProof/>
          <w:lang w:val="es-ES"/>
        </w:rPr>
        <w:t>[21]</w:t>
      </w:r>
      <w:r w:rsidR="00C40C3D" w:rsidRPr="00EE600E">
        <w:rPr>
          <w:lang w:val="es-ES"/>
        </w:rPr>
        <w:fldChar w:fldCharType="end"/>
      </w:r>
      <w:r w:rsidR="00A12807" w:rsidRPr="00EE600E">
        <w:rPr>
          <w:lang w:val="es-ES"/>
        </w:rPr>
        <w:t>. Estas alteraciones también pueden reflejarse en estructuras periféricas, como la retina, la cual comparte características anatómicas y fisiológicas con los vasos cerebrales, proporcionando un biomarcador potencialmente útil para estudiar los efectos vasculares de</w:t>
      </w:r>
      <w:r w:rsidR="00E3795F" w:rsidRPr="00EE600E">
        <w:rPr>
          <w:lang w:val="es-ES"/>
        </w:rPr>
        <w:t xml:space="preserve"> </w:t>
      </w:r>
      <w:r w:rsidR="00A12807" w:rsidRPr="00EE600E">
        <w:rPr>
          <w:lang w:val="es-ES"/>
        </w:rPr>
        <w:t>l</w:t>
      </w:r>
      <w:r w:rsidR="00E3795F" w:rsidRPr="00EE600E">
        <w:rPr>
          <w:lang w:val="es-ES"/>
        </w:rPr>
        <w:t>a enfermedad</w:t>
      </w:r>
      <w:r w:rsidR="00C40C3D" w:rsidRPr="00EE600E">
        <w:rPr>
          <w:lang w:val="es-ES"/>
        </w:rPr>
        <w:t xml:space="preserve"> </w:t>
      </w:r>
      <w:r w:rsidR="00C40C3D" w:rsidRPr="00EE600E">
        <w:rPr>
          <w:lang w:val="es-ES"/>
        </w:rPr>
        <w:fldChar w:fldCharType="begin"/>
      </w:r>
      <w:r w:rsidR="005E4DF7">
        <w:rPr>
          <w:lang w:val="es-ES"/>
        </w:rPr>
        <w:instrText xml:space="preserve"> ADDIN ZOTERO_ITEM CSL_CITATION {"citationID":"vWL44wF4","properties":{"formattedCitation":"[13]","plainCitation":"[13]","noteIndex":0},"citationItems":[{"id":994,"uris":["http://zotero.org/users/7006471/items/FCUMEY93"],"itemData":{"id":994,"type":"article-journal","abstract":"BACKGROUND: The neurological symptoms of Long COVID (LC) and the impact of neuropsychological manifestations on people's daily lives have been extensively described. Although a large body of literature describes symptoms, validating this with objective measures is important. This study aims to identify and describe the effects of Long COVID on cognition, balance, and the retinal fundus, and determine whether the duration of symptoms influences cognitive impairment.\nMETHODS: This cross-sectional study involved LC volunteers with cognitive complaint from public health centers in northern Barcelona who participated between January 2022 and March 2023. This study collected sociodemographic characteristics, information on substance use, comorbidities, and clinical data related to COVID-19. We measured five cognitive domains using a battery of neuropsychological tests. Balance was assessed through posturography and retinal vascular involvement by retinography.\nRESULTS: A total of 166 people with LC and cognitive complaints participated, 80.72% were women and mean age was 49.28 ± 8.39 years. The most common self-reported symptoms were concentration and memory deficit (98.80%), brain fog (82.53%) and insomnia (71.17%). The 68.67% presented cognitive deficit in at least one domain, with executive functions being the most frequent (43.98%). The 51.52% of the participants exhibited a dysfunctional pattern in balance, and 9.2% showed some alteration in the retina. There were no statistically significant differences between cognitive impairment and symptom duration.\nCONCLUSION: Our findings contribute to a more comprehensive understanding of the pathology associated with Long COVID. They highlight the diversity of self-reported symptoms, the presence of abnormal balance patterns, and some cognitive impairment. These findings underscore the necessity of addressing the clinical management of this condition in primary care through follow-up and the pursuit of multidisciplinary and comprehensive treatment.","container-title":"Frontiers in Medicine","DOI":"10.3389/fmed.2024.1399145","ISSN":"2296-858X","journalAbbreviation":"Front Med (Lausanne)","language":"eng","note":"PMID: 39036098\nPMCID: PMC11260168","page":"1399145","source":"PubMed","title":"Long COVID: cognitive, balance, and retina manifestations","title-short":"Long COVID","volume":"11","author":[{"family":"Carmona-Cervelló","given":"Meritxell"},{"family":"León-Gómez","given":"Brenda Biaani"},{"family":"Dacosta-Aguayo","given":"Rosalia"},{"family":"Lamonja-Vicente","given":"Noemí"},{"family":"Montero-Alía","given":"Pilar"},{"family":"Molist","given":"Gemma"},{"family":"Ayet","given":"Aitana"},{"family":"Chacón","given":"Carla"},{"family":"Costa-Garrido","given":"Anna"},{"family":"López-Lifante","given":"Victor M."},{"family":"Zamora-Putin","given":"Valeria"},{"family":"Liutsko","given":"Liudmila"},{"family":"García-Sierra","given":"Rosa"},{"family":"Fornés","given":"Antònia"},{"family":"Moreno-Gabriel","given":"Eduard"},{"family":"Massanella","given":"Marta"},{"family":"Muñoz-Moreno","given":"Jose A."},{"family":"Rodríguez-Pérez","given":"M. Carmen"},{"family":"Mateu","given":"Lourdes"},{"family":"Prats","given":"Anna"},{"family":"Mataró","given":"Maria"},{"family":"Boigues","given":"Marc"},{"family":"Quirant","given":"Bibiana"},{"family":"Prado","given":"Julia G."},{"family":"Martínez-Cáceres","given":"Eva"},{"family":"Violán","given":"Concepción"},{"family":"Torán-Monserrat","given":"Pere"},{"literal":"APC Collaborative Group"}],"issued":{"date-parts":[["2024"]]}}}],"schema":"https://github.com/citation-style-language/schema/raw/master/csl-citation.json"} </w:instrText>
      </w:r>
      <w:r w:rsidR="00C40C3D" w:rsidRPr="00EE600E">
        <w:rPr>
          <w:lang w:val="es-ES"/>
        </w:rPr>
        <w:fldChar w:fldCharType="separate"/>
      </w:r>
      <w:r w:rsidR="005E4DF7">
        <w:rPr>
          <w:noProof/>
          <w:lang w:val="es-ES"/>
        </w:rPr>
        <w:t>[13]</w:t>
      </w:r>
      <w:r w:rsidR="00C40C3D" w:rsidRPr="00EE600E">
        <w:rPr>
          <w:lang w:val="es-ES"/>
        </w:rPr>
        <w:fldChar w:fldCharType="end"/>
      </w:r>
      <w:r w:rsidR="00A12807" w:rsidRPr="00EE600E">
        <w:rPr>
          <w:lang w:val="es-ES"/>
        </w:rPr>
        <w:t>.</w:t>
      </w:r>
      <w:bookmarkStart w:id="244" w:name="_Toc186096520"/>
      <w:bookmarkEnd w:id="241"/>
      <w:r w:rsidR="00F455FC" w:rsidRPr="00EE600E">
        <w:rPr>
          <w:lang w:val="es-ES"/>
        </w:rPr>
        <w:t xml:space="preserve"> Aunque l</w:t>
      </w:r>
      <w:r w:rsidR="00A12807" w:rsidRPr="00EE600E">
        <w:rPr>
          <w:lang w:val="es-ES"/>
        </w:rPr>
        <w:t>a fisiopatología de</w:t>
      </w:r>
      <w:r w:rsidR="00F455FC" w:rsidRPr="00EE600E">
        <w:rPr>
          <w:lang w:val="es-ES"/>
        </w:rPr>
        <w:t xml:space="preserve"> </w:t>
      </w:r>
      <w:r w:rsidR="00A12807" w:rsidRPr="00EE600E">
        <w:rPr>
          <w:lang w:val="es-ES"/>
        </w:rPr>
        <w:t>l</w:t>
      </w:r>
      <w:r w:rsidR="00F455FC" w:rsidRPr="00EE600E">
        <w:rPr>
          <w:lang w:val="es-ES"/>
        </w:rPr>
        <w:t>a</w:t>
      </w:r>
      <w:r w:rsidR="00A12807" w:rsidRPr="00EE600E">
        <w:rPr>
          <w:lang w:val="es-ES"/>
        </w:rPr>
        <w:t xml:space="preserve"> </w:t>
      </w:r>
      <w:r w:rsidR="00E3795F" w:rsidRPr="00EE600E">
        <w:rPr>
          <w:lang w:val="es-ES"/>
        </w:rPr>
        <w:t>PCC</w:t>
      </w:r>
      <w:r w:rsidR="00A12807" w:rsidRPr="00EE600E">
        <w:rPr>
          <w:lang w:val="es-ES"/>
        </w:rPr>
        <w:t xml:space="preserve"> aún no se comprende completamente, </w:t>
      </w:r>
      <w:r w:rsidR="00E3795F" w:rsidRPr="00EE600E">
        <w:rPr>
          <w:lang w:val="es-ES"/>
        </w:rPr>
        <w:t>diversas</w:t>
      </w:r>
      <w:r w:rsidR="00A12807" w:rsidRPr="00EE600E">
        <w:rPr>
          <w:lang w:val="es-ES"/>
        </w:rPr>
        <w:t xml:space="preserve"> hipótesis apuntan a la disfunción endotelial, la inflamación crónica y la neuroinflamación como mecanismos principales. La activación persistente de citocinas proinflamatorias, como </w:t>
      </w:r>
      <w:bookmarkStart w:id="245" w:name="_Hlk186110481"/>
      <w:r w:rsidR="00A12807" w:rsidRPr="00EE600E">
        <w:rPr>
          <w:lang w:val="es-ES"/>
        </w:rPr>
        <w:t>IL-6 y TNF-</w:t>
      </w:r>
      <w:bookmarkEnd w:id="245"/>
      <w:r w:rsidR="00AB11B1" w:rsidRPr="00EE600E">
        <w:rPr>
          <w:lang w:val="es-ES"/>
        </w:rPr>
        <w:t>alfa</w:t>
      </w:r>
      <w:r w:rsidR="00A12807" w:rsidRPr="00EE600E">
        <w:rPr>
          <w:lang w:val="es-ES"/>
        </w:rPr>
        <w:t xml:space="preserve">, junto con la activación glial, puede contribuir al daño neuronal y a la disfunción </w:t>
      </w:r>
      <w:r w:rsidR="00E12943" w:rsidRPr="00EE600E">
        <w:rPr>
          <w:lang w:val="es-ES"/>
        </w:rPr>
        <w:t xml:space="preserve">neurológica y </w:t>
      </w:r>
      <w:r w:rsidR="00A12807" w:rsidRPr="00EE600E">
        <w:rPr>
          <w:lang w:val="es-ES"/>
        </w:rPr>
        <w:t xml:space="preserve">cognitiva observada en </w:t>
      </w:r>
      <w:r w:rsidR="004D665F" w:rsidRPr="00EE600E">
        <w:rPr>
          <w:lang w:val="es-ES"/>
        </w:rPr>
        <w:t>las personas diagnosticadas</w:t>
      </w:r>
      <w:r w:rsidR="00461975" w:rsidRPr="00EE600E">
        <w:rPr>
          <w:lang w:val="es-ES"/>
        </w:rPr>
        <w:t xml:space="preserve"> </w:t>
      </w:r>
      <w:r w:rsidR="00461975" w:rsidRPr="00EE600E">
        <w:rPr>
          <w:lang w:val="es-ES"/>
        </w:rPr>
        <w:fldChar w:fldCharType="begin"/>
      </w:r>
      <w:r w:rsidR="005E4DF7">
        <w:rPr>
          <w:lang w:val="es-ES"/>
        </w:rPr>
        <w:instrText xml:space="preserve"> ADDIN ZOTERO_ITEM CSL_CITATION {"citationID":"k4L0ZsUG","properties":{"formattedCitation":"[22], [23]","plainCitation":"[22], [23]","noteIndex":0},"citationItems":[{"id":1018,"uris":["http://zotero.org/users/7006471/items/3XHI6MB7"],"itemData":{"id":1018,"type":"article-journal","abstract":"The Long COVID/Post Acute Sequelae of COVID-19 (PASC) group includes patients with initial mild-to-moderate symptoms during the acute phase of the illness, in whom recovery is prolonged, or new symptoms are developed over months. Here, we propose a description of the pathophysiology of the Long COVID presentation based on inflammatory cytokine cascades and the p38 MAP kinase signaling pathways that regulate cytokine production. In this model, the SARS-CoV-2 viral infection is hypothesized to trigger a dysregulated peripheral immune system activation with subsequent cytokine release. Chronic low-grade inflammation leads to dysregulated brain microglia with an exaggerated release of central cytokines, producing neuroinflammation. Immunothrombosis linked to chronic inflammation with microclot formation leads to decreased tissue perfusion and ischemia. Intermittent fatigue, Post Exertional Malaise (PEM), CNS symptoms with “brain fog,” arthralgias, paresthesias, dysautonomia, and GI and ophthalmic problems can consequently arise as result of the elevated peripheral and central cytokines. There are abundant similarities between symptoms in Long COVID and myalgic encephalomyelitis/chronic fatigue syndrome (ME/CFS). DNA polymorphisms and viral-induced epigenetic changes to cytokine gene expression may lead to chronic inflammation in Long COVID patients, predisposing some to develop autoimmunity, which may be the gateway to ME/CFS.","container-title":"Frontiers in Medicine","DOI":"10.3389/fmed.2023.1011936","ISSN":"2296-858X","journalAbbreviation":"Front Med (Lausanne)","note":"PMID: 37064029\nPMCID: PMC10103649","page":"1011936","source":"PubMed Central","title":"A review of cytokine-based pathophysiology of Long COVID symptoms","volume":"10","author":[{"family":"Low","given":"Russell N."},{"family":"Low","given":"Ryan J."},{"family":"Akrami","given":"Athena"}],"issued":{"date-parts":[["2023",3,31]]}}},{"id":1016,"uris":["http://zotero.org/users/7006471/items/CZ7VSJBL"],"itemData":{"id":1016,"type":"article-journal","abstract":"The cGAS-STING pathway appears to contribute to dysregulated inflammation during coronavirus disease 2019 (COVID-19); however, inflammatory factors related to long COVID are still being investigated. In the present study, we evaluated the association of cGAS and STING gene expression levels and plasma IFN-α, TNF-α and IL-6 levels with COVID-19 severity in acute infection and long COVID, based on analysis of blood samples from 148 individuals, 87 with acute COVID-19 and 61 in the post-COVID-19 period. Quantification of gene expression was performed by real-time PCR, and cytokine levels were quantified by ELISA and flow cytometry. In acute COVID-19, cGAS, STING, IFN-α, TNF-α, and IL-6 levels were higher in patients with severe disease than in those with nonsevere manifestations (p &lt; 0.05). Long COVID was associated with elevated cGAS, STING and IFN-α levels (p &lt; 0.05). Activation of the cGAS-STING pathway may contribute to an intense systemic inflammatory state in severe COVID-19 and, after infection resolution, induce an autoinflammatory disease in some tissues, resulting in long COVID.","container-title":"Scientific Reports","DOI":"10.1038/s41598-024-55696-0","ISSN":"2045-2322","issue":"1","journalAbbreviation":"Sci Rep","language":"en","license":"2024 The Author(s)","note":"publisher: Nature Publishing Group","page":"4974","source":"www.nature.com","title":"Severe COVID-19 and long COVID are associated with high expression of STING, cGAS and IFN-α","volume":"14","author":[{"family":"Queiroz","given":"Maria Alice Freitas"},{"family":"Brito","given":"Wandrey Roberto dos Santos"},{"family":"Pereira","given":"Keise Adrielle Santos"},{"family":"Pereira","given":"Leonn Mendes Soares"},{"family":"Amoras","given":"Ednelza da Silva Graça"},{"family":"Lima","given":"Sandra Souza"},{"family":"Santos","given":"Erika Ferreira","dropping-particle":"dos"},{"family":"Costa","given":"Flávia Póvoa","dropping-particle":"da"},{"family":"Sarges","given":"Kevin Matheus Lima","dropping-particle":"de"},{"family":"Cantanhede","given":"Marcos Henrique Damasceno"},{"family":"Brito","given":"Mioni Thieli Figueiredo Magalhães","dropping-particle":"de"},{"family":"Silva","given":"Andréa Luciana Soares","dropping-particle":"da"},{"family":"Leite","given":"Mauro de Meira"},{"family":"Viana","given":"Maria de Nazaré do Socorro de Almeida"},{"family":"Rodrigues","given":"Fabíola Brasil Barbosa"},{"family":"Silva","given":"Rosilene","dropping-particle":"da"},{"family":"Viana","given":"Giselle Maria Rachid"},{"family":"Chaves","given":"Tânia do Socorro Souza"},{"family":"Veríssimo","given":"Adriana de Oliveira Lameira"},{"family":"Carvalho","given":"Mayara da Silva"},{"family":"Henriques","given":"Daniele Freitas"},{"family":"Silva","given":"Carla Pinheiro","dropping-particle":"da"},{"family":"Nunes","given":"Juliana Abreu Lima"},{"family":"Costa","given":"Iran Barros"},{"family":"Cayres-Vallinoto","given":"Izaura Maria Vieira"},{"family":"Brasil-Costa","given":"Igor"},{"family":"Quaresma","given":"Juarez Antônio Simões"},{"family":"Falcão","given":"Luiz Fábio Magno"},{"family":"Santos","given":"Eduardo José Melo","dropping-particle":"dos"},{"family":"Vallinoto","given":"Antonio Carlos Rosário"}],"issued":{"date-parts":[["2024",2,29]]}}}],"schema":"https://github.com/citation-style-language/schema/raw/master/csl-citation.json"} </w:instrText>
      </w:r>
      <w:r w:rsidR="00461975" w:rsidRPr="00EE600E">
        <w:rPr>
          <w:lang w:val="es-ES"/>
        </w:rPr>
        <w:fldChar w:fldCharType="separate"/>
      </w:r>
      <w:r w:rsidR="005E4DF7">
        <w:rPr>
          <w:noProof/>
          <w:lang w:val="es-ES"/>
        </w:rPr>
        <w:t>[22], [23]</w:t>
      </w:r>
      <w:r w:rsidR="00461975" w:rsidRPr="00EE600E">
        <w:rPr>
          <w:lang w:val="es-ES"/>
        </w:rPr>
        <w:fldChar w:fldCharType="end"/>
      </w:r>
      <w:r w:rsidR="00A12807" w:rsidRPr="00EE600E">
        <w:rPr>
          <w:lang w:val="es-ES"/>
        </w:rPr>
        <w:t>.</w:t>
      </w:r>
      <w:bookmarkStart w:id="246" w:name="_Toc186096521"/>
      <w:bookmarkEnd w:id="238"/>
      <w:bookmarkEnd w:id="244"/>
      <w:r w:rsidR="00461975" w:rsidRPr="00EE600E">
        <w:rPr>
          <w:lang w:val="es-ES"/>
        </w:rPr>
        <w:t xml:space="preserve"> </w:t>
      </w:r>
      <w:bookmarkEnd w:id="246"/>
    </w:p>
    <w:p w14:paraId="785FF4A6" w14:textId="6256C498" w:rsidR="007C78B2" w:rsidRPr="00EE600E" w:rsidRDefault="00AB11B1" w:rsidP="0069695D">
      <w:pPr>
        <w:spacing w:after="120" w:line="240" w:lineRule="auto"/>
        <w:ind w:left="0" w:hanging="2"/>
        <w:rPr>
          <w:lang w:val="es-ES"/>
        </w:rPr>
      </w:pPr>
      <w:bookmarkStart w:id="247" w:name="_Toc186200173"/>
      <w:bookmarkStart w:id="248" w:name="_Toc186096517"/>
      <w:r w:rsidRPr="00EE600E">
        <w:rPr>
          <w:lang w:val="es-ES"/>
        </w:rPr>
        <w:t>Entre las múltiples manifestaciones de</w:t>
      </w:r>
      <w:r w:rsidR="00F455FC" w:rsidRPr="00EE600E">
        <w:rPr>
          <w:lang w:val="es-ES"/>
        </w:rPr>
        <w:t xml:space="preserve"> </w:t>
      </w:r>
      <w:r w:rsidRPr="00EE600E">
        <w:rPr>
          <w:lang w:val="es-ES"/>
        </w:rPr>
        <w:t>l</w:t>
      </w:r>
      <w:r w:rsidR="00F455FC" w:rsidRPr="00EE600E">
        <w:rPr>
          <w:lang w:val="es-ES"/>
        </w:rPr>
        <w:t>a</w:t>
      </w:r>
      <w:r w:rsidRPr="00EE600E">
        <w:rPr>
          <w:lang w:val="es-ES"/>
        </w:rPr>
        <w:t xml:space="preserve"> COVID persistente, las alteraciones neurológicas y neuropsicológicas, conocidas</w:t>
      </w:r>
      <w:r w:rsidR="00F455FC" w:rsidRPr="00EE600E">
        <w:rPr>
          <w:lang w:val="es-ES"/>
        </w:rPr>
        <w:t xml:space="preserve"> </w:t>
      </w:r>
      <w:r w:rsidRPr="00EE600E">
        <w:rPr>
          <w:lang w:val="es-ES"/>
        </w:rPr>
        <w:t xml:space="preserve">colectivamente como "NeuroCOVID", representan uno de los aspectos más incapacitantes </w:t>
      </w:r>
      <w:r w:rsidRPr="00EE600E">
        <w:rPr>
          <w:lang w:val="es-ES"/>
        </w:rPr>
        <w:fldChar w:fldCharType="begin"/>
      </w:r>
      <w:r w:rsidR="005E4DF7">
        <w:rPr>
          <w:lang w:val="es-ES"/>
        </w:rPr>
        <w:instrText xml:space="preserve"> ADDIN ZOTERO_ITEM CSL_CITATION {"citationID":"8AREiAfG","properties":{"formattedCitation":"[8]","plainCitation":"[8]","noteIndex":0},"citationItems":[{"id":975,"uris":["http://zotero.org/users/7006471/items/B5I52ZS4"],"itemData":{"id":975,"type":"article-journal","container-title":"Irish Journal of Medical Science","DOI":"10.1007/s11845-020-02367-4","ISSN":"1863-4362","issue":"2","journalAbbreviation":"Ir J Med Sci","language":"eng","note":"PMID: 32901422\nPMCID: PMC7478939","page":"851-852","source":"PubMed","title":"NeuroCOVID: critical review of neuropsychiatric manifestations of SARS-CoV-2 infection","title-short":"NeuroCOVID","volume":"190","author":[{"family":"Oliveira","given":"Renato"},{"family":"Sotero","given":"Filipa Dourado"},{"family":"Teodoro","given":"Tomás"}],"issued":{"date-parts":[["2021",5]]}}}],"schema":"https://github.com/citation-style-language/schema/raw/master/csl-citation.json"} </w:instrText>
      </w:r>
      <w:r w:rsidRPr="00EE600E">
        <w:rPr>
          <w:lang w:val="es-ES"/>
        </w:rPr>
        <w:fldChar w:fldCharType="separate"/>
      </w:r>
      <w:r w:rsidR="005E4DF7">
        <w:rPr>
          <w:noProof/>
          <w:lang w:val="es-ES"/>
        </w:rPr>
        <w:t>[8]</w:t>
      </w:r>
      <w:r w:rsidRPr="00EE600E">
        <w:rPr>
          <w:lang w:val="es-ES"/>
        </w:rPr>
        <w:fldChar w:fldCharType="end"/>
      </w:r>
      <w:r w:rsidRPr="00EE600E">
        <w:rPr>
          <w:lang w:val="es-ES"/>
        </w:rPr>
        <w:t xml:space="preserve">. </w:t>
      </w:r>
      <w:r w:rsidR="007C78B2" w:rsidRPr="00EE600E">
        <w:rPr>
          <w:lang w:val="es-ES"/>
        </w:rPr>
        <w:t xml:space="preserve">Estudios de neuroimagen han identificado adelgazamiento cortical y alteraciones en la conectividad cerebral, lo que refuerza la base biológica de la afectación del sistema nervioso central </w:t>
      </w:r>
      <w:r w:rsidR="007C78B2" w:rsidRPr="00EE600E">
        <w:rPr>
          <w:lang w:val="es-ES"/>
        </w:rPr>
        <w:fldChar w:fldCharType="begin"/>
      </w:r>
      <w:r w:rsidR="005E4DF7">
        <w:rPr>
          <w:lang w:val="es-ES"/>
        </w:rPr>
        <w:instrText xml:space="preserve"> ADDIN ZOTERO_ITEM CSL_CITATION {"citationID":"Ia7Mszeu","properties":{"formattedCitation":"[24]","plainCitation":"[24]","noteIndex":0},"citationItems":[{"id":1010,"uris":["http://zotero.org/users/7006471/items/BWBCNVUK"],"itemData":{"id":1010,"type":"article-journal","abstract":"As the heterogeneity of symptoms is increasingly recognized among long-COVID patients, it appears highly relevant to study potential pathophysiological differences along the different subtypes. Preliminary evidence suggests distinct alterations in brain structure and systemic inflammatory patterns in specific groups of long-COVID patients. To this end, we analyzed differences in cortical thickness and peripheral immune signature between clinical subgroups based on 3 T-MRI scans and signature inflammatory markers in n = 120 participants comprising healthy never-infected controls (n = 30), healthy COVID-19 survivors (n = 29), and subgroups of long-COVID patients with (n = 26) and without (n = 35) cognitive impairment according to screening with Montreal Cognitive Assessment. Whole-brain comparison of cortical thickness between the 4 groups was conducted by surface-based morphometry. We identified distinct cortical areas showing a progressive increase in cortical thickness across different groups, starting from healthy individuals who had never been infected with COVID-19, followed by healthy COVID-19 survivors, long-COVID patients without cognitive deficits (MoCA ≥ 26), and finally, long-COVID patients exhibiting significant cognitive deficits (MoCA &lt; 26). These findings highlight the continuum of cortical thickness alterations associated with COVID-19, with more pronounced changes observed in individuals experiencing cognitive impairment (p &lt; 0.05, FWE-corrected). Affected cortical regions covered prefrontal and temporal gyri, insula, posterior cingulate, parahippocampal gyrus, and parietal areas. Additionally, we discovered a distinct immunophenotype, with elevated levels of IL-10, IFNγ, and sTREM2 in long-COVID patients, especially in the group suffering from cognitive impairment. We demonstrate lingering cortical and immunological alterations in healthy and impaired subgroups of COVID-19 survivors. This implies a complex underlying pathomechanism in long-COVID and emphasizes the necessity to investigate the whole spectrum of post-COVID biology to determine targeted treatment strategies targeting specific sub-groups.","container-title":"Brain, Behavior, and Immunity","DOI":"10.1016/j.bbi.2023.11.028","ISSN":"1090-2139","journalAbbreviation":"Brain Behav Immun","language":"eng","note":"PMID: 38036270","page":"175-184","source":"PubMed","title":"Cortical thickness alterations and systemic inflammation define long-COVID patients with cognitive impairment","volume":"116","author":[{"family":"Besteher","given":"Bianca"},{"family":"Rocktäschel","given":"Tonia"},{"family":"Garza","given":"Alejandra P."},{"family":"Machnik","given":"Marlene"},{"family":"Ballez","given":"Johanna"},{"family":"Helbing","given":"Dario-Lucas"},{"family":"Finke","given":"Kathrin"},{"family":"Reuken","given":"Philipp"},{"family":"Güllmar","given":"Daniel"},{"family":"Gaser","given":"Christian"},{"family":"Walter","given":"Martin"},{"family":"Opel","given":"Nils"},{"family":"Rita Dunay","given":"Ildiko"}],"issued":{"date-parts":[["2024",2]]}}}],"schema":"https://github.com/citation-style-language/schema/raw/master/csl-citation.json"} </w:instrText>
      </w:r>
      <w:r w:rsidR="007C78B2" w:rsidRPr="00EE600E">
        <w:rPr>
          <w:lang w:val="es-ES"/>
        </w:rPr>
        <w:fldChar w:fldCharType="separate"/>
      </w:r>
      <w:r w:rsidR="005E4DF7">
        <w:rPr>
          <w:noProof/>
          <w:lang w:val="es-ES"/>
        </w:rPr>
        <w:t>[24]</w:t>
      </w:r>
      <w:r w:rsidR="007C78B2" w:rsidRPr="00EE600E">
        <w:rPr>
          <w:lang w:val="es-ES"/>
        </w:rPr>
        <w:fldChar w:fldCharType="end"/>
      </w:r>
      <w:r w:rsidR="007C78B2" w:rsidRPr="00EE600E">
        <w:rPr>
          <w:lang w:val="es-ES"/>
        </w:rPr>
        <w:t>.</w:t>
      </w:r>
      <w:bookmarkEnd w:id="247"/>
      <w:r w:rsidR="007C78B2" w:rsidRPr="00EE600E">
        <w:rPr>
          <w:lang w:val="es-ES"/>
        </w:rPr>
        <w:t xml:space="preserve"> </w:t>
      </w:r>
    </w:p>
    <w:p w14:paraId="26A4550A" w14:textId="61DBEE84" w:rsidR="006A2C3B" w:rsidRPr="00EE600E" w:rsidRDefault="007C78B2" w:rsidP="0069695D">
      <w:pPr>
        <w:spacing w:after="120" w:line="240" w:lineRule="auto"/>
        <w:ind w:left="0" w:hanging="2"/>
        <w:rPr>
          <w:lang w:val="es-ES"/>
        </w:rPr>
      </w:pPr>
      <w:bookmarkStart w:id="249" w:name="_Toc186200174"/>
      <w:r w:rsidRPr="00EE600E">
        <w:rPr>
          <w:lang w:val="es-ES"/>
        </w:rPr>
        <w:t xml:space="preserve">Desde el punto de vista más estrictamente neuropsicológico, las deficiencias cognitivas presentes en la </w:t>
      </w:r>
      <w:r w:rsidR="00E3795F" w:rsidRPr="00EE600E">
        <w:rPr>
          <w:lang w:val="es-ES"/>
        </w:rPr>
        <w:t>PCC</w:t>
      </w:r>
      <w:r w:rsidRPr="00EE600E">
        <w:rPr>
          <w:lang w:val="es-ES"/>
        </w:rPr>
        <w:t xml:space="preserve"> </w:t>
      </w:r>
      <w:r w:rsidR="00AB11B1" w:rsidRPr="00EE600E">
        <w:rPr>
          <w:lang w:val="es-ES"/>
        </w:rPr>
        <w:t>incluyen déficits en la memoria a corto y largo plazo, atención, velocidad de procesamiento, fluidez verbal y funciones ejecutivas</w:t>
      </w:r>
      <w:r w:rsidRPr="00EE600E">
        <w:rPr>
          <w:lang w:val="es-ES"/>
        </w:rPr>
        <w:t>, entre otr</w:t>
      </w:r>
      <w:r w:rsidR="00E3795F" w:rsidRPr="00EE600E">
        <w:rPr>
          <w:lang w:val="es-ES"/>
        </w:rPr>
        <w:t>a</w:t>
      </w:r>
      <w:r w:rsidRPr="00EE600E">
        <w:rPr>
          <w:lang w:val="es-ES"/>
        </w:rPr>
        <w:t>s</w:t>
      </w:r>
      <w:r w:rsidR="00AB11B1" w:rsidRPr="00EE600E">
        <w:rPr>
          <w:lang w:val="es-ES"/>
        </w:rPr>
        <w:t xml:space="preserve">. </w:t>
      </w:r>
      <w:r w:rsidRPr="00EE600E">
        <w:rPr>
          <w:lang w:val="es-ES"/>
        </w:rPr>
        <w:t xml:space="preserve">Este conjunto de síntomas es a menudo descrito por quienes lo padecen como una </w:t>
      </w:r>
      <w:r w:rsidR="00AB11B1" w:rsidRPr="00EE600E">
        <w:rPr>
          <w:lang w:val="es-ES"/>
        </w:rPr>
        <w:t>"niebla mental"</w:t>
      </w:r>
      <w:r w:rsidRPr="00EE600E">
        <w:rPr>
          <w:lang w:val="es-ES"/>
        </w:rPr>
        <w:t xml:space="preserve"> </w:t>
      </w:r>
      <w:r w:rsidR="00AB11B1" w:rsidRPr="00EE600E">
        <w:rPr>
          <w:lang w:val="es-ES"/>
        </w:rPr>
        <w:t xml:space="preserve">y </w:t>
      </w:r>
      <w:r w:rsidRPr="00EE600E">
        <w:rPr>
          <w:lang w:val="es-ES"/>
        </w:rPr>
        <w:t>podría</w:t>
      </w:r>
      <w:r w:rsidR="00AB11B1" w:rsidRPr="00EE600E">
        <w:rPr>
          <w:lang w:val="es-ES"/>
        </w:rPr>
        <w:t xml:space="preserve"> estar vinculada tanto a cambios estructurales como funcionales en el cerebro </w:t>
      </w:r>
      <w:r w:rsidR="00AB11B1" w:rsidRPr="00EE600E">
        <w:rPr>
          <w:lang w:val="es-ES"/>
        </w:rPr>
        <w:fldChar w:fldCharType="begin"/>
      </w:r>
      <w:r w:rsidR="005E4DF7">
        <w:rPr>
          <w:lang w:val="es-ES"/>
        </w:rPr>
        <w:instrText xml:space="preserve"> ADDIN ZOTERO_ITEM CSL_CITATION {"citationID":"Qbxi2ifV","properties":{"formattedCitation":"[25]","plainCitation":"[25]","noteIndex":0},"citationItems":[{"id":1007,"uris":["http://zotero.org/users/7006471/items/XYKZ7GG7"],"itemData":{"id":1007,"type":"article-journal","abstract":"IMPORTANCE: COVID-19 is associated with clinically significant symptoms despite resolution of the acute infection (i.e., post-COVID-19 syndrome). Fatigue and cognitive impairment are amongst the most common and debilitating symptoms of post-COVID-19 syndrome.\nOBJECTIVE: To quantify the proportion of individuals experiencing fatigue and cognitive impairment 12 or more weeks following COVID-19 diagnosis, and to characterize the inflammatory correlates and functional consequences of post-COVID-19 syndrome.\nDATA SOURCES: Systematic searches were conducted without language restrictions from database inception to June 8, 2021 on PubMed/MEDLINE, The Cochrane Library, PsycInfo, Embase, Web of Science, Google/Google Scholar, and select reference lists.\nSTUDY SELECTION: Primary research articles which evaluated individuals at least 12 weeks after confirmed COVID-19 diagnosis and specifically reported on fatigue, cognitive impairment, inflammatory parameters, and/or functional outcomes were selected.\nDATA EXTRACTION &amp; SYNTHESIS: Two reviewers independently extracted published summary data and assessed methodological quality and risk of bias. A meta-analysis of proportions was conducted to pool Freeman-Tukey double arcsine transformed proportions using the random-effects restricted maximum-likelihood model.\nMAIN OUTCOMES &amp; MEASURES: The co-primary outcomes were the proportions of individuals reporting fatigue and cognitive impairment, respectively, 12 or more weeks following COVID-19 infection. The secondary outcomes were inflammatory correlates and functional consequences associated with post-COVID-19 syndrome.\nRESULTS: The literature search yielded 10,979 studies, and 81 studies were selected for inclusion. The fatigue meta-analysis comprised 68 studies, the cognitive impairment meta-analysis comprised 43 studies, and 48 studies were included in the narrative synthesis. Meta-analysis revealed that the proportion of individuals experiencing fatigue 12 or more weeks following COVID-19 diagnosis was 0.32 (95% CI, 0.27, 0.37; p &lt; 0.001; n = 25,268; I2 = 99.1%). The proportion of individuals exhibiting cognitive impairment was 0.22 (95% CI, 0.17, 0.28; p &lt; 0.001; n = 13,232; I2 = 98.0). Moreover, narrative synthesis revealed elevations in proinflammatory markers and considerable functional impairment in a subset of individuals.\nCONCLUSIONS &amp; RELEVANCE: A significant proportion of individuals experience persistent fatigue and/or cognitive impairment following resolution of acute COVID-19. The frequency and debilitating nature of the foregoing symptoms provides the impetus to characterize the underlying neurobiological substrates and how to best treat these phenomena.\nSTUDY REGISTRATION: PROSPERO (CRD42021256965).","container-title":"Brain, Behavior, and Immunity","DOI":"10.1016/j.bbi.2021.12.020","ISSN":"1090-2139","journalAbbreviation":"Brain Behav Immun","language":"eng","note":"PMID: 34973396\nPMCID: PMC8715665","page":"93-135","source":"PubMed","title":"Fatigue and cognitive impairment in Post-COVID-19 Syndrome: A systematic review and meta-analysis","title-short":"Fatigue and cognitive impairment in Post-COVID-19 Syndrome","volume":"101","author":[{"family":"Ceban","given":"Felicia"},{"family":"Ling","given":"Susan"},{"family":"Lui","given":"Leanna M. W."},{"family":"Lee","given":"Yena"},{"family":"Gill","given":"Hartej"},{"family":"Teopiz","given":"Kayla M."},{"family":"Rodrigues","given":"Nelson B."},{"family":"Subramaniapillai","given":"Mehala"},{"family":"Di Vincenzo","given":"Joshua D."},{"family":"Cao","given":"Bing"},{"family":"Lin","given":"Kangguang"},{"family":"Mansur","given":"Rodrigo B."},{"family":"Ho","given":"Roger C."},{"family":"Rosenblat","given":"Joshua D."},{"family":"Miskowiak","given":"Kamilla W."},{"family":"Vinberg","given":"Maj"},{"family":"Maletic","given":"Vladimir"},{"family":"McIntyre","given":"Roger S."}],"issued":{"date-parts":[["2022",3]]}}}],"schema":"https://github.com/citation-style-language/schema/raw/master/csl-citation.json"} </w:instrText>
      </w:r>
      <w:r w:rsidR="00AB11B1" w:rsidRPr="00EE600E">
        <w:rPr>
          <w:lang w:val="es-ES"/>
        </w:rPr>
        <w:fldChar w:fldCharType="separate"/>
      </w:r>
      <w:r w:rsidR="005E4DF7">
        <w:rPr>
          <w:noProof/>
          <w:lang w:val="es-ES"/>
        </w:rPr>
        <w:t>[25]</w:t>
      </w:r>
      <w:r w:rsidR="00AB11B1" w:rsidRPr="00EE600E">
        <w:rPr>
          <w:lang w:val="es-ES"/>
        </w:rPr>
        <w:fldChar w:fldCharType="end"/>
      </w:r>
      <w:r w:rsidR="00AB11B1" w:rsidRPr="00EE600E">
        <w:rPr>
          <w:lang w:val="es-ES"/>
        </w:rPr>
        <w:t>.</w:t>
      </w:r>
      <w:bookmarkStart w:id="250" w:name="_Toc186096522"/>
      <w:bookmarkEnd w:id="248"/>
      <w:r w:rsidRPr="00EE600E">
        <w:rPr>
          <w:lang w:val="es-ES"/>
        </w:rPr>
        <w:t xml:space="preserve"> </w:t>
      </w:r>
      <w:r w:rsidR="00E64D1A" w:rsidRPr="00EE600E">
        <w:rPr>
          <w:lang w:val="es-ES"/>
        </w:rPr>
        <w:t>Considerando la sintomatología autorreportada por quienes padecen PCC, l</w:t>
      </w:r>
      <w:r w:rsidRPr="00EE600E">
        <w:rPr>
          <w:lang w:val="es-ES"/>
        </w:rPr>
        <w:t>os</w:t>
      </w:r>
      <w:bookmarkEnd w:id="250"/>
      <w:r w:rsidRPr="00EE600E">
        <w:rPr>
          <w:lang w:val="es-ES"/>
        </w:rPr>
        <w:t xml:space="preserve"> </w:t>
      </w:r>
      <w:r w:rsidR="00AB11B1" w:rsidRPr="00EE600E">
        <w:rPr>
          <w:lang w:val="es-ES"/>
        </w:rPr>
        <w:t>dominios más comúnmente afectados son:</w:t>
      </w:r>
      <w:bookmarkEnd w:id="249"/>
    </w:p>
    <w:p w14:paraId="4CD29879" w14:textId="0CEE3206" w:rsidR="006E0AA8" w:rsidRPr="00EE600E" w:rsidRDefault="006E0AA8" w:rsidP="00AB11B1">
      <w:pPr>
        <w:spacing w:after="120" w:line="240" w:lineRule="auto"/>
        <w:ind w:leftChars="0" w:left="0" w:firstLineChars="0" w:firstLine="0"/>
        <w:rPr>
          <w:lang w:val="es-ES"/>
        </w:rPr>
      </w:pPr>
      <w:bookmarkStart w:id="251" w:name="_Toc186200175"/>
      <w:bookmarkStart w:id="252" w:name="_Toc186096523"/>
      <w:r w:rsidRPr="00EE600E">
        <w:rPr>
          <w:i/>
          <w:iCs/>
          <w:lang w:val="es-ES"/>
        </w:rPr>
        <w:t xml:space="preserve">A) </w:t>
      </w:r>
      <w:r w:rsidR="007C78B2" w:rsidRPr="00EE600E">
        <w:rPr>
          <w:i/>
          <w:iCs/>
          <w:lang w:val="es-ES"/>
        </w:rPr>
        <w:t>F</w:t>
      </w:r>
      <w:r w:rsidR="006A2C3B" w:rsidRPr="00EE600E">
        <w:rPr>
          <w:i/>
          <w:iCs/>
          <w:lang w:val="es-ES"/>
        </w:rPr>
        <w:t>unciones ejecutivas</w:t>
      </w:r>
      <w:r w:rsidR="006A2C3B" w:rsidRPr="00EE600E">
        <w:rPr>
          <w:lang w:val="es-ES"/>
        </w:rPr>
        <w:t xml:space="preserve">: </w:t>
      </w:r>
      <w:r w:rsidR="007C78B2" w:rsidRPr="00EE600E">
        <w:rPr>
          <w:lang w:val="es-ES"/>
        </w:rPr>
        <w:t>e</w:t>
      </w:r>
      <w:r w:rsidR="006A2C3B" w:rsidRPr="00EE600E">
        <w:rPr>
          <w:lang w:val="es-ES"/>
        </w:rPr>
        <w:t xml:space="preserve">stas habilidades, que incluyen la planificación, el control inhibitorio y la flexibilidad cognitiva, son fundamentales para la resolución de problemas y la toma de decisiones. </w:t>
      </w:r>
      <w:r w:rsidRPr="00EE600E">
        <w:rPr>
          <w:lang w:val="es-ES"/>
        </w:rPr>
        <w:t>Dentro de este dominio se pueden identificar subdominios tales como:</w:t>
      </w:r>
      <w:bookmarkEnd w:id="251"/>
      <w:r w:rsidRPr="00EE600E">
        <w:rPr>
          <w:lang w:val="es-ES"/>
        </w:rPr>
        <w:t xml:space="preserve"> </w:t>
      </w:r>
    </w:p>
    <w:p w14:paraId="5EFF5379" w14:textId="5AE1C6F3" w:rsidR="006E0AA8" w:rsidRPr="00EE600E" w:rsidRDefault="006E0AA8" w:rsidP="006E0AA8">
      <w:pPr>
        <w:spacing w:after="120" w:line="240" w:lineRule="auto"/>
        <w:ind w:leftChars="0" w:left="0" w:firstLineChars="0" w:firstLine="0"/>
        <w:rPr>
          <w:lang w:val="es-ES"/>
        </w:rPr>
      </w:pPr>
      <w:bookmarkStart w:id="253" w:name="_Toc186096531"/>
      <w:bookmarkStart w:id="254" w:name="_Toc186200176"/>
      <w:r w:rsidRPr="00EE600E">
        <w:rPr>
          <w:lang w:val="es-ES"/>
        </w:rPr>
        <w:t>- Memoria de trabajo: fundamental para mantener y manipular información en tiempo real, especialmente útil para tareas complejas como el cálculo mental o la planificación.</w:t>
      </w:r>
      <w:bookmarkStart w:id="255" w:name="_Toc186096532"/>
      <w:bookmarkEnd w:id="253"/>
      <w:bookmarkEnd w:id="254"/>
    </w:p>
    <w:p w14:paraId="46F7F684" w14:textId="107BBAD5" w:rsidR="006E0AA8" w:rsidRPr="00EE600E" w:rsidRDefault="006E0AA8" w:rsidP="006E0AA8">
      <w:pPr>
        <w:spacing w:after="120" w:line="240" w:lineRule="auto"/>
        <w:ind w:leftChars="0" w:left="0" w:firstLineChars="0" w:firstLine="0"/>
        <w:rPr>
          <w:lang w:val="es-ES"/>
        </w:rPr>
      </w:pPr>
      <w:bookmarkStart w:id="256" w:name="_Toc186200177"/>
      <w:r w:rsidRPr="00EE600E">
        <w:rPr>
          <w:lang w:val="es-ES"/>
        </w:rPr>
        <w:t>- Fluidez verbal: evalúa la capacidad para generar palabras de manera rápida y organizada, reflejando tanto el acceso a la memoria como la habilidad lingüística.</w:t>
      </w:r>
      <w:bookmarkEnd w:id="255"/>
      <w:bookmarkEnd w:id="256"/>
    </w:p>
    <w:p w14:paraId="31B8FDEC" w14:textId="2A7905C8" w:rsidR="006E0AA8" w:rsidRPr="00EE600E" w:rsidRDefault="006E0AA8" w:rsidP="006E0AA8">
      <w:pPr>
        <w:spacing w:after="120" w:line="240" w:lineRule="auto"/>
        <w:ind w:leftChars="0" w:left="0" w:firstLineChars="0" w:firstLine="0"/>
        <w:rPr>
          <w:lang w:val="es-ES"/>
        </w:rPr>
      </w:pPr>
      <w:bookmarkStart w:id="257" w:name="_Toc186096533"/>
      <w:bookmarkStart w:id="258" w:name="_Toc186200178"/>
      <w:r w:rsidRPr="00EE600E">
        <w:rPr>
          <w:lang w:val="es-ES"/>
        </w:rPr>
        <w:t>- Inhibición de respuestas automáticas: implica la capacidad de controlar respuestas impulsivas o automáticas, esencial para el autocontrol y la flexibilidad cognitiva.</w:t>
      </w:r>
      <w:bookmarkEnd w:id="257"/>
      <w:bookmarkEnd w:id="258"/>
    </w:p>
    <w:p w14:paraId="095F3767" w14:textId="457BC589" w:rsidR="006A2C3B" w:rsidRPr="00EE600E" w:rsidRDefault="006A2C3B" w:rsidP="00AB11B1">
      <w:pPr>
        <w:spacing w:after="120" w:line="240" w:lineRule="auto"/>
        <w:ind w:leftChars="0" w:left="0" w:firstLineChars="0" w:firstLine="0"/>
        <w:rPr>
          <w:lang w:val="es-ES"/>
        </w:rPr>
      </w:pPr>
      <w:bookmarkStart w:id="259" w:name="_Toc186200179"/>
      <w:r w:rsidRPr="00EE600E">
        <w:rPr>
          <w:lang w:val="es-ES"/>
        </w:rPr>
        <w:t>Las alteraciones en este dominio pueden explicar las dificultades para gestionar tareas complejas reportadas por pacientes con</w:t>
      </w:r>
      <w:r w:rsidR="007C78B2" w:rsidRPr="00EE600E">
        <w:rPr>
          <w:lang w:val="es-ES"/>
        </w:rPr>
        <w:t xml:space="preserve"> afectación cognitiva bajo el cuadro de COVID persistente</w:t>
      </w:r>
      <w:r w:rsidRPr="00EE600E">
        <w:rPr>
          <w:lang w:val="es-ES"/>
        </w:rPr>
        <w:t>.</w:t>
      </w:r>
      <w:bookmarkEnd w:id="252"/>
      <w:bookmarkEnd w:id="259"/>
    </w:p>
    <w:p w14:paraId="24DD2AEF" w14:textId="3952AACE" w:rsidR="006A2C3B" w:rsidRPr="00EE600E" w:rsidRDefault="006E0AA8" w:rsidP="00AB11B1">
      <w:pPr>
        <w:spacing w:after="120" w:line="240" w:lineRule="auto"/>
        <w:ind w:leftChars="0" w:left="0" w:firstLineChars="0" w:firstLine="0"/>
        <w:rPr>
          <w:lang w:val="es-ES"/>
        </w:rPr>
      </w:pPr>
      <w:bookmarkStart w:id="260" w:name="_Toc186096524"/>
      <w:bookmarkStart w:id="261" w:name="_Toc186200180"/>
      <w:r w:rsidRPr="00EE600E">
        <w:rPr>
          <w:i/>
          <w:iCs/>
          <w:lang w:val="es-ES"/>
        </w:rPr>
        <w:t xml:space="preserve">B) </w:t>
      </w:r>
      <w:r w:rsidR="006A2C3B" w:rsidRPr="00EE600E">
        <w:rPr>
          <w:i/>
          <w:iCs/>
          <w:lang w:val="es-ES"/>
        </w:rPr>
        <w:t>Atención y velocidad de procesamiento:</w:t>
      </w:r>
      <w:r w:rsidR="006A2C3B" w:rsidRPr="00EE600E">
        <w:rPr>
          <w:lang w:val="es-ES"/>
        </w:rPr>
        <w:t xml:space="preserve"> </w:t>
      </w:r>
      <w:r w:rsidR="007C78B2" w:rsidRPr="00EE600E">
        <w:rPr>
          <w:lang w:val="es-ES"/>
        </w:rPr>
        <w:t>l</w:t>
      </w:r>
      <w:r w:rsidR="006A2C3B" w:rsidRPr="00EE600E">
        <w:rPr>
          <w:lang w:val="es-ES"/>
        </w:rPr>
        <w:t xml:space="preserve">a capacidad para mantener la atención y procesar información rápidamente es esencial para la eficacia en actividades cotidianas. </w:t>
      </w:r>
      <w:bookmarkStart w:id="262" w:name="_Toc186096535"/>
      <w:bookmarkStart w:id="263" w:name="_Hlk186128541"/>
      <w:r w:rsidRPr="00EE600E">
        <w:rPr>
          <w:lang w:val="es-ES"/>
        </w:rPr>
        <w:t xml:space="preserve">La atención se refiere a la capacidad de concentrarse en estímulos relevantes mientras se ignoran los irrelevantes, </w:t>
      </w:r>
      <w:bookmarkEnd w:id="262"/>
      <w:r w:rsidR="00F50656" w:rsidRPr="00EE600E">
        <w:rPr>
          <w:lang w:val="es-ES"/>
        </w:rPr>
        <w:t>en tanto que la v</w:t>
      </w:r>
      <w:bookmarkStart w:id="264" w:name="_Toc186096536"/>
      <w:r w:rsidRPr="00EE600E">
        <w:rPr>
          <w:lang w:val="es-ES"/>
        </w:rPr>
        <w:t xml:space="preserve">elocidad de procesamiento </w:t>
      </w:r>
      <w:r w:rsidR="00F50656" w:rsidRPr="00EE600E">
        <w:rPr>
          <w:lang w:val="es-ES"/>
        </w:rPr>
        <w:t>m</w:t>
      </w:r>
      <w:r w:rsidRPr="00EE600E">
        <w:rPr>
          <w:lang w:val="es-ES"/>
        </w:rPr>
        <w:t xml:space="preserve">ide la rapidez con la que se procesa y </w:t>
      </w:r>
      <w:r w:rsidR="00F50656" w:rsidRPr="00EE600E">
        <w:rPr>
          <w:lang w:val="es-ES"/>
        </w:rPr>
        <w:t xml:space="preserve">se </w:t>
      </w:r>
      <w:r w:rsidRPr="00EE600E">
        <w:rPr>
          <w:lang w:val="es-ES"/>
        </w:rPr>
        <w:t>responde a la información.</w:t>
      </w:r>
      <w:bookmarkEnd w:id="263"/>
      <w:bookmarkEnd w:id="264"/>
      <w:r w:rsidR="00F50656" w:rsidRPr="00EE600E">
        <w:rPr>
          <w:lang w:val="es-ES"/>
        </w:rPr>
        <w:t xml:space="preserve"> </w:t>
      </w:r>
      <w:r w:rsidR="006A2C3B" w:rsidRPr="00EE600E">
        <w:rPr>
          <w:lang w:val="es-ES"/>
        </w:rPr>
        <w:t>La fatiga mental y la ralentización cognitiva son síntomas frecuentes en</w:t>
      </w:r>
      <w:r w:rsidR="007C78B2" w:rsidRPr="00EE600E">
        <w:rPr>
          <w:lang w:val="es-ES"/>
        </w:rPr>
        <w:t xml:space="preserve"> el cuadro de COVID persisten</w:t>
      </w:r>
      <w:r w:rsidR="00F50656" w:rsidRPr="00EE600E">
        <w:rPr>
          <w:lang w:val="es-ES"/>
        </w:rPr>
        <w:t>te</w:t>
      </w:r>
      <w:r w:rsidR="007C78B2" w:rsidRPr="00EE600E">
        <w:rPr>
          <w:lang w:val="es-ES"/>
        </w:rPr>
        <w:t xml:space="preserve"> y </w:t>
      </w:r>
      <w:r w:rsidR="006A2C3B" w:rsidRPr="00EE600E">
        <w:rPr>
          <w:lang w:val="es-ES"/>
        </w:rPr>
        <w:t>afectan directamente</w:t>
      </w:r>
      <w:r w:rsidR="00E64D1A" w:rsidRPr="00EE600E">
        <w:rPr>
          <w:lang w:val="es-ES"/>
        </w:rPr>
        <w:t xml:space="preserve"> a</w:t>
      </w:r>
      <w:r w:rsidR="006A2C3B" w:rsidRPr="00EE600E">
        <w:rPr>
          <w:lang w:val="es-ES"/>
        </w:rPr>
        <w:t xml:space="preserve"> este dominio.</w:t>
      </w:r>
      <w:bookmarkEnd w:id="260"/>
      <w:bookmarkEnd w:id="261"/>
    </w:p>
    <w:p w14:paraId="53C4D55C" w14:textId="336F7116" w:rsidR="006A2C3B" w:rsidRPr="00EE600E" w:rsidRDefault="00F50656" w:rsidP="00F50656">
      <w:pPr>
        <w:tabs>
          <w:tab w:val="num" w:pos="1440"/>
        </w:tabs>
        <w:spacing w:after="120" w:line="240" w:lineRule="auto"/>
        <w:ind w:leftChars="0" w:left="0" w:firstLineChars="0" w:firstLine="0"/>
        <w:rPr>
          <w:lang w:val="es-ES"/>
        </w:rPr>
      </w:pPr>
      <w:bookmarkStart w:id="265" w:name="_Toc186096525"/>
      <w:bookmarkStart w:id="266" w:name="_Toc186200181"/>
      <w:r w:rsidRPr="00EE600E">
        <w:rPr>
          <w:i/>
          <w:iCs/>
          <w:lang w:val="es-ES"/>
        </w:rPr>
        <w:t xml:space="preserve">C) </w:t>
      </w:r>
      <w:r w:rsidR="006A2C3B" w:rsidRPr="00EE600E">
        <w:rPr>
          <w:i/>
          <w:iCs/>
          <w:lang w:val="es-ES"/>
        </w:rPr>
        <w:t>Memoria:</w:t>
      </w:r>
      <w:r w:rsidR="006A2C3B" w:rsidRPr="00EE600E">
        <w:rPr>
          <w:lang w:val="es-ES"/>
        </w:rPr>
        <w:t xml:space="preserve"> </w:t>
      </w:r>
      <w:bookmarkStart w:id="267" w:name="_Toc186096538"/>
      <w:r w:rsidRPr="00EE600E">
        <w:rPr>
          <w:lang w:val="es-ES"/>
        </w:rPr>
        <w:t>tanto la memoria verbal (la habilidad de recordar palabras o información auditiva, crítica para la comunicación y el aprendizaje, como la memoria visual</w:t>
      </w:r>
      <w:bookmarkStart w:id="268" w:name="_Toc186096539"/>
      <w:bookmarkEnd w:id="267"/>
      <w:r w:rsidRPr="00EE600E">
        <w:rPr>
          <w:lang w:val="es-ES"/>
        </w:rPr>
        <w:t xml:space="preserve"> (relacionada con la retención de información visual, como figuras o patrones, esencial para la orientación y la percepción espacial</w:t>
      </w:r>
      <w:bookmarkEnd w:id="268"/>
      <w:r w:rsidRPr="00EE600E">
        <w:rPr>
          <w:lang w:val="es-ES"/>
        </w:rPr>
        <w:t xml:space="preserve">) pueden </w:t>
      </w:r>
      <w:r w:rsidR="006A2C3B" w:rsidRPr="00EE600E">
        <w:rPr>
          <w:lang w:val="es-ES"/>
        </w:rPr>
        <w:t xml:space="preserve">verse comprometidas en </w:t>
      </w:r>
      <w:r w:rsidR="007C78B2" w:rsidRPr="00EE600E">
        <w:rPr>
          <w:lang w:val="es-ES"/>
        </w:rPr>
        <w:t>la PCC</w:t>
      </w:r>
      <w:r w:rsidR="006A2C3B" w:rsidRPr="00EE600E">
        <w:rPr>
          <w:lang w:val="es-ES"/>
        </w:rPr>
        <w:t xml:space="preserve">, afectando la capacidad de retener y recuperar información, lo cual impacta significativamente la calidad de vida de </w:t>
      </w:r>
      <w:r w:rsidR="004D665F" w:rsidRPr="00EE600E">
        <w:rPr>
          <w:lang w:val="es-ES"/>
        </w:rPr>
        <w:t>las personas diagnosticadas</w:t>
      </w:r>
      <w:r w:rsidR="006A2C3B" w:rsidRPr="00EE600E">
        <w:rPr>
          <w:lang w:val="es-ES"/>
        </w:rPr>
        <w:t>.</w:t>
      </w:r>
      <w:bookmarkEnd w:id="265"/>
      <w:bookmarkEnd w:id="266"/>
    </w:p>
    <w:p w14:paraId="413A0FA6" w14:textId="0C521859" w:rsidR="006A2C3B" w:rsidRPr="00EE600E" w:rsidRDefault="00F50656" w:rsidP="00AB11B1">
      <w:pPr>
        <w:spacing w:after="120" w:line="240" w:lineRule="auto"/>
        <w:ind w:leftChars="0" w:left="0" w:firstLineChars="0" w:firstLine="0"/>
        <w:rPr>
          <w:lang w:val="es-ES"/>
        </w:rPr>
      </w:pPr>
      <w:bookmarkStart w:id="269" w:name="_Toc186096526"/>
      <w:bookmarkStart w:id="270" w:name="_Toc186200182"/>
      <w:r w:rsidRPr="00EE600E">
        <w:rPr>
          <w:i/>
          <w:iCs/>
          <w:lang w:val="es-ES"/>
        </w:rPr>
        <w:t xml:space="preserve">D) </w:t>
      </w:r>
      <w:r w:rsidR="006A2C3B" w:rsidRPr="00EE600E">
        <w:rPr>
          <w:i/>
          <w:iCs/>
          <w:lang w:val="es-ES"/>
        </w:rPr>
        <w:t>Funciones visoespaciales y visoconstructivas:</w:t>
      </w:r>
      <w:r w:rsidR="006A2C3B" w:rsidRPr="00EE600E">
        <w:rPr>
          <w:lang w:val="es-ES"/>
        </w:rPr>
        <w:t xml:space="preserve"> </w:t>
      </w:r>
      <w:r w:rsidR="006E0AA8" w:rsidRPr="00EE600E">
        <w:rPr>
          <w:lang w:val="es-ES"/>
        </w:rPr>
        <w:t>e</w:t>
      </w:r>
      <w:r w:rsidR="006A2C3B" w:rsidRPr="00EE600E">
        <w:rPr>
          <w:lang w:val="es-ES"/>
        </w:rPr>
        <w:t>stas habilidades, necesarias para interpretar y organizar información visual, son críticas para tareas como la orientación y la planificación espacial.</w:t>
      </w:r>
      <w:bookmarkEnd w:id="269"/>
      <w:bookmarkEnd w:id="270"/>
    </w:p>
    <w:p w14:paraId="6B773C5A" w14:textId="59292A4D" w:rsidR="006A2C3B" w:rsidRPr="00EE600E" w:rsidRDefault="00F50656" w:rsidP="00AB11B1">
      <w:pPr>
        <w:spacing w:after="120" w:line="240" w:lineRule="auto"/>
        <w:ind w:leftChars="0" w:left="0" w:firstLineChars="0" w:firstLine="0"/>
        <w:rPr>
          <w:lang w:val="es-ES"/>
        </w:rPr>
      </w:pPr>
      <w:bookmarkStart w:id="271" w:name="_Toc186096527"/>
      <w:bookmarkStart w:id="272" w:name="_Toc186200183"/>
      <w:r w:rsidRPr="00EE600E">
        <w:rPr>
          <w:i/>
          <w:iCs/>
          <w:lang w:val="es-ES"/>
        </w:rPr>
        <w:t xml:space="preserve">E) </w:t>
      </w:r>
      <w:r w:rsidR="006A2C3B" w:rsidRPr="00EE600E">
        <w:rPr>
          <w:i/>
          <w:iCs/>
          <w:lang w:val="es-ES"/>
        </w:rPr>
        <w:t>Lenguaje:</w:t>
      </w:r>
      <w:r w:rsidR="006A2C3B" w:rsidRPr="00EE600E">
        <w:rPr>
          <w:lang w:val="es-ES"/>
        </w:rPr>
        <w:t xml:space="preserve"> </w:t>
      </w:r>
      <w:r w:rsidR="006E0AA8" w:rsidRPr="00EE600E">
        <w:rPr>
          <w:lang w:val="es-ES"/>
        </w:rPr>
        <w:t>l</w:t>
      </w:r>
      <w:r w:rsidR="006A2C3B" w:rsidRPr="00EE600E">
        <w:rPr>
          <w:lang w:val="es-ES"/>
        </w:rPr>
        <w:t xml:space="preserve">a fluidez verbal, la denominación de objetos y la comprensión son aspectos esenciales del lenguaje que pueden estar afectados en </w:t>
      </w:r>
      <w:r w:rsidR="006E0AA8" w:rsidRPr="00EE600E">
        <w:rPr>
          <w:lang w:val="es-ES"/>
        </w:rPr>
        <w:t>la PCC</w:t>
      </w:r>
      <w:r w:rsidR="006A2C3B" w:rsidRPr="00EE600E">
        <w:rPr>
          <w:lang w:val="es-ES"/>
        </w:rPr>
        <w:t>, limitando la comunicación y las interacciones sociales.</w:t>
      </w:r>
      <w:bookmarkEnd w:id="271"/>
      <w:r w:rsidRPr="00EE600E">
        <w:rPr>
          <w:lang w:val="es-ES"/>
        </w:rPr>
        <w:t xml:space="preserve"> Además del acceso semántico general, este dominio también incluye habilidades como la fluidez verbal, ya mencionada, y la denominación, que son cruciales para la comunicación efectiva.</w:t>
      </w:r>
      <w:bookmarkEnd w:id="272"/>
    </w:p>
    <w:p w14:paraId="58533BDC" w14:textId="30AD3933" w:rsidR="006A2C3B" w:rsidRPr="00EE600E" w:rsidRDefault="006A2C3B" w:rsidP="0069695D">
      <w:pPr>
        <w:spacing w:after="120" w:line="240" w:lineRule="auto"/>
        <w:ind w:left="0" w:hanging="2"/>
        <w:rPr>
          <w:lang w:val="es-ES"/>
        </w:rPr>
      </w:pPr>
      <w:bookmarkStart w:id="273" w:name="_Toc186096528"/>
      <w:bookmarkStart w:id="274" w:name="_Toc186200184"/>
      <w:r w:rsidRPr="00EE600E">
        <w:rPr>
          <w:lang w:val="es-ES"/>
        </w:rPr>
        <w:t>La evaluación sistemática de estos dominios cognitivos es clave para comprender el impacto de</w:t>
      </w:r>
      <w:r w:rsidR="006E0AA8" w:rsidRPr="00EE600E">
        <w:rPr>
          <w:lang w:val="es-ES"/>
        </w:rPr>
        <w:t xml:space="preserve"> </w:t>
      </w:r>
      <w:r w:rsidRPr="00EE600E">
        <w:rPr>
          <w:lang w:val="es-ES"/>
        </w:rPr>
        <w:t>l</w:t>
      </w:r>
      <w:r w:rsidR="006E0AA8" w:rsidRPr="00EE600E">
        <w:rPr>
          <w:lang w:val="es-ES"/>
        </w:rPr>
        <w:t>a</w:t>
      </w:r>
      <w:r w:rsidRPr="00EE600E">
        <w:rPr>
          <w:lang w:val="es-ES"/>
        </w:rPr>
        <w:t> </w:t>
      </w:r>
      <w:r w:rsidR="006E0AA8" w:rsidRPr="00EE600E">
        <w:rPr>
          <w:lang w:val="es-ES"/>
        </w:rPr>
        <w:t>COVID persistente en</w:t>
      </w:r>
      <w:r w:rsidRPr="00EE600E">
        <w:rPr>
          <w:lang w:val="es-ES"/>
        </w:rPr>
        <w:t xml:space="preserve"> la</w:t>
      </w:r>
      <w:r w:rsidR="006E0AA8" w:rsidRPr="00EE600E">
        <w:rPr>
          <w:lang w:val="es-ES"/>
        </w:rPr>
        <w:t>s</w:t>
      </w:r>
      <w:r w:rsidRPr="00EE600E">
        <w:rPr>
          <w:lang w:val="es-ES"/>
        </w:rPr>
        <w:t xml:space="preserve"> </w:t>
      </w:r>
      <w:r w:rsidR="006E0AA8" w:rsidRPr="00EE600E">
        <w:rPr>
          <w:lang w:val="es-ES"/>
        </w:rPr>
        <w:t xml:space="preserve">funciones neuropsicológicas por lo que se aplican </w:t>
      </w:r>
      <w:r w:rsidR="00E64D1A" w:rsidRPr="00EE600E">
        <w:rPr>
          <w:lang w:val="es-ES"/>
        </w:rPr>
        <w:t>pruebas</w:t>
      </w:r>
      <w:r w:rsidR="006E0AA8" w:rsidRPr="00EE600E">
        <w:rPr>
          <w:lang w:val="es-ES"/>
        </w:rPr>
        <w:t xml:space="preserve"> validad</w:t>
      </w:r>
      <w:r w:rsidR="00E64D1A" w:rsidRPr="00EE600E">
        <w:rPr>
          <w:lang w:val="es-ES"/>
        </w:rPr>
        <w:t>a</w:t>
      </w:r>
      <w:r w:rsidR="006E0AA8" w:rsidRPr="00EE600E">
        <w:rPr>
          <w:lang w:val="es-ES"/>
        </w:rPr>
        <w:t>s específic</w:t>
      </w:r>
      <w:bookmarkEnd w:id="273"/>
      <w:r w:rsidR="00E64D1A" w:rsidRPr="00EE600E">
        <w:rPr>
          <w:lang w:val="es-ES"/>
        </w:rPr>
        <w:t>a</w:t>
      </w:r>
      <w:r w:rsidR="006E0AA8" w:rsidRPr="00EE600E">
        <w:rPr>
          <w:lang w:val="es-ES"/>
        </w:rPr>
        <w:t xml:space="preserve">s para alcanzar este propósito. Aunque existen diversas metodologías, </w:t>
      </w:r>
      <w:r w:rsidR="00F50656" w:rsidRPr="00EE600E">
        <w:rPr>
          <w:lang w:val="es-ES"/>
        </w:rPr>
        <w:t xml:space="preserve">la tabla 2 recoge </w:t>
      </w:r>
      <w:r w:rsidR="006E0AA8" w:rsidRPr="00EE600E">
        <w:rPr>
          <w:lang w:val="es-ES"/>
        </w:rPr>
        <w:t>algunas de la</w:t>
      </w:r>
      <w:r w:rsidR="00F50656" w:rsidRPr="00EE600E">
        <w:rPr>
          <w:lang w:val="es-ES"/>
        </w:rPr>
        <w:t>s</w:t>
      </w:r>
      <w:r w:rsidR="006E0AA8" w:rsidRPr="00EE600E">
        <w:rPr>
          <w:lang w:val="es-ES"/>
        </w:rPr>
        <w:t xml:space="preserve"> </w:t>
      </w:r>
      <w:r w:rsidR="00F50656" w:rsidRPr="00EE600E">
        <w:rPr>
          <w:lang w:val="es-ES"/>
        </w:rPr>
        <w:t xml:space="preserve">evaluaciones </w:t>
      </w:r>
      <w:r w:rsidR="006E0AA8" w:rsidRPr="00EE600E">
        <w:rPr>
          <w:lang w:val="es-ES"/>
        </w:rPr>
        <w:t xml:space="preserve">más </w:t>
      </w:r>
      <w:r w:rsidR="00F50656" w:rsidRPr="00EE600E">
        <w:rPr>
          <w:lang w:val="es-ES"/>
        </w:rPr>
        <w:t>comúnmente aplicadas</w:t>
      </w:r>
      <w:bookmarkEnd w:id="274"/>
      <w:r w:rsidR="00944A5C" w:rsidRPr="00EE600E">
        <w:rPr>
          <w:lang w:val="es-ES"/>
        </w:rPr>
        <w:t>.</w:t>
      </w:r>
    </w:p>
    <w:p w14:paraId="735A1BA3" w14:textId="77777777" w:rsidR="00F50656" w:rsidRPr="00EE600E" w:rsidRDefault="00F50656" w:rsidP="0069695D">
      <w:pPr>
        <w:spacing w:after="120" w:line="240" w:lineRule="auto"/>
        <w:ind w:left="0" w:hanging="2"/>
        <w:rPr>
          <w:lang w:val="es-ES"/>
        </w:rPr>
      </w:pPr>
    </w:p>
    <w:tbl>
      <w:tblPr>
        <w:tblW w:w="7890" w:type="dxa"/>
        <w:jc w:val="center"/>
        <w:tblCellMar>
          <w:left w:w="70" w:type="dxa"/>
          <w:right w:w="70" w:type="dxa"/>
        </w:tblCellMar>
        <w:tblLook w:val="04A0" w:firstRow="1" w:lastRow="0" w:firstColumn="1" w:lastColumn="0" w:noHBand="0" w:noVBand="1"/>
      </w:tblPr>
      <w:tblGrid>
        <w:gridCol w:w="2547"/>
        <w:gridCol w:w="2410"/>
        <w:gridCol w:w="2933"/>
      </w:tblGrid>
      <w:tr w:rsidR="00F50656" w:rsidRPr="00EE600E" w14:paraId="69B9CF5E" w14:textId="77777777" w:rsidTr="00F50656">
        <w:trPr>
          <w:trHeight w:val="300"/>
          <w:jc w:val="center"/>
        </w:trPr>
        <w:tc>
          <w:tcPr>
            <w:tcW w:w="2547" w:type="dxa"/>
            <w:tcBorders>
              <w:top w:val="single" w:sz="4" w:space="0" w:color="000000"/>
              <w:left w:val="single" w:sz="4" w:space="0" w:color="000000"/>
              <w:bottom w:val="single" w:sz="4" w:space="0" w:color="auto"/>
              <w:right w:val="single" w:sz="4" w:space="0" w:color="auto"/>
            </w:tcBorders>
            <w:shd w:val="clear" w:color="auto" w:fill="auto"/>
            <w:noWrap/>
            <w:vAlign w:val="center"/>
            <w:hideMark/>
          </w:tcPr>
          <w:p w14:paraId="49012B3E" w14:textId="524B3BD0"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2"/>
                <w:szCs w:val="22"/>
                <w:lang w:val="es-ES" w:eastAsia="es-ES_tradnl"/>
              </w:rPr>
            </w:pPr>
            <w:r w:rsidRPr="00EE600E">
              <w:rPr>
                <w:rFonts w:eastAsia="Times New Roman"/>
                <w:b/>
                <w:bCs/>
                <w:color w:val="000000"/>
                <w:position w:val="0"/>
                <w:sz w:val="22"/>
                <w:szCs w:val="22"/>
                <w:lang w:val="es-ES" w:eastAsia="es-ES_tradnl"/>
              </w:rPr>
              <w:t>Dominios</w:t>
            </w:r>
          </w:p>
        </w:tc>
        <w:tc>
          <w:tcPr>
            <w:tcW w:w="2410" w:type="dxa"/>
            <w:tcBorders>
              <w:top w:val="single" w:sz="4" w:space="0" w:color="000000"/>
              <w:left w:val="nil"/>
              <w:bottom w:val="single" w:sz="4" w:space="0" w:color="auto"/>
              <w:right w:val="single" w:sz="4" w:space="0" w:color="auto"/>
            </w:tcBorders>
            <w:shd w:val="clear" w:color="auto" w:fill="auto"/>
            <w:noWrap/>
            <w:vAlign w:val="center"/>
            <w:hideMark/>
          </w:tcPr>
          <w:p w14:paraId="4CE4D2C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Subdominio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177BDD2" w14:textId="2B428C2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b/>
                <w:bCs/>
                <w:position w:val="0"/>
                <w:sz w:val="22"/>
                <w:szCs w:val="22"/>
                <w:lang w:val="es-ES" w:eastAsia="es-ES_tradnl"/>
              </w:rPr>
            </w:pPr>
            <w:r w:rsidRPr="00EE600E">
              <w:rPr>
                <w:rFonts w:eastAsia="Times New Roman"/>
                <w:b/>
                <w:bCs/>
                <w:position w:val="0"/>
                <w:sz w:val="22"/>
                <w:szCs w:val="22"/>
                <w:lang w:val="es-ES" w:eastAsia="es-ES_tradnl"/>
              </w:rPr>
              <w:t>Test</w:t>
            </w:r>
          </w:p>
        </w:tc>
      </w:tr>
      <w:tr w:rsidR="00F50656" w:rsidRPr="00EE600E" w14:paraId="1AFE956B" w14:textId="77777777" w:rsidTr="00F50656">
        <w:trPr>
          <w:trHeight w:val="30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53E31" w14:textId="276DA1B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ejecutivas</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921A" w14:textId="4E7682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de trabajo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6D4C10B"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backward (WAIS-III)</w:t>
            </w:r>
          </w:p>
        </w:tc>
      </w:tr>
      <w:tr w:rsidR="00F50656" w:rsidRPr="00EE600E" w14:paraId="20D929E1"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3B6FC38"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DF6BBBA"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8C77B5" w14:textId="33079C1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B - A (temps)</w:t>
            </w:r>
          </w:p>
        </w:tc>
      </w:tr>
      <w:tr w:rsidR="00F50656" w:rsidRPr="00EE600E" w14:paraId="40F9190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46286F6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5E9DB" w14:textId="47F4CCF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Fluidez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D29359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Phonetic fluency (PMR)</w:t>
            </w:r>
          </w:p>
        </w:tc>
      </w:tr>
      <w:tr w:rsidR="00F50656" w:rsidRPr="00EE600E" w14:paraId="6FF8BAED"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2F41E61B"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0E255501"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3ACDD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Semantic fluency (animals)</w:t>
            </w:r>
          </w:p>
        </w:tc>
      </w:tr>
      <w:tr w:rsidR="00F50656" w:rsidRPr="00EE600E" w14:paraId="22CF9E2D"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4280AE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7F376D60" w14:textId="4D67390D"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Inhibición de respuestas automáticas</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C6BE8D3"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Stroop word-colors (interference)</w:t>
            </w:r>
          </w:p>
        </w:tc>
      </w:tr>
      <w:tr w:rsidR="00F50656" w:rsidRPr="00EE600E" w14:paraId="6561D890"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3EEAE" w14:textId="321E15CF"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 y velocidad de procesamiento</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61843E1" w14:textId="561FA76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Atención</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BF0F131"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r w:rsidRPr="00100EB7">
              <w:rPr>
                <w:rFonts w:eastAsia="Times New Roman"/>
                <w:position w:val="0"/>
                <w:sz w:val="22"/>
                <w:szCs w:val="22"/>
                <w:lang w:val="en-US" w:eastAsia="es-ES_tradnl"/>
              </w:rPr>
              <w:t>Digit span forward (WAIS-III)</w:t>
            </w:r>
          </w:p>
        </w:tc>
      </w:tr>
      <w:tr w:rsidR="00F50656" w:rsidRPr="00EE600E" w14:paraId="38045477"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5BDFE93" w14:textId="77777777" w:rsidR="00F50656" w:rsidRPr="00100EB7"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n-US" w:eastAsia="es-ES_tradnl"/>
              </w:rPr>
            </w:pP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DC4DAF" w14:textId="17F30C5A"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Velocidad de procesamiento</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629CE4D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SDMT (WAIS-III)</w:t>
            </w:r>
          </w:p>
        </w:tc>
      </w:tr>
      <w:tr w:rsidR="00F50656" w:rsidRPr="00EE600E" w14:paraId="05004C8A"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192927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5AE9DE9C"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90DE468"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TMT A (time)</w:t>
            </w:r>
          </w:p>
        </w:tc>
      </w:tr>
      <w:tr w:rsidR="00F50656" w:rsidRPr="00EE600E" w14:paraId="10E4996C"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7850D0A"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465240B4"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C890DD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Symbol search (WAIS-III)</w:t>
            </w:r>
          </w:p>
        </w:tc>
      </w:tr>
      <w:tr w:rsidR="00F50656" w:rsidRPr="00EE600E" w14:paraId="62B9456F" w14:textId="77777777" w:rsidTr="00F50656">
        <w:trPr>
          <w:trHeight w:val="320"/>
          <w:jc w:val="center"/>
        </w:trPr>
        <w:tc>
          <w:tcPr>
            <w:tcW w:w="254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DE6D12" w14:textId="452A54B9"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w:t>
            </w:r>
          </w:p>
        </w:tc>
        <w:tc>
          <w:tcPr>
            <w:tcW w:w="24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B2527" w14:textId="59D4201B"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verbal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029D2C4D"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(summarize)</w:t>
            </w:r>
          </w:p>
        </w:tc>
      </w:tr>
      <w:tr w:rsidR="00F50656" w:rsidRPr="00EE600E" w14:paraId="5281120E" w14:textId="77777777" w:rsidTr="00F50656">
        <w:trPr>
          <w:trHeight w:val="30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78A9ADC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14:paraId="207BD4AE"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499ACB96"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RAVLT (delayed recall)</w:t>
            </w:r>
          </w:p>
        </w:tc>
      </w:tr>
      <w:tr w:rsidR="00F50656" w:rsidRPr="00EE600E" w14:paraId="06EDFCD3" w14:textId="77777777" w:rsidTr="00F50656">
        <w:trPr>
          <w:trHeight w:val="320"/>
          <w:jc w:val="center"/>
        </w:trPr>
        <w:tc>
          <w:tcPr>
            <w:tcW w:w="2547" w:type="dxa"/>
            <w:vMerge/>
            <w:tcBorders>
              <w:top w:val="single" w:sz="4" w:space="0" w:color="auto"/>
              <w:left w:val="single" w:sz="4" w:space="0" w:color="auto"/>
              <w:bottom w:val="single" w:sz="4" w:space="0" w:color="auto"/>
              <w:right w:val="single" w:sz="4" w:space="0" w:color="auto"/>
            </w:tcBorders>
            <w:vAlign w:val="center"/>
            <w:hideMark/>
          </w:tcPr>
          <w:p w14:paraId="3C9E97C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2B307379" w14:textId="28B1EA88"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Memoria visual</w:t>
            </w: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7CCAB0C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(delayed recall)</w:t>
            </w:r>
          </w:p>
        </w:tc>
      </w:tr>
      <w:tr w:rsidR="00F50656" w:rsidRPr="00EE600E" w14:paraId="1EE96252" w14:textId="77777777" w:rsidTr="00F50656">
        <w:trPr>
          <w:trHeight w:val="32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8D549" w14:textId="0F8A0521"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Funciones visoespaciales y visoconstructivas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34EB38EC" w14:textId="45FC1C16"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3EF382B0"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ROCF (copy accuracy)</w:t>
            </w:r>
          </w:p>
        </w:tc>
      </w:tr>
      <w:tr w:rsidR="00F50656" w:rsidRPr="00EE600E" w14:paraId="467CE030" w14:textId="77777777" w:rsidTr="00F50656">
        <w:trPr>
          <w:trHeight w:val="300"/>
          <w:jc w:val="center"/>
        </w:trPr>
        <w:tc>
          <w:tcPr>
            <w:tcW w:w="2547" w:type="dxa"/>
            <w:vMerge w:val="restart"/>
            <w:tcBorders>
              <w:top w:val="single" w:sz="4" w:space="0" w:color="auto"/>
              <w:left w:val="single" w:sz="4" w:space="0" w:color="000000"/>
              <w:bottom w:val="single" w:sz="4" w:space="0" w:color="000000"/>
              <w:right w:val="single" w:sz="4" w:space="0" w:color="auto"/>
            </w:tcBorders>
            <w:shd w:val="clear" w:color="auto" w:fill="auto"/>
            <w:noWrap/>
            <w:vAlign w:val="center"/>
            <w:hideMark/>
          </w:tcPr>
          <w:p w14:paraId="7A6DA918" w14:textId="6A84119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Lenguaje</w:t>
            </w:r>
          </w:p>
        </w:tc>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FCFE98" w14:textId="73CE49E3"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13BFF73F"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BNT</w:t>
            </w:r>
          </w:p>
        </w:tc>
      </w:tr>
      <w:tr w:rsidR="00F50656" w:rsidRPr="00EE600E" w14:paraId="052E55B0" w14:textId="77777777" w:rsidTr="00F50656">
        <w:trPr>
          <w:trHeight w:val="300"/>
          <w:jc w:val="center"/>
        </w:trPr>
        <w:tc>
          <w:tcPr>
            <w:tcW w:w="2547" w:type="dxa"/>
            <w:vMerge/>
            <w:tcBorders>
              <w:top w:val="single" w:sz="4" w:space="0" w:color="auto"/>
              <w:left w:val="single" w:sz="4" w:space="0" w:color="000000"/>
              <w:bottom w:val="single" w:sz="4" w:space="0" w:color="000000"/>
              <w:right w:val="single" w:sz="4" w:space="0" w:color="auto"/>
            </w:tcBorders>
            <w:vAlign w:val="center"/>
            <w:hideMark/>
          </w:tcPr>
          <w:p w14:paraId="3FB16309"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410" w:type="dxa"/>
            <w:vMerge/>
            <w:tcBorders>
              <w:top w:val="single" w:sz="4" w:space="0" w:color="auto"/>
              <w:left w:val="single" w:sz="4" w:space="0" w:color="auto"/>
              <w:bottom w:val="single" w:sz="4" w:space="0" w:color="000000"/>
              <w:right w:val="single" w:sz="4" w:space="0" w:color="auto"/>
            </w:tcBorders>
            <w:vAlign w:val="center"/>
            <w:hideMark/>
          </w:tcPr>
          <w:p w14:paraId="133122B2"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p>
        </w:tc>
        <w:tc>
          <w:tcPr>
            <w:tcW w:w="2933" w:type="dxa"/>
            <w:tcBorders>
              <w:top w:val="single" w:sz="4" w:space="0" w:color="auto"/>
              <w:left w:val="nil"/>
              <w:bottom w:val="single" w:sz="4" w:space="0" w:color="auto"/>
              <w:right w:val="single" w:sz="4" w:space="0" w:color="auto"/>
            </w:tcBorders>
            <w:shd w:val="clear" w:color="auto" w:fill="auto"/>
            <w:noWrap/>
            <w:vAlign w:val="center"/>
            <w:hideMark/>
          </w:tcPr>
          <w:p w14:paraId="5F0CB2A5" w14:textId="77777777" w:rsidR="00F50656" w:rsidRPr="00EE600E" w:rsidRDefault="00F50656" w:rsidP="00F50656">
            <w:pPr>
              <w:suppressAutoHyphens w:val="0"/>
              <w:spacing w:line="240" w:lineRule="auto"/>
              <w:ind w:leftChars="0" w:left="0" w:firstLineChars="0" w:firstLine="0"/>
              <w:jc w:val="center"/>
              <w:textDirection w:val="lrTb"/>
              <w:textAlignment w:val="auto"/>
              <w:outlineLvl w:val="9"/>
              <w:rPr>
                <w:rFonts w:eastAsia="Times New Roman"/>
                <w:position w:val="0"/>
                <w:sz w:val="22"/>
                <w:szCs w:val="22"/>
                <w:lang w:val="es-ES" w:eastAsia="es-ES_tradnl"/>
              </w:rPr>
            </w:pPr>
            <w:r w:rsidRPr="00EE600E">
              <w:rPr>
                <w:rFonts w:eastAsia="Times New Roman"/>
                <w:position w:val="0"/>
                <w:sz w:val="22"/>
                <w:szCs w:val="22"/>
                <w:lang w:val="es-ES" w:eastAsia="es-ES_tradnl"/>
              </w:rPr>
              <w:t>Vocabulary (WAIS-III)</w:t>
            </w:r>
          </w:p>
        </w:tc>
      </w:tr>
    </w:tbl>
    <w:p w14:paraId="47B59415" w14:textId="4F3FE013" w:rsidR="00F30B23" w:rsidRPr="00EE600E" w:rsidRDefault="00F30B23" w:rsidP="00F30B23">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275" w:name="_Toc186200185"/>
      <w:bookmarkStart w:id="276" w:name="OLE_LINK18"/>
      <w:r w:rsidRPr="00EE600E">
        <w:rPr>
          <w:b/>
          <w:color w:val="000000"/>
          <w:sz w:val="20"/>
          <w:szCs w:val="20"/>
          <w:lang w:val="es-ES"/>
        </w:rPr>
        <w:t xml:space="preserve">Tabla 2: </w:t>
      </w:r>
      <w:r w:rsidR="00B31DA2" w:rsidRPr="00EE600E">
        <w:rPr>
          <w:color w:val="000000"/>
          <w:sz w:val="20"/>
          <w:szCs w:val="20"/>
          <w:lang w:val="es-ES"/>
        </w:rPr>
        <w:t>Evaluaciones estandarizadas de dominios cognitivos</w:t>
      </w:r>
      <w:r w:rsidRPr="00EE600E">
        <w:rPr>
          <w:color w:val="000000"/>
          <w:sz w:val="20"/>
          <w:szCs w:val="20"/>
          <w:lang w:val="es-ES"/>
        </w:rPr>
        <w:t>.</w:t>
      </w:r>
      <w:r w:rsidR="00B31DA2" w:rsidRPr="00EE600E">
        <w:rPr>
          <w:color w:val="000000"/>
          <w:sz w:val="20"/>
          <w:szCs w:val="20"/>
          <w:lang w:val="es-ES"/>
        </w:rPr>
        <w:t xml:space="preserve"> Una breve descripción de cada prueba puede encontrarse en Anexos del trabajo</w:t>
      </w:r>
      <w:bookmarkEnd w:id="275"/>
    </w:p>
    <w:bookmarkEnd w:id="276"/>
    <w:p w14:paraId="6E3E6F64" w14:textId="77777777" w:rsidR="00F50656" w:rsidRPr="00EE600E" w:rsidRDefault="00F50656" w:rsidP="0069695D">
      <w:pPr>
        <w:spacing w:after="120" w:line="240" w:lineRule="auto"/>
        <w:ind w:left="0" w:hanging="2"/>
        <w:rPr>
          <w:lang w:val="es-ES"/>
        </w:rPr>
      </w:pPr>
    </w:p>
    <w:p w14:paraId="11278125" w14:textId="4C2FD97A" w:rsidR="00D94BA4" w:rsidRPr="00EE600E" w:rsidRDefault="00694AD5" w:rsidP="00B31DA2">
      <w:pPr>
        <w:spacing w:after="120" w:line="240" w:lineRule="auto"/>
        <w:ind w:left="0" w:hanging="2"/>
        <w:rPr>
          <w:lang w:val="es-ES"/>
        </w:rPr>
      </w:pPr>
      <w:bookmarkStart w:id="277" w:name="_Toc186200186"/>
      <w:bookmarkStart w:id="278" w:name="_Toc186096545"/>
      <w:bookmarkStart w:id="279" w:name="_Toc186096557"/>
      <w:r w:rsidRPr="00EE600E">
        <w:rPr>
          <w:lang w:val="es-ES"/>
        </w:rPr>
        <w:t>Como se desprende de lo anterior, el diagnóstico de la PCC</w:t>
      </w:r>
      <w:r w:rsidR="00E64D1A" w:rsidRPr="00EE600E">
        <w:rPr>
          <w:lang w:val="es-ES"/>
        </w:rPr>
        <w:t xml:space="preserve"> (con o sin afectación cognitiva)</w:t>
      </w:r>
      <w:r w:rsidRPr="00EE600E">
        <w:rPr>
          <w:lang w:val="es-ES"/>
        </w:rPr>
        <w:t xml:space="preserve"> es un desafío clínico significativo debido a la heterogeneidad de los síntomas y la falta de </w:t>
      </w:r>
      <w:r w:rsidR="00E64D1A" w:rsidRPr="00EE600E">
        <w:rPr>
          <w:lang w:val="es-ES"/>
        </w:rPr>
        <w:t>(</w:t>
      </w:r>
      <w:r w:rsidRPr="00EE600E">
        <w:rPr>
          <w:lang w:val="es-ES"/>
        </w:rPr>
        <w:t>bio</w:t>
      </w:r>
      <w:r w:rsidR="00E64D1A" w:rsidRPr="00EE600E">
        <w:rPr>
          <w:lang w:val="es-ES"/>
        </w:rPr>
        <w:t>)</w:t>
      </w:r>
      <w:r w:rsidRPr="00EE600E">
        <w:rPr>
          <w:lang w:val="es-ES"/>
        </w:rPr>
        <w:t xml:space="preserve">marcadores específicos. </w:t>
      </w:r>
      <w:r w:rsidR="00134B44" w:rsidRPr="00EE600E">
        <w:rPr>
          <w:lang w:val="es-ES"/>
        </w:rPr>
        <w:t xml:space="preserve">Sin embargo, la aplicación de metodologías de ciencia de datos e </w:t>
      </w:r>
      <w:r w:rsidR="00617E64">
        <w:rPr>
          <w:lang w:val="es-ES"/>
        </w:rPr>
        <w:t>IA</w:t>
      </w:r>
      <w:r w:rsidR="00E97AAD">
        <w:rPr>
          <w:lang w:val="es-ES"/>
        </w:rPr>
        <w:t xml:space="preserve"> </w:t>
      </w:r>
      <w:r w:rsidR="00134B44" w:rsidRPr="00EE600E">
        <w:rPr>
          <w:lang w:val="es-ES"/>
        </w:rPr>
        <w:t xml:space="preserve">han demostrado su utilidad para predecir cuadros complejos como la PCC </w:t>
      </w:r>
      <w:r w:rsidR="00134B44" w:rsidRPr="00EE600E">
        <w:rPr>
          <w:lang w:val="es-ES"/>
        </w:rPr>
        <w:fldChar w:fldCharType="begin"/>
      </w:r>
      <w:r w:rsidR="005E4DF7">
        <w:rPr>
          <w:lang w:val="es-ES"/>
        </w:rPr>
        <w:instrText xml:space="preserve"> ADDIN ZOTERO_ITEM CSL_CITATION {"citationID":"2IwRCTQF","properties":{"formattedCitation":"[26]","plainCitation":"[26]","noteIndex":0},"citationItems":[{"id":1032,"uris":["http://zotero.org/users/7006471/items/5RM4ACQW"],"itemData":{"id":1032,"type":"article-journal","abstract":"A machine learning algorithm identifies four reproducible clinical subphenotypes of long COVID from the electronic health records of patients with post-acute sequelae of SARS-CoV-2 infection within 30–180 days of infection; these patterns have implications for the treatment and management of long COVID.","container-title":"Nature Medicine","DOI":"10.1038/s41591-022-02130-5","ISSN":"1078-8956","issue":"1","journalAbbreviation":"Nat Med","note":"PMID: 36639563\nPMCID: PMC9838487","page":"47-48","source":"PubMed Central","title":"Machine learning identifies long COVID patterns from electronic health records","volume":"29","issued":{"date-parts":[["2023"]]}}}],"schema":"https://github.com/citation-style-language/schema/raw/master/csl-citation.json"} </w:instrText>
      </w:r>
      <w:r w:rsidR="00134B44" w:rsidRPr="00EE600E">
        <w:rPr>
          <w:lang w:val="es-ES"/>
        </w:rPr>
        <w:fldChar w:fldCharType="separate"/>
      </w:r>
      <w:r w:rsidR="005E4DF7">
        <w:rPr>
          <w:noProof/>
          <w:lang w:val="es-ES"/>
        </w:rPr>
        <w:t>[26]</w:t>
      </w:r>
      <w:r w:rsidR="00134B44" w:rsidRPr="00EE600E">
        <w:rPr>
          <w:lang w:val="es-ES"/>
        </w:rPr>
        <w:fldChar w:fldCharType="end"/>
      </w:r>
      <w:r w:rsidR="00134B44" w:rsidRPr="00EE600E">
        <w:rPr>
          <w:lang w:val="es-ES"/>
        </w:rPr>
        <w:t>.</w:t>
      </w:r>
      <w:bookmarkEnd w:id="277"/>
      <w:r w:rsidR="00134B44" w:rsidRPr="00EE600E">
        <w:rPr>
          <w:lang w:val="es-ES"/>
        </w:rPr>
        <w:t xml:space="preserve"> </w:t>
      </w:r>
    </w:p>
    <w:p w14:paraId="4C32343C" w14:textId="1F646CE9" w:rsidR="00B31DA2" w:rsidRPr="00EE600E" w:rsidRDefault="00944A5C" w:rsidP="00D94BA4">
      <w:pPr>
        <w:spacing w:after="120" w:line="240" w:lineRule="auto"/>
        <w:ind w:left="0" w:hanging="2"/>
        <w:rPr>
          <w:lang w:val="es-ES"/>
        </w:rPr>
      </w:pPr>
      <w:bookmarkStart w:id="280" w:name="_Toc186200187"/>
      <w:r w:rsidRPr="00EE600E">
        <w:rPr>
          <w:lang w:val="es-ES"/>
        </w:rPr>
        <w:t>De forma global, l</w:t>
      </w:r>
      <w:r w:rsidR="00134B44" w:rsidRPr="00EE600E">
        <w:rPr>
          <w:lang w:val="es-ES"/>
        </w:rPr>
        <w:t xml:space="preserve">a </w:t>
      </w:r>
      <w:r w:rsidR="00E97AAD">
        <w:rPr>
          <w:lang w:val="es-ES"/>
        </w:rPr>
        <w:t>IA</w:t>
      </w:r>
      <w:r w:rsidR="00134B44" w:rsidRPr="00EE600E">
        <w:rPr>
          <w:lang w:val="es-ES"/>
        </w:rPr>
        <w:t xml:space="preserve"> es un área de investigación que comprende diversas subáreas, siendo el aprendizaje automático una de las más prometedoras en el área sanitaria, ya que facilita el</w:t>
      </w:r>
      <w:bookmarkEnd w:id="278"/>
      <w:r w:rsidR="00134B44" w:rsidRPr="00EE600E">
        <w:rPr>
          <w:lang w:val="es-ES"/>
        </w:rPr>
        <w:t xml:space="preserve"> </w:t>
      </w:r>
      <w:r w:rsidR="00B31DA2" w:rsidRPr="00EE600E">
        <w:rPr>
          <w:lang w:val="es-ES"/>
        </w:rPr>
        <w:t>análisis más rápido y preciso</w:t>
      </w:r>
      <w:r w:rsidR="00134B44" w:rsidRPr="00EE600E">
        <w:rPr>
          <w:lang w:val="es-ES"/>
        </w:rPr>
        <w:t xml:space="preserve"> de grandes cantidades de datos</w:t>
      </w:r>
      <w:r w:rsidR="00B31DA2" w:rsidRPr="00EE600E">
        <w:rPr>
          <w:lang w:val="es-ES"/>
        </w:rPr>
        <w:t>, así como potencia la capacidad de los profesionales para tomar decisiones informadas</w:t>
      </w:r>
      <w:r w:rsidR="00134B44" w:rsidRPr="00EE600E">
        <w:rPr>
          <w:lang w:val="es-ES"/>
        </w:rPr>
        <w:t xml:space="preserve"> </w:t>
      </w:r>
      <w:r w:rsidR="00134B44" w:rsidRPr="00EE600E">
        <w:rPr>
          <w:lang w:val="es-ES"/>
        </w:rPr>
        <w:fldChar w:fldCharType="begin"/>
      </w:r>
      <w:r w:rsidR="005E4DF7">
        <w:rPr>
          <w:lang w:val="es-ES"/>
        </w:rPr>
        <w:instrText xml:space="preserve"> ADDIN ZOTERO_ITEM CSL_CITATION {"citationID":"4s6ep1oL","properties":{"formattedCitation":"[27]","plainCitation":"[27]","noteIndex":0},"citationItems":[{"id":1035,"uris":["http://zotero.org/users/7006471/items/X485Z62N"],"itemData":{"id":1035,"type":"article-journal","abstract":"As the amount and complexity of biomedical data continue to increase, machine learning methods are becoming a popular tool in creating prediction models for the underlying biomedical processes. Although all machine learning methods aim to fit models to data, the methodologies used can vary greatly and may seem daunting at first. A comprehensive review of various machine learning algorithms per biomedical applications is presented. The key concepts of machine learning are supervised and unsupervised learning, feature selection, and evaluation metrics. Technical insights on the major machine learning methods such as decision trees, random forests, support vector machines, and k-nearest neighbors are analyzed. Next, the dimensionality reduction methods like principal component analysis and t-distributed stochastic neighbor embedding methods, and their applications in biomedical data analysis were reviewed. Moreover, in biomedical applications predominantly feedforward neural networks, convolutional neural networks, and recurrent neural networks are utilized. In addition, the identification of emerging directions in machine learning methodology will serve as a useful reference for individuals involved in biomedical research, clinical practice, and related professions who are interested in understanding and applying machine learning algorithms in their research or practice.","container-title":"Annals of Biomedical Engineering","DOI":"10.1007/s10439-024-03459-3","ISSN":"1573-9686","issue":"5","journalAbbreviation":"Ann Biomed Eng","language":"eng","note":"PMID: 38383870","page":"1159-1183","source":"PubMed","title":"A Review of Machine Learning Algorithms for Biomedical Applications","volume":"52","author":[{"family":"Binson","given":"V. A."},{"family":"Thomas","given":"Sania"},{"family":"Subramoniam","given":"M."},{"family":"Arun","given":"J."},{"family":"Naveen","given":"S."},{"family":"Madhu","given":"S."}],"issued":{"date-parts":[["2024",5]]}}}],"schema":"https://github.com/citation-style-language/schema/raw/master/csl-citation.json"} </w:instrText>
      </w:r>
      <w:r w:rsidR="00134B44" w:rsidRPr="00EE600E">
        <w:rPr>
          <w:lang w:val="es-ES"/>
        </w:rPr>
        <w:fldChar w:fldCharType="separate"/>
      </w:r>
      <w:r w:rsidR="005E4DF7">
        <w:rPr>
          <w:noProof/>
          <w:lang w:val="es-ES"/>
        </w:rPr>
        <w:t>[27]</w:t>
      </w:r>
      <w:r w:rsidR="00134B44" w:rsidRPr="00EE600E">
        <w:rPr>
          <w:lang w:val="es-ES"/>
        </w:rPr>
        <w:fldChar w:fldCharType="end"/>
      </w:r>
      <w:r w:rsidR="00B31DA2" w:rsidRPr="00EE600E">
        <w:rPr>
          <w:lang w:val="es-ES"/>
        </w:rPr>
        <w:t xml:space="preserve">. </w:t>
      </w:r>
      <w:bookmarkStart w:id="281" w:name="_Toc186096558"/>
      <w:bookmarkEnd w:id="279"/>
      <w:r w:rsidR="00E64D1A" w:rsidRPr="00EE600E">
        <w:rPr>
          <w:lang w:val="es-ES"/>
        </w:rPr>
        <w:t>Sin ser exhaustivos, y e</w:t>
      </w:r>
      <w:r w:rsidRPr="00EE600E">
        <w:rPr>
          <w:lang w:val="es-ES"/>
        </w:rPr>
        <w:t>n términos generales</w:t>
      </w:r>
      <w:r w:rsidR="00134B44" w:rsidRPr="00EE600E">
        <w:rPr>
          <w:lang w:val="es-ES"/>
        </w:rPr>
        <w:t>, e</w:t>
      </w:r>
      <w:r w:rsidR="00B31DA2" w:rsidRPr="00EE600E">
        <w:rPr>
          <w:lang w:val="es-ES"/>
        </w:rPr>
        <w:t>l aprendizaje automático</w:t>
      </w:r>
      <w:r w:rsidR="00134B44" w:rsidRPr="00EE600E">
        <w:rPr>
          <w:lang w:val="es-ES"/>
        </w:rPr>
        <w:t xml:space="preserve"> </w:t>
      </w:r>
      <w:r w:rsidR="00B31DA2" w:rsidRPr="00EE600E">
        <w:rPr>
          <w:lang w:val="es-ES"/>
        </w:rPr>
        <w:t>utiliza algoritmos para identificar relaciones en grandes volúmenes de datos y construir modelos predictivos capaces de realizar clasificaciones, regresiones o agrupaciones. En el contexto de</w:t>
      </w:r>
      <w:r w:rsidR="00D94BA4" w:rsidRPr="00EE600E">
        <w:rPr>
          <w:lang w:val="es-ES"/>
        </w:rPr>
        <w:t xml:space="preserve"> </w:t>
      </w:r>
      <w:r w:rsidR="00B31DA2" w:rsidRPr="00EE600E">
        <w:rPr>
          <w:lang w:val="es-ES"/>
        </w:rPr>
        <w:t>l</w:t>
      </w:r>
      <w:r w:rsidR="00D94BA4" w:rsidRPr="00EE600E">
        <w:rPr>
          <w:lang w:val="es-ES"/>
        </w:rPr>
        <w:t>a</w:t>
      </w:r>
      <w:r w:rsidR="00B31DA2" w:rsidRPr="00EE600E">
        <w:rPr>
          <w:lang w:val="es-ES"/>
        </w:rPr>
        <w:t xml:space="preserve"> COVID persistente, el aprendizaje automático permite integrar datos para crear modelos que </w:t>
      </w:r>
      <w:r w:rsidR="00D94BA4" w:rsidRPr="00EE600E">
        <w:rPr>
          <w:lang w:val="es-ES"/>
        </w:rPr>
        <w:t>podrían facilitar</w:t>
      </w:r>
      <w:r w:rsidR="00B31DA2" w:rsidRPr="00EE600E">
        <w:rPr>
          <w:lang w:val="es-ES"/>
        </w:rPr>
        <w:t xml:space="preserve"> el diagnóstico y el manejo de la enfermedad</w:t>
      </w:r>
      <w:bookmarkEnd w:id="281"/>
      <w:r w:rsidR="00134B44" w:rsidRPr="00EE600E">
        <w:rPr>
          <w:rFonts w:eastAsia="MS Gothic"/>
          <w:lang w:val="es-ES"/>
        </w:rPr>
        <w:t xml:space="preserve"> </w:t>
      </w:r>
      <w:r w:rsidR="00134B44" w:rsidRPr="00EE600E">
        <w:rPr>
          <w:rFonts w:eastAsia="MS Gothic"/>
          <w:lang w:val="es-ES"/>
        </w:rPr>
        <w:fldChar w:fldCharType="begin"/>
      </w:r>
      <w:r w:rsidR="005E4DF7">
        <w:rPr>
          <w:rFonts w:eastAsia="MS Gothic"/>
          <w:lang w:val="es-ES"/>
        </w:rPr>
        <w:instrText xml:space="preserve"> ADDIN ZOTERO_ITEM CSL_CITATION {"citationID":"wFlePCL6","properties":{"formattedCitation":"[28], [29]","plainCitation":"[28], [29]","noteIndex":0},"citationItems":[{"id":1040,"uris":["http://zotero.org/users/7006471/items/IPFTUW4M"],"itemData":{"id":1040,"type":"article-journal","abstract":"The COVID-19 pandemic continues to constitute a public health emergency of international importance, although the state of emergency declaration has indeed been terminated worldwide, many people continue to be infected and present different symptoms associated with the illness. Undoubtedly, solutions based on divergent technologies such as machine learning have made great contributions to the understanding, identification, and treatment of the disease. Due to the sudden appearance of this virus, many works have been carried out by the scientific community to support the detection and treatment processes, which has generated numerous publications, making it difficult to identify the status of current research and future contributions that can continue to be generated around this problem that is still valid among us. To address this problem, this article shows the result of a scientometric analysis, which allows the identification of the various contributions that have been generated from the line of automatic learning for the monitoring and treatment of symptoms associated with this pathology. The methodology for the development of this analysis was carried out through the implementation of two phases: in the first phase, a scientometric analysis was carried out, where the countries, authors, and magazines with the greatest production associated with this subject can be identified, later in the second phase, the contributions based on the use of the Tree of Knowledge metaphor are identified. The main concepts identified in this review are related to symptoms, implemented algorithms, and the impact of applications. These results provide relevant information for researchers in the field in the search for new solutions or the application of existing ones for the treatment of still-existing symptoms of COVID-19.","container-title":"Informatics","DOI":"10.3390/informatics11030048","ISSN":"2227-9709","issue":"3","language":"en","license":"http://creativecommons.org/licenses/by/3.0/","note":"number: 3\npublisher: Multidisciplinary Digital Publishing Institute","page":"48","source":"www.mdpi.com","title":"Machine Learning Applied to the Analysis of Prolonged COVID Symptoms: An Analytical Review","title-short":"Machine Learning Applied to the Analysis of Prolonged COVID Symptoms","volume":"11","author":[{"family":"Ariza-Colpas","given":"Paola Patricia"},{"family":"Piñeres-Melo","given":"Marlon Alberto"},{"family":"Urina-Triana","given":"Miguel Alberto"},{"family":"Barceló-Martinez","given":"Ernesto"},{"family":"Barceló-Castellanos","given":"Camilo"},{"family":"Roman","given":"Fabian"}],"issued":{"date-parts":[["2024",9]]}}},{"id":1037,"uris":["http://zotero.org/users/7006471/items/DDEATPTF"],"itemData":{"id":1037,"type":"article-journal","abstract":"Long COVID is a multi-systemic disease characterized by the persistence or occurrence of many symptoms that in many cases affect the pulmonary system. These, in turn, may deteriorate the patient’s quality of life making it easier to develop severe complications. Being able to predict this syndrome is therefore important as this enables early treatment. In this work, we investigated three machine learning approaches that use clinical data collected at the time of hospitalization to this goal. The first works with all the descriptors feeding a traditional shallow learner, the second exploits the benefits of an ensemble of classifiers, and the third is driven by the intrinsic multimodality of the data so that different models learn complementary information. The experiments on a new cohort of data from 152 patients show that it is possible to predict pulmonary Long Covid sequelae with an accuracy of up to $$94\\%$$. As a further contribution, this work also publicly discloses the related data repository to foster research in this field.","container-title":"BMC Medical Informatics and Decision Making","DOI":"10.1186/s12911-024-02745-3","ISSN":"1472-6947","issue":"1","journalAbbreviation":"BMC Medical Informatics and Decision Making","page":"359","source":"BioMed Central","title":"Machine learning predicts pulmonary Long Covid sequelae using clinical data","volume":"24","author":[{"family":"Cordelli","given":"Ermanno"},{"family":"Soda","given":"Paolo"},{"family":"Citter","given":"Sara"},{"family":"Schiavon","given":"Elia"},{"family":"Salvatore","given":"Christian"},{"family":"Fazzini","given":"Deborah"},{"family":"Clementi","given":"Greta"},{"family":"Cellina","given":"Michaela"},{"family":"Cozzi","given":"Andrea"},{"family":"Bortolotto","given":"Chandra"},{"family":"Preda","given":"Lorenzo"},{"family":"Francini","given":"Luisa"},{"family":"Tortora","given":"Matteo"},{"family":"Castiglioni","given":"Isabella"},{"family":"Papa","given":"Sergio"},{"family":"Sona","given":"Diego"},{"family":"Alì","given":"Marco"}],"issued":{"date-parts":[["2024",11,27]]}}}],"schema":"https://github.com/citation-style-language/schema/raw/master/csl-citation.json"} </w:instrText>
      </w:r>
      <w:r w:rsidR="00134B44" w:rsidRPr="00EE600E">
        <w:rPr>
          <w:rFonts w:eastAsia="MS Gothic"/>
          <w:lang w:val="es-ES"/>
        </w:rPr>
        <w:fldChar w:fldCharType="separate"/>
      </w:r>
      <w:r w:rsidR="005E4DF7">
        <w:rPr>
          <w:rFonts w:eastAsia="MS Gothic"/>
          <w:noProof/>
          <w:lang w:val="es-ES"/>
        </w:rPr>
        <w:t>[28], [29]</w:t>
      </w:r>
      <w:r w:rsidR="00134B44" w:rsidRPr="00EE600E">
        <w:rPr>
          <w:rFonts w:eastAsia="MS Gothic"/>
          <w:lang w:val="es-ES"/>
        </w:rPr>
        <w:fldChar w:fldCharType="end"/>
      </w:r>
      <w:r w:rsidR="00134B44" w:rsidRPr="00EE600E">
        <w:rPr>
          <w:lang w:val="es-ES"/>
        </w:rPr>
        <w:t>.</w:t>
      </w:r>
      <w:bookmarkStart w:id="282" w:name="_Toc186096560"/>
      <w:r w:rsidR="00134B44" w:rsidRPr="00EE600E">
        <w:rPr>
          <w:lang w:val="es-ES"/>
        </w:rPr>
        <w:t xml:space="preserve"> </w:t>
      </w:r>
      <w:r w:rsidR="00B31DA2" w:rsidRPr="00EE600E">
        <w:rPr>
          <w:lang w:val="es-ES"/>
        </w:rPr>
        <w:t xml:space="preserve">En la práctica clínica, los modelos predictivos son herramientas valiosas para identificar pacientes en riesgo, anticipar resultados clínicos y priorizar intervenciones. Los algoritmos de aprendizaje automático, como los basados en árboles de decisión, redes neuronales y métodos de ensamble, han demostrado ser particularmente efectivos en la clasificación de enfermedades complejas y multifactoriales como </w:t>
      </w:r>
      <w:r w:rsidR="00D94BA4" w:rsidRPr="00EE600E">
        <w:rPr>
          <w:lang w:val="es-ES"/>
        </w:rPr>
        <w:t>la</w:t>
      </w:r>
      <w:r w:rsidR="00B31DA2" w:rsidRPr="00EE600E">
        <w:rPr>
          <w:lang w:val="es-ES"/>
        </w:rPr>
        <w:t xml:space="preserve"> COVID persistente</w:t>
      </w:r>
      <w:r w:rsidR="00134B44" w:rsidRPr="00EE600E">
        <w:rPr>
          <w:rFonts w:eastAsia="MS Gothic"/>
          <w:lang w:val="es-ES"/>
        </w:rPr>
        <w:t xml:space="preserve"> </w:t>
      </w:r>
      <w:r w:rsidR="00134B44" w:rsidRPr="00EE600E">
        <w:rPr>
          <w:rFonts w:eastAsia="MS Gothic"/>
          <w:lang w:val="es-ES"/>
        </w:rPr>
        <w:fldChar w:fldCharType="begin"/>
      </w:r>
      <w:r w:rsidR="005E4DF7">
        <w:rPr>
          <w:rFonts w:eastAsia="MS Gothic"/>
          <w:lang w:val="es-ES"/>
        </w:rPr>
        <w:instrText xml:space="preserve"> ADDIN ZOTERO_ITEM CSL_CITATION {"citationID":"qbU6uSvK","properties":{"formattedCitation":"[30]","plainCitation":"[30]","noteIndex":0},"citationItems":[{"id":1042,"uris":["http://zotero.org/users/7006471/items/WLQIAKA7"],"itemData":{"id":1042,"type":"article-journal","container-title":"eBioMedicine","DOI":"10.1016/j.ebiom.2023.104777","ISSN":"2352-3964","journalAbbreviation":"eBioMedicine","language":"English","note":"publisher: Elsevier\nPMID: 37672869","source":"www.thelancet.com","title":"Predictive models of long COVID","URL":"https://www.thelancet.com/journals/ebiom/article/PIIS2352-3964(23)00343-2/fulltext","volume":"96","author":[{"family":"Antony","given":"Blessy"},{"family":"Blau","given":"Hannah"},{"family":"Casiraghi","given":"Elena"},{"family":"Loomba","given":"Johanna J."},{"family":"Callahan","given":"Tiffany J."},{"family":"Laraway","given":"Bryan J."},{"family":"Wilkins","given":"Kenneth J."},{"family":"Antonescu","given":"Corneliu C."},{"family":"Valentini","given":"Giorgio"},{"family":"Williams","given":"Andrew E."},{"family":"Robinson","given":"Peter N."},{"family":"Reese","given":"Justin T."},{"family":"Murali","given":"T. M."},{"family":"Chute","given":"Christopher"}],"accessed":{"date-parts":[["2024",12,26]]},"issued":{"date-parts":[["2023",10,1]]}}}],"schema":"https://github.com/citation-style-language/schema/raw/master/csl-citation.json"} </w:instrText>
      </w:r>
      <w:r w:rsidR="00134B44" w:rsidRPr="00EE600E">
        <w:rPr>
          <w:rFonts w:eastAsia="MS Gothic"/>
          <w:lang w:val="es-ES"/>
        </w:rPr>
        <w:fldChar w:fldCharType="separate"/>
      </w:r>
      <w:r w:rsidR="005E4DF7">
        <w:rPr>
          <w:rFonts w:eastAsia="MS Gothic"/>
          <w:noProof/>
          <w:lang w:val="es-ES"/>
        </w:rPr>
        <w:t>[30]</w:t>
      </w:r>
      <w:r w:rsidR="00134B44" w:rsidRPr="00EE600E">
        <w:rPr>
          <w:rFonts w:eastAsia="MS Gothic"/>
          <w:lang w:val="es-ES"/>
        </w:rPr>
        <w:fldChar w:fldCharType="end"/>
      </w:r>
      <w:r w:rsidR="00B31DA2" w:rsidRPr="00EE600E">
        <w:rPr>
          <w:lang w:val="es-ES"/>
        </w:rPr>
        <w:t>.</w:t>
      </w:r>
      <w:bookmarkStart w:id="283" w:name="_Toc186096563"/>
      <w:bookmarkEnd w:id="282"/>
      <w:r w:rsidR="00D94BA4" w:rsidRPr="00EE600E">
        <w:rPr>
          <w:lang w:val="es-ES"/>
        </w:rPr>
        <w:t xml:space="preserve"> </w:t>
      </w:r>
      <w:r w:rsidR="00B31DA2" w:rsidRPr="00EE600E">
        <w:rPr>
          <w:lang w:val="es-ES"/>
        </w:rPr>
        <w:t xml:space="preserve">Entre los algoritmos basados en árboles de decisión, el </w:t>
      </w:r>
      <w:bookmarkStart w:id="284" w:name="OLE_LINK47"/>
      <w:r w:rsidR="00B31DA2" w:rsidRPr="00EE600E">
        <w:rPr>
          <w:i/>
          <w:iCs/>
          <w:lang w:val="es-ES"/>
        </w:rPr>
        <w:t>Extreme Gradient Boosting</w:t>
      </w:r>
      <w:r w:rsidR="00D318B2" w:rsidRPr="00EE600E">
        <w:rPr>
          <w:lang w:val="es-ES"/>
        </w:rPr>
        <w:t xml:space="preserve"> (</w:t>
      </w:r>
      <w:bookmarkEnd w:id="284"/>
      <w:r w:rsidR="00D318B2" w:rsidRPr="00EE600E">
        <w:rPr>
          <w:lang w:val="es-ES"/>
        </w:rPr>
        <w:t>XGBoost, en adelante</w:t>
      </w:r>
      <w:r w:rsidR="00B31DA2" w:rsidRPr="00EE600E">
        <w:rPr>
          <w:lang w:val="es-ES"/>
        </w:rPr>
        <w:t xml:space="preserve">) se ha destacado como una herramienta de vanguardia en </w:t>
      </w:r>
      <w:r w:rsidR="00E64D1A" w:rsidRPr="00EE600E">
        <w:rPr>
          <w:lang w:val="es-ES"/>
        </w:rPr>
        <w:t>el área biomédica</w:t>
      </w:r>
      <w:r w:rsidR="00B31DA2" w:rsidRPr="00EE600E">
        <w:rPr>
          <w:lang w:val="es-ES"/>
        </w:rPr>
        <w:t>. Este método utiliza una estrategia de ensamble que combina múltiples árboles de decisión para mejorar la precisión y reducir el riesgo de sobreajuste</w:t>
      </w:r>
      <w:r w:rsidR="00D94BA4" w:rsidRPr="00EE600E">
        <w:rPr>
          <w:lang w:val="es-ES"/>
        </w:rPr>
        <w:t xml:space="preserve"> </w:t>
      </w:r>
      <w:r w:rsidR="00D94BA4" w:rsidRPr="00EE600E">
        <w:rPr>
          <w:rFonts w:eastAsia="MS Gothic"/>
          <w:lang w:val="es-ES"/>
        </w:rPr>
        <w:fldChar w:fldCharType="begin"/>
      </w:r>
      <w:r w:rsidR="005E4DF7">
        <w:rPr>
          <w:rFonts w:eastAsia="MS Gothic"/>
          <w:lang w:val="es-ES"/>
        </w:rPr>
        <w:instrText xml:space="preserve"> ADDIN ZOTERO_ITEM CSL_CITATION {"citationID":"mTap6uie","properties":{"formattedCitation":"[31]","plainCitation":"[31]","noteIndex":0},"citationItems":[{"id":1051,"uris":["http://zotero.org/users/7006471/items/B63VMEHH"],"itemData":{"id":1051,"type":"webpage","title":"XGBoost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94BA4" w:rsidRPr="00EE600E">
        <w:rPr>
          <w:rFonts w:eastAsia="MS Gothic"/>
          <w:lang w:val="es-ES"/>
        </w:rPr>
        <w:fldChar w:fldCharType="separate"/>
      </w:r>
      <w:r w:rsidR="005E4DF7">
        <w:rPr>
          <w:rFonts w:eastAsia="MS Gothic"/>
          <w:noProof/>
          <w:lang w:val="es-ES"/>
        </w:rPr>
        <w:t>[31]</w:t>
      </w:r>
      <w:r w:rsidR="00D94BA4" w:rsidRPr="00EE600E">
        <w:rPr>
          <w:rFonts w:eastAsia="MS Gothic"/>
          <w:lang w:val="es-ES"/>
        </w:rPr>
        <w:fldChar w:fldCharType="end"/>
      </w:r>
      <w:r w:rsidR="00B31DA2" w:rsidRPr="00EE600E">
        <w:rPr>
          <w:lang w:val="es-ES"/>
        </w:rPr>
        <w:t>. Además, es altamente eficiente en términos computacionales, lo que lo hace adecuado para conjuntos de datos grandes y complejos</w:t>
      </w:r>
      <w:r w:rsidR="00D318B2" w:rsidRPr="00EE600E">
        <w:rPr>
          <w:rFonts w:eastAsia="MS Gothic"/>
          <w:lang w:val="es-ES"/>
        </w:rPr>
        <w:t xml:space="preserve">, siendo posible aplicarlo a un amplio abanico de situaciones clínicas </w:t>
      </w:r>
      <w:r w:rsidR="00D318B2" w:rsidRPr="00EE600E">
        <w:rPr>
          <w:rFonts w:eastAsia="MS Gothic"/>
          <w:lang w:val="es-ES"/>
        </w:rPr>
        <w:fldChar w:fldCharType="begin"/>
      </w:r>
      <w:r w:rsidR="005E4DF7">
        <w:rPr>
          <w:rFonts w:eastAsia="MS Gothic"/>
          <w:lang w:val="es-ES"/>
        </w:rPr>
        <w:instrText xml:space="preserve"> ADDIN ZOTERO_ITEM CSL_CITATION {"citationID":"3JnLqPFK","properties":{"formattedCitation":"[32], [33]","plainCitation":"[32], [33]","noteIndex":0},"citationItems":[{"id":1048,"uris":["http://zotero.org/users/7006471/items/NXKBUHZU"],"itemData":{"id":1048,"type":"article-journal","abstract":"Lung cancer is a malignant tumour, and early diagnosis has been shown to improve the survival rate of lung cancer patients. In this study, we assessed the use of plasma metabolites as biomarkers for lung cancer diagnosis. In this work, we used a novel interdisciplinary mechanism, applied for the first time to lung cancer, to detect biomarkers for early lung cancer diagnosis by combining metabolomics and machine learning approaches.","container-title":"BMC Medical Informatics and Decision Making","DOI":"10.1186/s12911-023-02171-x","ISSN":"1472-6947","issue":"1","journalAbbreviation":"BMC Medical Informatics and Decision Making","page":"107","source":"BioMed Central","title":"Construction of the XGBoost model for early lung cancer prediction based on metabolic indices","volume":"23","author":[{"family":"Guan","given":"Xiuliang"},{"family":"Du","given":"Yue"},{"family":"Ma","given":"Rufei"},{"family":"Teng","given":"Nan"},{"family":"Ou","given":"Shu"},{"family":"Zhao","given":"Hui"},{"family":"Li","given":"Xiaofeng"}],"issued":{"date-parts":[["2023",6,13]]}}},{"id":1045,"uris":["http://zotero.org/users/7006471/items/6FULSJ7C"],"itemData":{"id":1045,"type":"article-journal","abstract":"We wanted to assess if “Explainable AI” in the form of extreme gradient boosting\n(XGBoost) could outperform traditional logistic regression in predicting\nmyocardial infarction (MI) in a large cohort. Two machine learning methods,\nXGBoost and logistic regression, were compared in predicting risk of MI. The UK\nBiobank is a population-based prospective cohort including 502 506 volunteers\nwith active consent, aged 40 to 69 years at recruitment from 2006 to 2010. These\nsubjects were followed until end of 2019 and the primary outcome was myocardial\ninfarction. Both models were trained using 90% of the cohort. The remaining 10%\nwas used as a test set. Both models were equally precise, but the regression\nmodel classified more of the healthy class correctly. XGBoost was more accurate\nin identifying individuals who later suffered a myocardial infarction. Receiver\noperator characteristic (ROC) scores are class size invariant. In this metric\nXGBoost outperformed the logistic regression model, with ROC scores of 0.86\n(accuracy 0.75 (CI ±0.00379) and 0.77 (accuracy 0.77 (CI ± 0.00369)\nrespectively. Secondly, we demonstrate how SHAPley values can be used to\nvisualize and interpret the predictions made by XGBoost models, both for the\ncohort test set and for individuals. The XGBoost machine learning model shows\nvery promising results in evaluating risk of MI in a large and diverse\npopulation. This model can be used, and visualized, both for individual\nassessments and in larger cohorts. The predictions made by the XGBoost models,\npoints toward a future where “Explainable AI” may help to bridge the gap between\nmedicine and data science.","container-title":"Clinical Medicine Insights. Cardiology","DOI":"10.1177/11795468221133611","ISSN":"1179-5468","journalAbbreviation":"Clin Med Insights Cardiol","note":"PMID: 36386405\nPMCID: PMC9647306","page":"11795468221133611","source":"PubMed Central","title":"XGBoost, A Novel Explainable AI Technique, in the Prediction of Myocardial Infarction: A UK Biobank Cohort Study","title-short":"XGBoost, A Novel Explainable AI Technique, in the Prediction of Myocardial Infarction","volume":"16","author":[{"family":"Moore","given":"Alexander"},{"family":"Bell","given":"Max"}],"issued":{"date-parts":[["2022",11,8]]}}}],"schema":"https://github.com/citation-style-language/schema/raw/master/csl-citation.json"}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[32], [33]</w:t>
      </w:r>
      <w:r w:rsidR="00D318B2" w:rsidRPr="00EE600E">
        <w:rPr>
          <w:rFonts w:eastAsia="MS Gothic"/>
          <w:lang w:val="es-ES"/>
        </w:rPr>
        <w:fldChar w:fldCharType="end"/>
      </w:r>
      <w:r w:rsidR="00D318B2" w:rsidRPr="00EE600E">
        <w:rPr>
          <w:rFonts w:eastAsia="MS Gothic"/>
          <w:lang w:val="es-ES"/>
        </w:rPr>
        <w:t xml:space="preserve">, incluyendo la enfermedad por COVID-19 </w:t>
      </w:r>
      <w:r w:rsidR="00D318B2" w:rsidRPr="00EE600E">
        <w:rPr>
          <w:rFonts w:eastAsia="MS Gothic"/>
          <w:lang w:val="es-ES"/>
        </w:rPr>
        <w:fldChar w:fldCharType="begin"/>
      </w:r>
      <w:r w:rsidR="005E4DF7">
        <w:rPr>
          <w:rFonts w:eastAsia="MS Gothic"/>
          <w:lang w:val="es-ES"/>
        </w:rPr>
        <w:instrText xml:space="preserve"> ADDIN ZOTERO_ITEM CSL_CITATION {"citationID":"grEYwma4","properties":{"formattedCitation":"[34]","plainCitation":"[34]","noteIndex":0},"citationItems":[{"id":592,"uris":["http://zotero.org/users/7006471/items/BVPBER6U"],"itemData":{"id":592,"type":"article-journal","abstract":"&lt;sec&gt;&lt;title&gt;Background and Aims&lt;/title&gt;&lt;p&gt;The aim of this study was to apply machine learning models and a nomogram to differentiate critically ill from non-critically ill COVID-19 pneumonia patients.&lt;/p&gt;&lt;/sec&gt;&lt;sec&gt;&lt;title&gt;Methods&lt;/title&gt;&lt;p&gt;Clinical symptoms and signs, laboratory parameters, cytokine profile, and immune cellular data of 63 COVID-19 pneumonia patients were retrospectively reviewed. Outcomes were followed up until Mar 12, 2020. A logistic regression function (LR model), Random Forest, and XGBoost models were developed. The performance of these models was measured by area under receiver operating characteristic curve (AUC) analysis.&lt;/p&gt;&lt;/sec&gt;&lt;sec&gt;&lt;title&gt;Results&lt;/title&gt;&lt;p&gt;Univariate analysis revealed that there was a difference between critically and non-critically ill patients with respect to levels of interleukin-6, interleukin-10, T cells, CD4&lt;sup&gt;+&lt;/sup&gt; T, and CD8&lt;sup&gt;+&lt;/sup&gt; T cells. Interleukin-10 with an AUC of 0.86 was most useful predictor of critically ill patients with COVID-19 pneumonia. Ten variables (respiratory rate, neutrophil counts, aspartate transaminase, albumin, serum procalcitonin, D-dimer and B-type natriuretic peptide, CD4&lt;sup&gt;+&lt;/sup&gt; T cells, interleukin-6 and interleukin-10) were used as candidate predictors for LR model, Random Forest (RF) and XGBoost model application. The coefficients from LR model were utilized to build a nomogram. RF and XGBoost methods suggested that Interleukin-10 and interleukin-6 were the most important variables for severity of illness prediction. The mean AUC for LR, RF, and XGBoost model were 0.91, 0.89, and 0.93 respectively (in two-fold cross-validation). Individualized prediction by XGBoost model was explained by local interpretable model-agnostic explanations (LIME) plot.&lt;/p&gt;&lt;/sec&gt;&lt;sec&gt;&lt;title&gt;Conclusions&lt;/title&gt;&lt;p&gt;XGBoost exhibited the highest discriminatory performance for prediction of critically ill patients with COVID-19 pneumonia. It is inferred that the nomogram and visualized interpretation with LIME plot could be useful in the clinical setting. Additionally, interleukin-10 could serve as a useful predictor of critically ill patients with COVID-19 pneumonia.&lt;/p&gt;&lt;/sec&gt;","container-title":"Frontiers in Cellular and Infection Microbiology","DOI":"10.3389/fcimb.2022.819267","ISSN":"2235-2988","journalAbbreviation":"Front. Cell. Infect. Microbiol.","language":"English","note":"publisher: Frontiers","source":"Frontiers","title":"A Comparison of XGBoost, Random Forest, and Nomograph for the Prediction of Disease Severity in Patients With COVID-19 Pneumonia: Implications of Cytokine and Immune Cell Profile","title-short":"A Comparison of XGBoost, Random Forest, and Nomograph for the Prediction of Disease Severity in Patients With COVID-19 Pneumonia","URL":"https://www.frontiersin.org/journals/cellular-and-infection-microbiology/articles/10.3389/fcimb.2022.819267/full","volume":"12","author":[{"family":"Hong","given":"Wandong"},{"family":"Zhou","given":"Xiaoying"},{"family":"Jin","given":"Shengchun"},{"family":"Lu","given":"Yajing"},{"family":"Pan","given":"Jingyi"},{"family":"Lin","given":"Qingyi"},{"family":"Yang","given":"Shaopeng"},{"family":"Xu","given":"Tingting"},{"family":"Basharat","given":"Zarrin"},{"family":"Zippi","given":"Maddalena"},{"family":"Fiorino","given":"Sirio"},{"family":"Tsukanov","given":"Vladislav"},{"family":"Stock","given":"Simon"},{"family":"Grottesi","given":"Alfonso"},{"family":"Chen","given":"Qin"},{"family":"Pan","given":"Jingye"}],"accessed":{"date-parts":[["2024",10,12]]},"issued":{"date-parts":[["2022",4,12]]}}}],"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[34]</w:t>
      </w:r>
      <w:r w:rsidR="00D318B2" w:rsidRPr="00EE600E">
        <w:rPr>
          <w:rFonts w:eastAsia="MS Gothic"/>
          <w:lang w:val="es-ES"/>
        </w:rPr>
        <w:fldChar w:fldCharType="end"/>
      </w:r>
      <w:r w:rsidR="00B31DA2" w:rsidRPr="00EE600E">
        <w:rPr>
          <w:lang w:val="es-ES"/>
        </w:rPr>
        <w:t>.</w:t>
      </w:r>
      <w:bookmarkStart w:id="285" w:name="_Toc186096564"/>
      <w:bookmarkEnd w:id="283"/>
      <w:r w:rsidR="00D318B2" w:rsidRPr="00EE600E">
        <w:rPr>
          <w:lang w:val="es-ES"/>
        </w:rPr>
        <w:t xml:space="preserve"> </w:t>
      </w:r>
      <w:r w:rsidR="00B31DA2" w:rsidRPr="00EE600E">
        <w:rPr>
          <w:lang w:val="es-ES"/>
        </w:rPr>
        <w:t>XGBoost ofrece varias ventajas en el análisis de datos clínicos y neuropsicológicos. Primero, incorpora técnicas de regularización, como L1 (Lasso) y L2 (Ridge), para minimizar el impacto de variables irrelevantes y mejorar la interpretabilidad del modelo. Segundo, su capacidad para manejar valores faltantes y tratar relaciones no lineales lo convierte en una opción ideal para los estudios sobre COVID persistente, donde la heterogeneidad y la complejidad de los datos son desafíos comunes</w:t>
      </w:r>
      <w:r w:rsidR="00D318B2" w:rsidRPr="00EE600E">
        <w:rPr>
          <w:rFonts w:eastAsia="MS Gothic"/>
          <w:lang w:val="es-ES"/>
        </w:rPr>
        <w:t xml:space="preserve"> </w:t>
      </w:r>
      <w:bookmarkStart w:id="286" w:name="OLE_LINK17"/>
      <w:r w:rsidR="00D318B2" w:rsidRPr="00EE600E">
        <w:rPr>
          <w:rFonts w:eastAsia="MS Gothic"/>
          <w:lang w:val="es-ES"/>
        </w:rPr>
        <w:fldChar w:fldCharType="begin"/>
      </w:r>
      <w:r w:rsidR="005E4DF7">
        <w:rPr>
          <w:rFonts w:eastAsia="MS Gothic"/>
          <w:lang w:val="es-ES"/>
        </w:rPr>
        <w:instrText xml:space="preserve"> ADDIN ZOTERO_ITEM CSL_CITATION {"citationID":"T5Y1lsQq","properties":{"formattedCitation":"[31]","plainCitation":"[31]","noteIndex":0},"citationItems":[{"id":1051,"uris":["http://zotero.org/users/7006471/items/B63VMEHH"],"itemData":{"id":1051,"type":"webpage","title":"XGBoost | Proceedings of the 22nd ACM SIGKDD International Conference on Knowledge Discovery and Data Mining","URL":"https://dl.acm.org/doi/10.1145/2939672.2939785","accessed":{"date-parts":[["2024",12,26]]}}}],"schema":"https://github.com/citation-style-language/schema/raw/master/csl-citation.json"} </w:instrText>
      </w:r>
      <w:r w:rsidR="00D318B2" w:rsidRPr="00EE600E">
        <w:rPr>
          <w:rFonts w:eastAsia="MS Gothic"/>
          <w:lang w:val="es-ES"/>
        </w:rPr>
        <w:fldChar w:fldCharType="separate"/>
      </w:r>
      <w:r w:rsidR="005E4DF7">
        <w:rPr>
          <w:rFonts w:eastAsia="MS Gothic"/>
          <w:noProof/>
          <w:lang w:val="es-ES"/>
        </w:rPr>
        <w:t>[31]</w:t>
      </w:r>
      <w:r w:rsidR="00D318B2" w:rsidRPr="00EE600E">
        <w:rPr>
          <w:rFonts w:eastAsia="MS Gothic"/>
          <w:lang w:val="es-ES"/>
        </w:rPr>
        <w:fldChar w:fldCharType="end"/>
      </w:r>
      <w:bookmarkEnd w:id="286"/>
      <w:r w:rsidR="00B31DA2" w:rsidRPr="00EE600E">
        <w:rPr>
          <w:lang w:val="es-ES"/>
        </w:rPr>
        <w:t>.</w:t>
      </w:r>
      <w:bookmarkEnd w:id="280"/>
      <w:bookmarkEnd w:id="285"/>
    </w:p>
    <w:p w14:paraId="7BD7CAFA" w14:textId="438C861D" w:rsidR="00987574" w:rsidRPr="00EE600E" w:rsidRDefault="00694106" w:rsidP="00694106">
      <w:pPr>
        <w:spacing w:after="120" w:line="240" w:lineRule="auto"/>
        <w:ind w:left="0" w:hanging="2"/>
        <w:rPr>
          <w:lang w:val="es-ES"/>
        </w:rPr>
        <w:sectPr w:rsidR="00987574" w:rsidRPr="00EE600E" w:rsidSect="00570252">
          <w:pgSz w:w="11907" w:h="16840"/>
          <w:pgMar w:top="1418" w:right="1701" w:bottom="1418" w:left="1701" w:header="709" w:footer="709" w:gutter="0"/>
          <w:cols w:space="720"/>
          <w:titlePg/>
        </w:sectPr>
      </w:pPr>
      <w:bookmarkStart w:id="287" w:name="_Toc186200188"/>
      <w:r w:rsidRPr="00EE600E">
        <w:rPr>
          <w:lang w:val="es-ES"/>
        </w:rPr>
        <w:t xml:space="preserve">Considerando que nuestra </w:t>
      </w:r>
      <w:r w:rsidRPr="00EE600E">
        <w:rPr>
          <w:i/>
          <w:iCs/>
          <w:lang w:val="es-ES"/>
        </w:rPr>
        <w:t>hipótesis de investigación</w:t>
      </w:r>
      <w:r w:rsidRPr="00EE600E">
        <w:rPr>
          <w:lang w:val="es-ES"/>
        </w:rPr>
        <w:t xml:space="preserve"> radica en que existen síntomas</w:t>
      </w:r>
      <w:r w:rsidR="00944A5C" w:rsidRPr="00EE600E">
        <w:rPr>
          <w:lang w:val="es-ES"/>
        </w:rPr>
        <w:t xml:space="preserve"> </w:t>
      </w:r>
      <w:r w:rsidRPr="00EE600E">
        <w:rPr>
          <w:lang w:val="es-ES"/>
        </w:rPr>
        <w:t xml:space="preserve">diferenciales en </w:t>
      </w:r>
      <w:r w:rsidR="00B344B5" w:rsidRPr="00EE600E">
        <w:rPr>
          <w:lang w:val="es-ES"/>
        </w:rPr>
        <w:t>el grupo de pacientes</w:t>
      </w:r>
      <w:r w:rsidRPr="00EE600E">
        <w:rPr>
          <w:lang w:val="es-ES"/>
        </w:rPr>
        <w:t xml:space="preserve"> que sufre de PCC con afectación cognitiva cuando son comparados con una población no infectada (o </w:t>
      </w:r>
      <w:r w:rsidR="00B344B5" w:rsidRPr="00EE600E">
        <w:rPr>
          <w:lang w:val="es-ES"/>
        </w:rPr>
        <w:t xml:space="preserve">en pacientes </w:t>
      </w:r>
      <w:r w:rsidRPr="00EE600E">
        <w:rPr>
          <w:lang w:val="es-ES"/>
        </w:rPr>
        <w:t xml:space="preserve">sin PCC), consideramos que es posible el desarrollo de un instrumento </w:t>
      </w:r>
      <w:bookmarkStart w:id="288" w:name="_Toc186096567"/>
      <w:r w:rsidR="00B31DA2" w:rsidRPr="00EE600E">
        <w:rPr>
          <w:lang w:val="es-ES"/>
        </w:rPr>
        <w:t>de cribado</w:t>
      </w:r>
      <w:r w:rsidR="00B344B5" w:rsidRPr="00EE600E">
        <w:rPr>
          <w:lang w:val="es-ES"/>
        </w:rPr>
        <w:t>,</w:t>
      </w:r>
      <w:r w:rsidR="00B31DA2" w:rsidRPr="00EE600E">
        <w:rPr>
          <w:lang w:val="es-ES"/>
        </w:rPr>
        <w:t xml:space="preserve"> basado en</w:t>
      </w:r>
      <w:r w:rsidR="007461D7" w:rsidRPr="00EE600E">
        <w:rPr>
          <w:lang w:val="es-ES"/>
        </w:rPr>
        <w:t xml:space="preserve"> pruebas neurocognitivas e</w:t>
      </w:r>
      <w:r w:rsidR="00B31DA2" w:rsidRPr="00EE600E">
        <w:rPr>
          <w:lang w:val="es-ES"/>
        </w:rPr>
        <w:t xml:space="preserve"> </w:t>
      </w:r>
      <w:r w:rsidR="00E97AAD">
        <w:rPr>
          <w:lang w:val="es-ES"/>
        </w:rPr>
        <w:t>IA</w:t>
      </w:r>
      <w:r w:rsidR="00B344B5" w:rsidRPr="00EE600E">
        <w:rPr>
          <w:lang w:val="es-ES"/>
        </w:rPr>
        <w:t xml:space="preserve">, que permita </w:t>
      </w:r>
      <w:r w:rsidR="00E64D1A" w:rsidRPr="00EE600E">
        <w:rPr>
          <w:lang w:val="es-ES"/>
        </w:rPr>
        <w:t>una separación</w:t>
      </w:r>
      <w:r w:rsidR="007461D7" w:rsidRPr="00EE600E">
        <w:rPr>
          <w:lang w:val="es-ES"/>
        </w:rPr>
        <w:t xml:space="preserve"> (</w:t>
      </w:r>
      <w:r w:rsidR="00B344B5" w:rsidRPr="00EE600E">
        <w:rPr>
          <w:lang w:val="es-ES"/>
        </w:rPr>
        <w:t>clasificación</w:t>
      </w:r>
      <w:r w:rsidR="007461D7" w:rsidRPr="00EE600E">
        <w:rPr>
          <w:lang w:val="es-ES"/>
        </w:rPr>
        <w:t>)</w:t>
      </w:r>
      <w:r w:rsidR="00B344B5" w:rsidRPr="00EE600E">
        <w:rPr>
          <w:lang w:val="es-ES"/>
        </w:rPr>
        <w:t xml:space="preserve"> de </w:t>
      </w:r>
      <w:r w:rsidR="00E64D1A" w:rsidRPr="00EE600E">
        <w:rPr>
          <w:lang w:val="es-ES"/>
        </w:rPr>
        <w:t>ambos</w:t>
      </w:r>
      <w:r w:rsidR="00B344B5" w:rsidRPr="00EE600E">
        <w:rPr>
          <w:lang w:val="es-ES"/>
        </w:rPr>
        <w:t xml:space="preserve"> grupo</w:t>
      </w:r>
      <w:r w:rsidR="00E64D1A" w:rsidRPr="00EE600E">
        <w:rPr>
          <w:lang w:val="es-ES"/>
        </w:rPr>
        <w:t>s</w:t>
      </w:r>
      <w:r w:rsidR="00B344B5" w:rsidRPr="00EE600E">
        <w:rPr>
          <w:lang w:val="es-ES"/>
        </w:rPr>
        <w:t xml:space="preserve"> de pacientes</w:t>
      </w:r>
      <w:r w:rsidRPr="00EE600E">
        <w:rPr>
          <w:lang w:val="es-ES"/>
        </w:rPr>
        <w:t xml:space="preserve">. Al </w:t>
      </w:r>
      <w:r w:rsidR="00B31DA2" w:rsidRPr="00EE600E">
        <w:rPr>
          <w:lang w:val="es-ES"/>
        </w:rPr>
        <w:t xml:space="preserve">combinar el poder predictivo de modelos </w:t>
      </w:r>
      <w:r w:rsidR="00D94BA4" w:rsidRPr="00EE600E">
        <w:rPr>
          <w:lang w:val="es-ES"/>
        </w:rPr>
        <w:t xml:space="preserve">de </w:t>
      </w:r>
      <w:r w:rsidR="00E97AAD">
        <w:rPr>
          <w:lang w:val="es-ES"/>
        </w:rPr>
        <w:t>IA</w:t>
      </w:r>
      <w:r w:rsidR="00B31DA2" w:rsidRPr="00EE600E">
        <w:rPr>
          <w:lang w:val="es-ES"/>
        </w:rPr>
        <w:t xml:space="preserve"> con datos neuropsicológicos validados, </w:t>
      </w:r>
      <w:r w:rsidR="00D94BA4" w:rsidRPr="00EE600E">
        <w:rPr>
          <w:lang w:val="es-ES"/>
        </w:rPr>
        <w:t xml:space="preserve">en </w:t>
      </w:r>
      <w:r w:rsidR="00B31DA2" w:rsidRPr="00EE600E">
        <w:rPr>
          <w:lang w:val="es-ES"/>
        </w:rPr>
        <w:t>este trabajo busca</w:t>
      </w:r>
      <w:r w:rsidR="00D94BA4" w:rsidRPr="00EE600E">
        <w:rPr>
          <w:lang w:val="es-ES"/>
        </w:rPr>
        <w:t>mos</w:t>
      </w:r>
      <w:r w:rsidR="00B31DA2" w:rsidRPr="00EE600E">
        <w:rPr>
          <w:lang w:val="es-ES"/>
        </w:rPr>
        <w:t xml:space="preserve"> ofrecer una solución escalable, precisa y accesible para la detección temprana de esta condición</w:t>
      </w:r>
      <w:r w:rsidR="00D318B2" w:rsidRPr="00EE600E">
        <w:rPr>
          <w:lang w:val="es-ES"/>
        </w:rPr>
        <w:t xml:space="preserve">, </w:t>
      </w:r>
      <w:r w:rsidR="00987574" w:rsidRPr="00EE600E">
        <w:rPr>
          <w:lang w:val="es-ES"/>
        </w:rPr>
        <w:t xml:space="preserve">siendo </w:t>
      </w:r>
      <w:bookmarkStart w:id="289" w:name="_Toc186096546"/>
      <w:bookmarkEnd w:id="288"/>
      <w:r w:rsidR="00987574" w:rsidRPr="00EE600E">
        <w:rPr>
          <w:lang w:val="es-ES"/>
        </w:rPr>
        <w:t>de particular relevancia para la</w:t>
      </w:r>
      <w:r w:rsidR="00A12807" w:rsidRPr="00EE600E">
        <w:rPr>
          <w:lang w:val="es-ES"/>
        </w:rPr>
        <w:t xml:space="preserve"> atención primaria, donde los recursos son limitados.</w:t>
      </w:r>
      <w:bookmarkStart w:id="290" w:name="_Toc186096548"/>
      <w:bookmarkEnd w:id="289"/>
      <w:r w:rsidR="00987574" w:rsidRPr="00EE600E">
        <w:rPr>
          <w:lang w:val="es-ES"/>
        </w:rPr>
        <w:t xml:space="preserve"> </w:t>
      </w:r>
      <w:r w:rsidR="00A12807" w:rsidRPr="00EE600E">
        <w:rPr>
          <w:lang w:val="es-ES"/>
        </w:rPr>
        <w:t>E</w:t>
      </w:r>
      <w:r w:rsidR="00855202" w:rsidRPr="00EE600E">
        <w:rPr>
          <w:lang w:val="es-ES"/>
        </w:rPr>
        <w:t>n definitiva, e</w:t>
      </w:r>
      <w:r w:rsidR="00A12807" w:rsidRPr="00EE600E">
        <w:rPr>
          <w:lang w:val="es-ES"/>
        </w:rPr>
        <w:t>ste trabajo se centra en la creación de un instrumento de cribado que no solo facilite el diagnóstico de</w:t>
      </w:r>
      <w:r w:rsidR="00987574" w:rsidRPr="00EE600E">
        <w:rPr>
          <w:lang w:val="es-ES"/>
        </w:rPr>
        <w:t xml:space="preserve"> </w:t>
      </w:r>
      <w:r w:rsidR="00A12807" w:rsidRPr="00EE600E">
        <w:rPr>
          <w:lang w:val="es-ES"/>
        </w:rPr>
        <w:t>l</w:t>
      </w:r>
      <w:r w:rsidR="00987574" w:rsidRPr="00EE600E">
        <w:rPr>
          <w:lang w:val="es-ES"/>
        </w:rPr>
        <w:t>a</w:t>
      </w:r>
      <w:r w:rsidR="00A12807" w:rsidRPr="00EE600E">
        <w:rPr>
          <w:lang w:val="es-ES"/>
        </w:rPr>
        <w:t xml:space="preserve"> COVID persistente</w:t>
      </w:r>
      <w:r w:rsidR="00987574" w:rsidRPr="00EE600E">
        <w:rPr>
          <w:lang w:val="es-ES"/>
        </w:rPr>
        <w:t xml:space="preserve"> con afectación cognitiva</w:t>
      </w:r>
      <w:r w:rsidR="00A12807" w:rsidRPr="00EE600E">
        <w:rPr>
          <w:lang w:val="es-ES"/>
        </w:rPr>
        <w:t xml:space="preserve">, sino que también </w:t>
      </w:r>
      <w:r w:rsidR="00987574" w:rsidRPr="00EE600E">
        <w:rPr>
          <w:lang w:val="es-ES"/>
        </w:rPr>
        <w:t>permita generar</w:t>
      </w:r>
      <w:r w:rsidR="00A12807" w:rsidRPr="00EE600E">
        <w:rPr>
          <w:lang w:val="es-ES"/>
        </w:rPr>
        <w:t xml:space="preserve"> un enfoque accesible para la atención clínica</w:t>
      </w:r>
      <w:bookmarkStart w:id="291" w:name="_Toc186096549"/>
      <w:bookmarkEnd w:id="290"/>
      <w:r w:rsidR="00987574" w:rsidRPr="00EE600E">
        <w:rPr>
          <w:lang w:val="es-ES"/>
        </w:rPr>
        <w:t xml:space="preserve"> permitiendo </w:t>
      </w:r>
      <w:r w:rsidR="00A12807" w:rsidRPr="00EE600E">
        <w:rPr>
          <w:lang w:val="es-ES"/>
        </w:rPr>
        <w:t xml:space="preserve">diagnósticos más tempranos y personalizados, </w:t>
      </w:r>
      <w:r w:rsidR="00987574" w:rsidRPr="00EE600E">
        <w:rPr>
          <w:lang w:val="es-ES"/>
        </w:rPr>
        <w:t>reduciendo</w:t>
      </w:r>
      <w:r w:rsidR="00A12807" w:rsidRPr="00EE600E">
        <w:rPr>
          <w:lang w:val="es-ES"/>
        </w:rPr>
        <w:t xml:space="preserve"> la carga sobre los sistemas de salud y mejora</w:t>
      </w:r>
      <w:r w:rsidR="00987574" w:rsidRPr="00EE600E">
        <w:rPr>
          <w:lang w:val="es-ES"/>
        </w:rPr>
        <w:t>ndo</w:t>
      </w:r>
      <w:r w:rsidR="00A12807" w:rsidRPr="00EE600E">
        <w:rPr>
          <w:lang w:val="es-ES"/>
        </w:rPr>
        <w:t xml:space="preserve"> la calidad de vida de </w:t>
      </w:r>
      <w:r w:rsidR="00987574" w:rsidRPr="00EE600E">
        <w:rPr>
          <w:lang w:val="es-ES"/>
        </w:rPr>
        <w:t>quienes sufren de esta condición</w:t>
      </w:r>
      <w:r w:rsidR="00A12807" w:rsidRPr="00EE600E">
        <w:rPr>
          <w:lang w:val="es-ES"/>
        </w:rPr>
        <w:t>.</w:t>
      </w:r>
      <w:bookmarkEnd w:id="287"/>
      <w:bookmarkEnd w:id="291"/>
    </w:p>
    <w:p w14:paraId="54B1D9FE" w14:textId="77777777" w:rsidR="00A12807" w:rsidRPr="00EE600E" w:rsidRDefault="00A12807" w:rsidP="0069695D">
      <w:pPr>
        <w:spacing w:after="120" w:line="240" w:lineRule="auto"/>
        <w:ind w:left="0" w:hanging="2"/>
        <w:rPr>
          <w:lang w:val="es-ES"/>
        </w:rPr>
      </w:pPr>
    </w:p>
    <w:p w14:paraId="0C18EF0A" w14:textId="74CE4AAE" w:rsidR="004C6E8E" w:rsidRPr="00EE600E" w:rsidRDefault="00C7175D">
      <w:pPr>
        <w:pStyle w:val="Ttol1"/>
        <w:numPr>
          <w:ilvl w:val="0"/>
          <w:numId w:val="5"/>
        </w:numPr>
        <w:ind w:left="2" w:hanging="4"/>
        <w:rPr>
          <w:lang w:val="es-ES"/>
        </w:rPr>
      </w:pPr>
      <w:bookmarkStart w:id="292" w:name="_Toc186096572"/>
      <w:bookmarkStart w:id="293" w:name="_Toc186200189"/>
      <w:bookmarkStart w:id="294" w:name="_Toc186200529"/>
      <w:bookmarkStart w:id="295" w:name="_Toc186545173"/>
      <w:r w:rsidRPr="00EE600E">
        <w:rPr>
          <w:lang w:val="es-ES"/>
        </w:rPr>
        <w:t>Materiales y métodos</w:t>
      </w:r>
      <w:bookmarkEnd w:id="292"/>
      <w:bookmarkEnd w:id="293"/>
      <w:bookmarkEnd w:id="294"/>
      <w:bookmarkEnd w:id="295"/>
    </w:p>
    <w:p w14:paraId="433464ED" w14:textId="77777777" w:rsidR="00404E87" w:rsidRPr="00EE600E" w:rsidRDefault="00404E87" w:rsidP="005C6BF7">
      <w:pPr>
        <w:ind w:left="0" w:hanging="2"/>
        <w:rPr>
          <w:lang w:val="es-ES"/>
        </w:rPr>
      </w:pPr>
      <w:bookmarkStart w:id="296" w:name="_Toc186200194"/>
      <w:bookmarkStart w:id="297" w:name="_Toc186096581"/>
      <w:bookmarkStart w:id="298" w:name="_Hlk186197064"/>
    </w:p>
    <w:p w14:paraId="12BED2ED" w14:textId="2DD0ED82" w:rsidR="005C6BF7" w:rsidRPr="00EE600E" w:rsidRDefault="005C6BF7" w:rsidP="005C6BF7">
      <w:pPr>
        <w:ind w:left="0" w:hanging="2"/>
        <w:rPr>
          <w:lang w:val="es-ES"/>
        </w:rPr>
      </w:pPr>
      <w:r w:rsidRPr="00EE600E">
        <w:rPr>
          <w:lang w:val="es-ES"/>
        </w:rPr>
        <w:t>Este proyecto busca el desarrollo de un instrumento de cribado breve para detectar casos de COVID persistente con afectación neuropsicológica, integrando datos neuropsicológicos y variables sociodemográficas mediante técnicas de aprendizaje automático.</w:t>
      </w:r>
      <w:bookmarkEnd w:id="296"/>
      <w:r w:rsidRPr="00EE600E">
        <w:rPr>
          <w:lang w:val="es-ES"/>
        </w:rPr>
        <w:t xml:space="preserve"> </w:t>
      </w:r>
      <w:bookmarkEnd w:id="297"/>
      <w:r w:rsidR="002E1770" w:rsidRPr="00EE600E">
        <w:rPr>
          <w:lang w:val="es-ES"/>
        </w:rPr>
        <w:t>Para ello, se han utilizado y aplicado los materiales y métodos que se describen en este capítulo.</w:t>
      </w:r>
    </w:p>
    <w:p w14:paraId="483A46AC" w14:textId="77777777" w:rsidR="00407ACD" w:rsidRPr="00EE600E" w:rsidRDefault="00407ACD" w:rsidP="005C6BF7">
      <w:pPr>
        <w:ind w:left="0" w:hanging="2"/>
        <w:rPr>
          <w:i/>
          <w:iCs/>
          <w:lang w:val="es-ES"/>
        </w:rPr>
      </w:pPr>
    </w:p>
    <w:p w14:paraId="23778400" w14:textId="47EA4E1D" w:rsidR="00B95339" w:rsidRPr="00C77BDA" w:rsidRDefault="00B95339" w:rsidP="00B95339">
      <w:pPr>
        <w:ind w:left="0" w:hanging="2"/>
        <w:rPr>
          <w:i/>
          <w:iCs/>
          <w:lang w:val="es-ES"/>
        </w:rPr>
      </w:pPr>
      <w:bookmarkStart w:id="299" w:name="_Toc186096604"/>
      <w:bookmarkStart w:id="300" w:name="_Toc186200252"/>
      <w:bookmarkEnd w:id="298"/>
      <w:r w:rsidRPr="00C77BDA">
        <w:rPr>
          <w:i/>
          <w:iCs/>
          <w:lang w:val="es-ES"/>
        </w:rPr>
        <w:t>3.</w:t>
      </w:r>
      <w:r w:rsidR="00404E87" w:rsidRPr="00C77BDA">
        <w:rPr>
          <w:i/>
          <w:iCs/>
          <w:lang w:val="es-ES"/>
        </w:rPr>
        <w:t>1</w:t>
      </w:r>
      <w:r w:rsidRPr="00C77BDA">
        <w:rPr>
          <w:i/>
          <w:iCs/>
          <w:lang w:val="es-ES"/>
        </w:rPr>
        <w:t xml:space="preserve">) </w:t>
      </w:r>
      <w:bookmarkEnd w:id="299"/>
      <w:r w:rsidRPr="00C77BDA">
        <w:rPr>
          <w:i/>
          <w:iCs/>
          <w:lang w:val="es-ES"/>
        </w:rPr>
        <w:t>Diseño del estudio y participantes.</w:t>
      </w:r>
      <w:bookmarkEnd w:id="300"/>
    </w:p>
    <w:p w14:paraId="4C88B0C5" w14:textId="0D9C05F3" w:rsidR="00D5373A" w:rsidRPr="00EE600E" w:rsidRDefault="00404E87" w:rsidP="00D5373A">
      <w:pPr>
        <w:ind w:left="0" w:hanging="2"/>
        <w:rPr>
          <w:lang w:val="es-ES"/>
        </w:rPr>
      </w:pPr>
      <w:bookmarkStart w:id="301" w:name="_Toc186200253"/>
      <w:bookmarkStart w:id="302" w:name="_Toc186096605"/>
      <w:r w:rsidRPr="00C77BDA">
        <w:rPr>
          <w:lang w:val="es-ES"/>
        </w:rPr>
        <w:t>Se incluyeron</w:t>
      </w:r>
      <w:r w:rsidR="00D5373A" w:rsidRPr="00C77BDA">
        <w:rPr>
          <w:lang w:val="es-ES"/>
        </w:rPr>
        <w:t xml:space="preserve"> personas mayores de 25 años </w:t>
      </w:r>
      <w:r w:rsidRPr="00C77BDA">
        <w:rPr>
          <w:lang w:val="es-ES"/>
        </w:rPr>
        <w:t>atendidas</w:t>
      </w:r>
      <w:r w:rsidR="00D5373A" w:rsidRPr="00C77BDA">
        <w:rPr>
          <w:lang w:val="es-ES"/>
        </w:rPr>
        <w:t xml:space="preserve"> en centros de atención primaria de Cataluña (centros de atención primaria en el área metropolitana norte de Barcelona y en el Hospital Universitario Germans Trias I Pujol)</w:t>
      </w:r>
      <w:r w:rsidR="002F73E3" w:rsidRPr="00C77BDA">
        <w:rPr>
          <w:lang w:val="es-ES"/>
        </w:rPr>
        <w:t xml:space="preserve">. Los criterios de inclusión fueron los siguientes </w:t>
      </w:r>
      <w:r w:rsidR="002F73E3" w:rsidRPr="00C77BDA">
        <w:rPr>
          <w:lang w:val="es-ES"/>
        </w:rPr>
        <w:fldChar w:fldCharType="begin"/>
      </w:r>
      <w:r w:rsidR="005E4DF7">
        <w:rPr>
          <w:lang w:val="es-ES"/>
        </w:rPr>
        <w:instrText xml:space="preserve"> ADDIN ZOTERO_ITEM CSL_CITATION {"citationID":"aGMR1112","properties":{"formattedCitation":"[11]","plainCitation":"[11]","noteIndex":0},"citationItems":[{"id":965,"uris":["http://zotero.org/users/7006471/items/6P8PR9PT"],"itemData":{"id":965,"type":"article-journal","abstract":"The diagnosis of the post-COVID condition is usually achieved by excluding other diseases; however, cognitive changes are often found in the post-COVID disorder. Therefore, monitoring and treating the recovery from the post-COVID condition is necessary to establish biomarkers to guide the diagnosis of symptoms, including cognitive impairment. Our study employs a prospected cohort and nested case-control design with mixed methods, including statistical analyses, interviews, and focus groups. Our main aim is to identify biomarkers (functional and structural neural changes, inflammatory and immune status, vascular and vestibular signs and symptoms) easily applied in primary care to detect cognitive changes in post-COVID cases. The results will open up a new line of research to inform diagnostic and therapeutic decisions with special considerations for cognitive impairment in the post-COVID condition.","container-title":"Vaccines","DOI":"10.3390/vaccines10060849","ISSN":"2076-393X","issue":"6","journalAbbreviation":"Vaccines (Basel)","language":"eng","note":"PMID: 35746457\nPMCID: PMC9230542","page":"849","source":"PubMed","title":"Neurocognitive Profile of the Post-COVID Condition in Adults in Catalonia-A Mixed Method Prospective Cohort and Nested Case-Control Study: Study Protocol","title-short":"Neurocognitive Profile of the Post-COVID Condition in Adults in Catalonia-A Mixed Method Prospective Cohort and Nested Case-Control Study","volume":"10","author":[{"family":"Dacosta-Aguayo","given":"Rosalia"},{"family":"Lamonja-Vicente","given":"Noemí"},{"family":"Chacón","given":"Carla"},{"family":"Carrasco-Ribelles","given":"Lucia Amalía"},{"family":"Montero-Alia","given":"Pilar"},{"family":"Costa-Garrido","given":"Anna"},{"family":"García-Sierra","given":"Rosa"},{"family":"López-Lifante","given":"Victor M."},{"family":"Moreno-Gabriel","given":"Eduard"},{"family":"Massanella","given":"Marta"},{"family":"Puig","given":"Josep"},{"family":"Muñoz-Moreno","given":"Jose A."},{"family":"Mateu","given":"Lourdes"},{"family":"Prats","given":"Anna"},{"family":"Rodríguez","given":"Carmina"},{"family":"Mataró","given":"Maria"},{"family":"Prado","given":"Julia G."},{"family":"Martínez-Cáceres","given":"Eva"},{"family":"Violán","given":"Concepción"},{"family":"Torán-Monserrat","given":"Pere"}],"issued":{"date-parts":[["2022",5,26]]}}}],"schema":"https://github.com/citation-style-language/schema/raw/master/csl-citation.json"} </w:instrText>
      </w:r>
      <w:r w:rsidR="002F73E3" w:rsidRPr="00C77BDA">
        <w:rPr>
          <w:lang w:val="es-ES"/>
        </w:rPr>
        <w:fldChar w:fldCharType="separate"/>
      </w:r>
      <w:r w:rsidR="005E4DF7">
        <w:rPr>
          <w:noProof/>
          <w:lang w:val="es-ES"/>
        </w:rPr>
        <w:t>[11]</w:t>
      </w:r>
      <w:r w:rsidR="002F73E3" w:rsidRPr="00C77BDA">
        <w:rPr>
          <w:lang w:val="es-ES"/>
        </w:rPr>
        <w:fldChar w:fldCharType="end"/>
      </w:r>
      <w:r w:rsidR="002F73E3" w:rsidRPr="00C77BDA">
        <w:rPr>
          <w:lang w:val="es-ES"/>
        </w:rPr>
        <w:t>:</w:t>
      </w:r>
      <w:bookmarkEnd w:id="301"/>
    </w:p>
    <w:p w14:paraId="6902A7B2" w14:textId="338BE20A" w:rsidR="002F73E3" w:rsidRPr="00EE600E" w:rsidRDefault="002F73E3" w:rsidP="002F73E3">
      <w:pPr>
        <w:ind w:left="0" w:hanging="2"/>
        <w:rPr>
          <w:lang w:val="es-ES"/>
        </w:rPr>
      </w:pPr>
      <w:bookmarkStart w:id="303" w:name="_Toc186200254"/>
      <w:r w:rsidRPr="00EE600E">
        <w:rPr>
          <w:i/>
          <w:iCs/>
          <w:lang w:val="es-ES"/>
        </w:rPr>
        <w:t>(a) Para el grupo de pacientes con infección por COVID y afectación neuropsicológica</w:t>
      </w:r>
      <w:r w:rsidR="00F575A5" w:rsidRPr="00EE600E">
        <w:rPr>
          <w:i/>
          <w:iCs/>
          <w:lang w:val="es-ES"/>
        </w:rPr>
        <w:t xml:space="preserve"> (PCC Cog)</w:t>
      </w:r>
      <w:r w:rsidRPr="00EE600E">
        <w:rPr>
          <w:i/>
          <w:iCs/>
          <w:lang w:val="es-ES"/>
        </w:rPr>
        <w:t>:</w:t>
      </w:r>
      <w:r w:rsidRPr="00EE600E">
        <w:rPr>
          <w:lang w:val="es-ES"/>
        </w:rPr>
        <w:t xml:space="preserve"> l</w:t>
      </w:r>
      <w:r w:rsidR="004D665F" w:rsidRPr="00EE600E">
        <w:rPr>
          <w:lang w:val="es-ES"/>
        </w:rPr>
        <w:t>as personas incluidas como</w:t>
      </w:r>
      <w:r w:rsidRPr="00EE600E">
        <w:rPr>
          <w:lang w:val="es-ES"/>
        </w:rPr>
        <w:t xml:space="preserve"> pacientes deben cumplir al menos uno de los siguientes síntomas:</w:t>
      </w:r>
      <w:bookmarkEnd w:id="303"/>
    </w:p>
    <w:p w14:paraId="25E84343" w14:textId="75308AE3" w:rsidR="002F73E3" w:rsidRPr="00EE600E" w:rsidRDefault="002F73E3" w:rsidP="002F73E3">
      <w:pPr>
        <w:ind w:leftChars="0" w:left="0" w:firstLineChars="0" w:firstLine="0"/>
        <w:rPr>
          <w:lang w:val="es-ES"/>
        </w:rPr>
      </w:pPr>
      <w:bookmarkStart w:id="304" w:name="_Toc186200255"/>
      <w:bookmarkStart w:id="305" w:name="_Hlk186385692"/>
      <w:r w:rsidRPr="00EE600E">
        <w:rPr>
          <w:lang w:val="es-ES"/>
        </w:rPr>
        <w:t>1) Presentar cualquier síntoma neurológico persistente relacionado con COVID-19 durante un período mayor a 12 semanas desde el inicio de la enfermedad, incluyendo migrañas recurrentes, anosmia, ageusia, mareos y vértigo.</w:t>
      </w:r>
      <w:bookmarkEnd w:id="304"/>
    </w:p>
    <w:p w14:paraId="5A6934E2" w14:textId="737A15BB" w:rsidR="002F73E3" w:rsidRPr="00EE600E" w:rsidRDefault="002F73E3" w:rsidP="002F73E3">
      <w:pPr>
        <w:ind w:leftChars="0" w:left="0" w:firstLineChars="0" w:firstLine="0"/>
        <w:rPr>
          <w:lang w:val="es-ES"/>
        </w:rPr>
      </w:pPr>
      <w:bookmarkStart w:id="306" w:name="_Toc186200256"/>
      <w:r w:rsidRPr="00EE600E">
        <w:rPr>
          <w:lang w:val="es-ES"/>
        </w:rPr>
        <w:t>2) Presentar cualquier síntoma neuropsicológico durante un período mayor a 12 semanas desde el inicio de la enfermedad, incluyendo la sensación subjetiva de deterioro en una o más funciones cognitivas.</w:t>
      </w:r>
      <w:bookmarkEnd w:id="306"/>
    </w:p>
    <w:p w14:paraId="111EB040" w14:textId="741B7533" w:rsidR="002F73E3" w:rsidRPr="00EE600E" w:rsidRDefault="002F73E3" w:rsidP="002F73E3">
      <w:pPr>
        <w:ind w:leftChars="0" w:left="0" w:firstLineChars="0" w:firstLine="0"/>
        <w:rPr>
          <w:lang w:val="es-ES"/>
        </w:rPr>
      </w:pPr>
      <w:bookmarkStart w:id="307" w:name="_Toc186200257"/>
      <w:r w:rsidRPr="00EE600E">
        <w:rPr>
          <w:lang w:val="es-ES"/>
        </w:rPr>
        <w:t>3) Presentar cualquier síntoma vestibular o neuropsiquiátrico persistente relacionado con COVID-19 durante un período mayor a 12 semanas desde el inicio de la enfermedad, incluyendo trastornos depresivos, ansiedad o trastorno de estrés postraumático.</w:t>
      </w:r>
      <w:bookmarkEnd w:id="307"/>
    </w:p>
    <w:p w14:paraId="615C3B2C" w14:textId="6C11D845" w:rsidR="002F73E3" w:rsidRPr="00EE600E" w:rsidRDefault="002F73E3" w:rsidP="002F73E3">
      <w:pPr>
        <w:ind w:leftChars="0" w:left="0" w:firstLineChars="0" w:firstLine="0"/>
        <w:rPr>
          <w:lang w:val="es-ES"/>
        </w:rPr>
      </w:pPr>
      <w:bookmarkStart w:id="308" w:name="_Toc186200258"/>
      <w:r w:rsidRPr="00EE600E">
        <w:rPr>
          <w:lang w:val="es-ES"/>
        </w:rPr>
        <w:t>4) Presentar dos o más síntomas de los puntos 1 y 3.</w:t>
      </w:r>
      <w:bookmarkEnd w:id="308"/>
    </w:p>
    <w:p w14:paraId="044622C4" w14:textId="729D47F1" w:rsidR="002F73E3" w:rsidRPr="00EE600E" w:rsidRDefault="002F73E3" w:rsidP="002F73E3">
      <w:pPr>
        <w:ind w:left="0" w:hanging="2"/>
        <w:rPr>
          <w:lang w:val="es-ES"/>
        </w:rPr>
      </w:pPr>
      <w:bookmarkStart w:id="309" w:name="_Toc186200259"/>
      <w:bookmarkEnd w:id="305"/>
      <w:r w:rsidRPr="00EE600E">
        <w:rPr>
          <w:i/>
          <w:iCs/>
          <w:lang w:val="es-ES"/>
        </w:rPr>
        <w:t>(b) Para el grupo de control sin infección por COVID</w:t>
      </w:r>
      <w:r w:rsidR="00F575A5" w:rsidRPr="00EE600E">
        <w:rPr>
          <w:i/>
          <w:iCs/>
          <w:lang w:val="es-ES"/>
        </w:rPr>
        <w:t xml:space="preserve"> (NoCOV)</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no deben haber estado infectados con COVID-19, demostrado mediante una prueba </w:t>
      </w:r>
      <w:bookmarkStart w:id="310" w:name="OLE_LINK51"/>
      <w:r w:rsidRPr="00EE600E">
        <w:rPr>
          <w:lang w:val="es-ES"/>
        </w:rPr>
        <w:t>Rt-PCR y serología negativas para nucleocápside</w:t>
      </w:r>
      <w:bookmarkEnd w:id="310"/>
      <w:r w:rsidRPr="00EE600E">
        <w:rPr>
          <w:lang w:val="es-ES"/>
        </w:rPr>
        <w:t>.</w:t>
      </w:r>
      <w:bookmarkEnd w:id="309"/>
    </w:p>
    <w:p w14:paraId="11B07CB7" w14:textId="61B7D885" w:rsidR="002F73E3" w:rsidRPr="00EE600E" w:rsidRDefault="002F73E3" w:rsidP="002F73E3">
      <w:pPr>
        <w:ind w:left="0" w:hanging="2"/>
        <w:rPr>
          <w:lang w:val="es-ES"/>
        </w:rPr>
      </w:pPr>
      <w:bookmarkStart w:id="311" w:name="_Toc186200260"/>
      <w:r w:rsidRPr="00EE600E">
        <w:rPr>
          <w:i/>
          <w:iCs/>
          <w:lang w:val="es-ES"/>
        </w:rPr>
        <w:t>(c) Para el grupo de control de pacientes diagnosticados con PCC pero sin afectación neurocognitiva</w:t>
      </w:r>
      <w:r w:rsidR="00F575A5" w:rsidRPr="00EE600E">
        <w:rPr>
          <w:i/>
          <w:iCs/>
          <w:lang w:val="es-ES"/>
        </w:rPr>
        <w:t xml:space="preserve"> (PCC No cog</w:t>
      </w:r>
      <w:r w:rsidR="0066665B" w:rsidRPr="00EE600E">
        <w:rPr>
          <w:i/>
          <w:iCs/>
          <w:lang w:val="es-ES"/>
        </w:rPr>
        <w:t>)</w:t>
      </w:r>
      <w:r w:rsidRPr="00EE600E">
        <w:rPr>
          <w:i/>
          <w:iCs/>
          <w:lang w:val="es-ES"/>
        </w:rPr>
        <w:t>:</w:t>
      </w:r>
      <w:r w:rsidRPr="00EE600E">
        <w:rPr>
          <w:lang w:val="es-ES"/>
        </w:rPr>
        <w:t xml:space="preserve"> </w:t>
      </w:r>
      <w:r w:rsidR="004D665F" w:rsidRPr="00EE600E">
        <w:rPr>
          <w:lang w:val="es-ES"/>
        </w:rPr>
        <w:t>quienes participen de este grupo</w:t>
      </w:r>
      <w:r w:rsidRPr="00EE600E">
        <w:rPr>
          <w:lang w:val="es-ES"/>
        </w:rPr>
        <w:t xml:space="preserve"> deben presentar algunos </w:t>
      </w:r>
      <w:bookmarkStart w:id="312" w:name="_Hlk186385551"/>
      <w:bookmarkStart w:id="313" w:name="OLE_LINK52"/>
      <w:r w:rsidRPr="00EE600E">
        <w:rPr>
          <w:lang w:val="es-ES"/>
        </w:rPr>
        <w:t>síntomas persistentes de COVID-19 pero sin déficits neurocognitivos, durante un período mayor a 12 semanas desde el inicio de la enfermedad</w:t>
      </w:r>
      <w:bookmarkEnd w:id="312"/>
      <w:r w:rsidRPr="00EE600E">
        <w:rPr>
          <w:lang w:val="es-ES"/>
        </w:rPr>
        <w:t>.</w:t>
      </w:r>
      <w:bookmarkEnd w:id="311"/>
    </w:p>
    <w:p w14:paraId="3AAD4535" w14:textId="5496D104" w:rsidR="002F73E3" w:rsidRPr="00EE600E" w:rsidRDefault="002F73E3" w:rsidP="002F73E3">
      <w:pPr>
        <w:ind w:left="0" w:hanging="2"/>
        <w:rPr>
          <w:lang w:val="es-ES"/>
        </w:rPr>
      </w:pPr>
      <w:bookmarkStart w:id="314" w:name="_Toc186200261"/>
      <w:bookmarkEnd w:id="313"/>
      <w:r w:rsidRPr="00EE600E">
        <w:rPr>
          <w:i/>
          <w:iCs/>
          <w:lang w:val="es-ES"/>
        </w:rPr>
        <w:t>(d) Para el grupo de pacientes sin PCC</w:t>
      </w:r>
      <w:r w:rsidR="00F575A5" w:rsidRPr="00EE600E">
        <w:rPr>
          <w:i/>
          <w:iCs/>
          <w:lang w:val="es-ES"/>
        </w:rPr>
        <w:t xml:space="preserve"> (NoPCC)</w:t>
      </w:r>
      <w:r w:rsidRPr="00EE600E">
        <w:rPr>
          <w:i/>
          <w:iCs/>
          <w:lang w:val="es-ES"/>
        </w:rPr>
        <w:t>:</w:t>
      </w:r>
      <w:r w:rsidRPr="00EE600E">
        <w:rPr>
          <w:lang w:val="es-ES"/>
        </w:rPr>
        <w:t xml:space="preserve"> </w:t>
      </w:r>
      <w:r w:rsidR="004D665F" w:rsidRPr="00EE600E">
        <w:rPr>
          <w:lang w:val="es-ES"/>
        </w:rPr>
        <w:t>quienes participen</w:t>
      </w:r>
      <w:r w:rsidRPr="00EE600E">
        <w:rPr>
          <w:lang w:val="es-ES"/>
        </w:rPr>
        <w:t xml:space="preserve"> deben </w:t>
      </w:r>
      <w:bookmarkStart w:id="315" w:name="_Hlk186385578"/>
      <w:r w:rsidRPr="00EE600E">
        <w:rPr>
          <w:lang w:val="es-ES"/>
        </w:rPr>
        <w:t>haberse recuperado de la infección por COVID-19, demostrado mediante una prueba Rt-PCR positiva, y no presentar síntomas persistentes de COVID-19 durante un período mayor a 12 semanas desde el inicio de la enfermedad</w:t>
      </w:r>
      <w:bookmarkEnd w:id="315"/>
      <w:r w:rsidRPr="00EE600E">
        <w:rPr>
          <w:lang w:val="es-ES"/>
        </w:rPr>
        <w:t>.</w:t>
      </w:r>
      <w:bookmarkEnd w:id="314"/>
    </w:p>
    <w:p w14:paraId="6C7395DF" w14:textId="3B038502" w:rsidR="002F73E3" w:rsidRPr="00EE600E" w:rsidRDefault="002F73E3" w:rsidP="002F73E3">
      <w:pPr>
        <w:ind w:left="0" w:hanging="2"/>
        <w:rPr>
          <w:lang w:val="es-ES"/>
        </w:rPr>
      </w:pPr>
      <w:bookmarkStart w:id="316" w:name="_Toc186200262"/>
      <w:r w:rsidRPr="00EE600E">
        <w:rPr>
          <w:lang w:val="es-ES"/>
        </w:rPr>
        <w:t>Por otra parte, los criterios de exclusión fueron:</w:t>
      </w:r>
      <w:bookmarkEnd w:id="316"/>
    </w:p>
    <w:p w14:paraId="544B13B7" w14:textId="36A2B991" w:rsidR="002F73E3" w:rsidRPr="00EE600E" w:rsidRDefault="002F73E3" w:rsidP="002F73E3">
      <w:pPr>
        <w:ind w:leftChars="0" w:left="0" w:firstLineChars="0" w:firstLine="0"/>
        <w:rPr>
          <w:lang w:val="es-ES"/>
        </w:rPr>
      </w:pPr>
      <w:bookmarkStart w:id="317" w:name="_Toc186200263"/>
      <w:r w:rsidRPr="00EE600E">
        <w:rPr>
          <w:lang w:val="es-ES"/>
        </w:rPr>
        <w:t>1) Deterioro cognitivo, síntomas psiquiátricos como psicosis, esquizofrenia, trastorno por déficit de atención, antecedentes de abuso de drogas o alcohol, o enfermedad neurológica previa a la infección por COVID-19.</w:t>
      </w:r>
      <w:bookmarkEnd w:id="317"/>
    </w:p>
    <w:p w14:paraId="5F404812" w14:textId="6A44656F" w:rsidR="002F73E3" w:rsidRPr="00EE600E" w:rsidRDefault="002F73E3" w:rsidP="002F73E3">
      <w:pPr>
        <w:ind w:leftChars="0" w:left="0" w:firstLineChars="0" w:firstLine="0"/>
        <w:rPr>
          <w:lang w:val="es-ES"/>
        </w:rPr>
      </w:pPr>
      <w:bookmarkStart w:id="318" w:name="_Toc186200264"/>
      <w:r w:rsidRPr="00EE600E">
        <w:rPr>
          <w:lang w:val="es-ES"/>
        </w:rPr>
        <w:t>2) Presencia de cualquier condición que impida o contraindique la realización de una resonancia magnética (MRI).</w:t>
      </w:r>
      <w:bookmarkEnd w:id="318"/>
    </w:p>
    <w:p w14:paraId="4019B1C2" w14:textId="3497DD3D" w:rsidR="002F73E3" w:rsidRPr="00EE600E" w:rsidRDefault="002F73E3" w:rsidP="002F73E3">
      <w:pPr>
        <w:ind w:leftChars="0" w:left="0" w:firstLineChars="0" w:firstLine="0"/>
        <w:rPr>
          <w:lang w:val="es-ES"/>
        </w:rPr>
      </w:pPr>
      <w:bookmarkStart w:id="319" w:name="_Toc186200265"/>
      <w:r w:rsidRPr="00EE600E">
        <w:rPr>
          <w:lang w:val="es-ES"/>
        </w:rPr>
        <w:t>3) Pronóstico vital menor a 6 meses.</w:t>
      </w:r>
      <w:bookmarkEnd w:id="319"/>
    </w:p>
    <w:p w14:paraId="3B0FAAEC" w14:textId="770013AA" w:rsidR="00B95339" w:rsidRPr="00EE600E" w:rsidRDefault="0095288D" w:rsidP="00B95339">
      <w:pPr>
        <w:ind w:left="0" w:hanging="2"/>
        <w:rPr>
          <w:lang w:val="es-ES"/>
        </w:rPr>
      </w:pPr>
      <w:bookmarkStart w:id="320" w:name="_Toc186200266"/>
      <w:r w:rsidRPr="00EE600E">
        <w:rPr>
          <w:lang w:val="es-ES"/>
        </w:rPr>
        <w:t xml:space="preserve">Tras la aplicación de los criterios de inclusión y exclusión, </w:t>
      </w:r>
      <w:r w:rsidR="00B95339" w:rsidRPr="00EE600E">
        <w:rPr>
          <w:lang w:val="es-ES"/>
        </w:rPr>
        <w:t>se obtuvo una base de datos de 268 pacientes</w:t>
      </w:r>
      <w:bookmarkEnd w:id="302"/>
      <w:r w:rsidR="00B95339" w:rsidRPr="00EE600E">
        <w:rPr>
          <w:lang w:val="es-ES"/>
        </w:rPr>
        <w:t xml:space="preserve"> cuyas principales características sociodemográficas se resumen en la tabla </w:t>
      </w:r>
      <w:r w:rsidR="001B05AC" w:rsidRPr="00EE600E">
        <w:rPr>
          <w:lang w:val="es-ES"/>
        </w:rPr>
        <w:t>3</w:t>
      </w:r>
      <w:r w:rsidR="00B95339" w:rsidRPr="00EE600E">
        <w:rPr>
          <w:lang w:val="es-ES"/>
        </w:rPr>
        <w:t>.</w:t>
      </w:r>
      <w:bookmarkEnd w:id="320"/>
    </w:p>
    <w:p w14:paraId="5DEC06A1" w14:textId="77777777" w:rsidR="0095288D" w:rsidRPr="00EE600E" w:rsidRDefault="0095288D" w:rsidP="00B95339">
      <w:pPr>
        <w:ind w:left="0" w:hanging="2"/>
        <w:rPr>
          <w:lang w:val="es-ES"/>
        </w:rPr>
      </w:pPr>
    </w:p>
    <w:tbl>
      <w:tblPr>
        <w:tblStyle w:val="Taulaambquadrcula"/>
        <w:tblW w:w="0" w:type="auto"/>
        <w:jc w:val="center"/>
        <w:tblLook w:val="04A0" w:firstRow="1" w:lastRow="0" w:firstColumn="1" w:lastColumn="0" w:noHBand="0" w:noVBand="1"/>
      </w:tblPr>
      <w:tblGrid>
        <w:gridCol w:w="1699"/>
        <w:gridCol w:w="2265"/>
        <w:gridCol w:w="1528"/>
        <w:gridCol w:w="1699"/>
      </w:tblGrid>
      <w:tr w:rsidR="00B95339" w:rsidRPr="00EE600E" w14:paraId="008A0A45" w14:textId="77777777" w:rsidTr="007A5358">
        <w:trPr>
          <w:jc w:val="center"/>
        </w:trPr>
        <w:tc>
          <w:tcPr>
            <w:tcW w:w="1699" w:type="dxa"/>
            <w:vAlign w:val="center"/>
          </w:tcPr>
          <w:p w14:paraId="6A7124A2" w14:textId="77777777" w:rsidR="00B95339" w:rsidRPr="00EE600E" w:rsidRDefault="00B95339" w:rsidP="00342073">
            <w:pPr>
              <w:ind w:leftChars="0" w:left="0" w:firstLineChars="0" w:firstLine="0"/>
              <w:jc w:val="center"/>
              <w:rPr>
                <w:b/>
                <w:bCs/>
                <w:sz w:val="20"/>
                <w:szCs w:val="20"/>
                <w:lang w:val="es-ES"/>
              </w:rPr>
            </w:pPr>
            <w:bookmarkStart w:id="321" w:name="_Toc186200267"/>
            <w:r w:rsidRPr="00EE600E">
              <w:rPr>
                <w:b/>
                <w:bCs/>
                <w:sz w:val="20"/>
                <w:szCs w:val="20"/>
                <w:lang w:val="es-ES"/>
              </w:rPr>
              <w:t>Variable</w:t>
            </w:r>
            <w:bookmarkEnd w:id="321"/>
          </w:p>
        </w:tc>
        <w:tc>
          <w:tcPr>
            <w:tcW w:w="2265" w:type="dxa"/>
            <w:vAlign w:val="center"/>
          </w:tcPr>
          <w:p w14:paraId="11973A50" w14:textId="77777777" w:rsidR="00B95339" w:rsidRPr="00EE600E" w:rsidRDefault="00B95339" w:rsidP="00342073">
            <w:pPr>
              <w:ind w:leftChars="0" w:left="0" w:firstLineChars="0" w:firstLine="0"/>
              <w:jc w:val="center"/>
              <w:rPr>
                <w:b/>
                <w:bCs/>
                <w:sz w:val="20"/>
                <w:szCs w:val="20"/>
                <w:lang w:val="es-ES"/>
              </w:rPr>
            </w:pPr>
            <w:bookmarkStart w:id="322" w:name="_Toc186200268"/>
            <w:r w:rsidRPr="00EE600E">
              <w:rPr>
                <w:b/>
                <w:bCs/>
                <w:sz w:val="20"/>
                <w:szCs w:val="20"/>
                <w:lang w:val="es-ES"/>
              </w:rPr>
              <w:t>Valor</w:t>
            </w:r>
            <w:bookmarkEnd w:id="322"/>
          </w:p>
        </w:tc>
        <w:tc>
          <w:tcPr>
            <w:tcW w:w="1384" w:type="dxa"/>
            <w:vAlign w:val="center"/>
          </w:tcPr>
          <w:p w14:paraId="240F35AA" w14:textId="77777777" w:rsidR="007A48D7" w:rsidRPr="00EE600E" w:rsidRDefault="00B95339" w:rsidP="00342073">
            <w:pPr>
              <w:ind w:leftChars="0" w:left="0" w:firstLineChars="0" w:firstLine="0"/>
              <w:jc w:val="center"/>
              <w:rPr>
                <w:b/>
                <w:bCs/>
                <w:sz w:val="20"/>
                <w:szCs w:val="20"/>
                <w:lang w:val="es-ES"/>
              </w:rPr>
            </w:pPr>
            <w:bookmarkStart w:id="323" w:name="_Toc186200269"/>
            <w:r w:rsidRPr="00EE600E">
              <w:rPr>
                <w:b/>
                <w:bCs/>
                <w:sz w:val="20"/>
                <w:szCs w:val="20"/>
                <w:lang w:val="es-ES"/>
              </w:rPr>
              <w:t xml:space="preserve">n </w:t>
            </w:r>
          </w:p>
          <w:p w14:paraId="71A4D245" w14:textId="33E645C4" w:rsidR="00B95339" w:rsidRPr="00EE600E" w:rsidRDefault="00B95339" w:rsidP="00342073">
            <w:pPr>
              <w:ind w:leftChars="0" w:left="0" w:firstLineChars="0" w:firstLine="0"/>
              <w:jc w:val="center"/>
              <w:rPr>
                <w:b/>
                <w:bCs/>
                <w:sz w:val="20"/>
                <w:szCs w:val="20"/>
                <w:lang w:val="es-ES"/>
              </w:rPr>
            </w:pPr>
            <w:r w:rsidRPr="00EE600E">
              <w:rPr>
                <w:b/>
                <w:bCs/>
                <w:sz w:val="20"/>
                <w:szCs w:val="20"/>
                <w:lang w:val="es-ES"/>
              </w:rPr>
              <w:t>(número de participantes)</w:t>
            </w:r>
            <w:bookmarkEnd w:id="323"/>
          </w:p>
        </w:tc>
        <w:tc>
          <w:tcPr>
            <w:tcW w:w="1699" w:type="dxa"/>
            <w:vAlign w:val="center"/>
          </w:tcPr>
          <w:p w14:paraId="5B239EA5" w14:textId="77777777" w:rsidR="00B95339" w:rsidRPr="00EE600E" w:rsidRDefault="00B95339" w:rsidP="00342073">
            <w:pPr>
              <w:ind w:leftChars="0" w:left="0" w:firstLineChars="0" w:firstLine="0"/>
              <w:jc w:val="center"/>
              <w:rPr>
                <w:b/>
                <w:bCs/>
                <w:sz w:val="20"/>
                <w:szCs w:val="20"/>
                <w:lang w:val="es-ES"/>
              </w:rPr>
            </w:pPr>
            <w:bookmarkStart w:id="324" w:name="_Toc186200270"/>
            <w:r w:rsidRPr="00EE600E">
              <w:rPr>
                <w:b/>
                <w:bCs/>
                <w:sz w:val="20"/>
                <w:szCs w:val="20"/>
                <w:lang w:val="es-ES"/>
              </w:rPr>
              <w:t>Porcentaje</w:t>
            </w:r>
            <w:bookmarkEnd w:id="324"/>
          </w:p>
        </w:tc>
      </w:tr>
      <w:tr w:rsidR="00B95339" w:rsidRPr="00EE600E" w14:paraId="5E6DDBD9" w14:textId="77777777" w:rsidTr="007A5358">
        <w:trPr>
          <w:jc w:val="center"/>
        </w:trPr>
        <w:tc>
          <w:tcPr>
            <w:tcW w:w="1699" w:type="dxa"/>
            <w:vMerge w:val="restart"/>
            <w:vAlign w:val="center"/>
          </w:tcPr>
          <w:p w14:paraId="4AB8A2E0" w14:textId="77777777" w:rsidR="00B95339" w:rsidRPr="00EE600E" w:rsidRDefault="00B95339" w:rsidP="00342073">
            <w:pPr>
              <w:ind w:leftChars="0" w:left="0" w:firstLineChars="0" w:firstLine="0"/>
              <w:jc w:val="center"/>
              <w:rPr>
                <w:b/>
                <w:bCs/>
                <w:sz w:val="20"/>
                <w:szCs w:val="20"/>
                <w:lang w:val="es-ES"/>
              </w:rPr>
            </w:pPr>
            <w:bookmarkStart w:id="325" w:name="_Toc186200271"/>
            <w:r w:rsidRPr="00EE600E">
              <w:rPr>
                <w:b/>
                <w:bCs/>
                <w:sz w:val="20"/>
                <w:szCs w:val="20"/>
                <w:lang w:val="es-ES"/>
              </w:rPr>
              <w:t>Sexo</w:t>
            </w:r>
            <w:bookmarkEnd w:id="325"/>
          </w:p>
        </w:tc>
        <w:tc>
          <w:tcPr>
            <w:tcW w:w="2265" w:type="dxa"/>
            <w:vAlign w:val="center"/>
          </w:tcPr>
          <w:p w14:paraId="284D52DB" w14:textId="77777777" w:rsidR="00B95339" w:rsidRPr="00EE600E" w:rsidRDefault="00B95339" w:rsidP="00342073">
            <w:pPr>
              <w:ind w:leftChars="0" w:left="0" w:firstLineChars="0" w:firstLine="0"/>
              <w:jc w:val="center"/>
              <w:rPr>
                <w:sz w:val="20"/>
                <w:szCs w:val="20"/>
                <w:lang w:val="es-ES"/>
              </w:rPr>
            </w:pPr>
            <w:bookmarkStart w:id="326" w:name="_Toc186200272"/>
            <w:r w:rsidRPr="00EE600E">
              <w:rPr>
                <w:sz w:val="20"/>
                <w:szCs w:val="20"/>
                <w:lang w:val="es-ES"/>
              </w:rPr>
              <w:t>Femenino</w:t>
            </w:r>
            <w:bookmarkEnd w:id="326"/>
          </w:p>
        </w:tc>
        <w:tc>
          <w:tcPr>
            <w:tcW w:w="1384" w:type="dxa"/>
            <w:vAlign w:val="center"/>
          </w:tcPr>
          <w:p w14:paraId="39705494" w14:textId="77777777" w:rsidR="00B95339" w:rsidRPr="00EE600E" w:rsidRDefault="00B95339" w:rsidP="00342073">
            <w:pPr>
              <w:ind w:leftChars="0" w:left="0" w:firstLineChars="0" w:firstLine="0"/>
              <w:jc w:val="center"/>
              <w:rPr>
                <w:sz w:val="20"/>
                <w:szCs w:val="20"/>
                <w:lang w:val="es-ES"/>
              </w:rPr>
            </w:pPr>
            <w:bookmarkStart w:id="327" w:name="_Toc186200273"/>
            <w:r w:rsidRPr="00EE600E">
              <w:rPr>
                <w:sz w:val="20"/>
                <w:szCs w:val="20"/>
                <w:lang w:val="es-ES"/>
              </w:rPr>
              <w:t>217</w:t>
            </w:r>
            <w:bookmarkEnd w:id="327"/>
          </w:p>
        </w:tc>
        <w:tc>
          <w:tcPr>
            <w:tcW w:w="1699" w:type="dxa"/>
            <w:vAlign w:val="center"/>
          </w:tcPr>
          <w:p w14:paraId="25699460" w14:textId="77777777" w:rsidR="00B95339" w:rsidRPr="00EE600E" w:rsidRDefault="00B95339" w:rsidP="00342073">
            <w:pPr>
              <w:ind w:leftChars="0" w:left="0" w:firstLineChars="0" w:firstLine="0"/>
              <w:jc w:val="center"/>
              <w:rPr>
                <w:b/>
                <w:bCs/>
                <w:sz w:val="20"/>
                <w:szCs w:val="20"/>
                <w:lang w:val="es-ES"/>
              </w:rPr>
            </w:pPr>
            <w:bookmarkStart w:id="328" w:name="_Toc186200274"/>
            <w:r w:rsidRPr="00EE600E">
              <w:rPr>
                <w:b/>
                <w:bCs/>
                <w:sz w:val="20"/>
                <w:szCs w:val="20"/>
                <w:lang w:val="es-ES"/>
              </w:rPr>
              <w:t>80,97</w:t>
            </w:r>
            <w:bookmarkEnd w:id="328"/>
          </w:p>
        </w:tc>
      </w:tr>
      <w:tr w:rsidR="00B95339" w:rsidRPr="00EE600E" w14:paraId="60926C87" w14:textId="77777777" w:rsidTr="007A5358">
        <w:trPr>
          <w:jc w:val="center"/>
        </w:trPr>
        <w:tc>
          <w:tcPr>
            <w:tcW w:w="1699" w:type="dxa"/>
            <w:vMerge/>
            <w:vAlign w:val="center"/>
          </w:tcPr>
          <w:p w14:paraId="3797FDC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5CEFB55A" w14:textId="77777777" w:rsidR="00B95339" w:rsidRPr="00EE600E" w:rsidRDefault="00B95339" w:rsidP="00342073">
            <w:pPr>
              <w:ind w:leftChars="0" w:left="0" w:firstLineChars="0" w:firstLine="0"/>
              <w:jc w:val="center"/>
              <w:rPr>
                <w:sz w:val="20"/>
                <w:szCs w:val="20"/>
                <w:lang w:val="es-ES"/>
              </w:rPr>
            </w:pPr>
            <w:bookmarkStart w:id="329" w:name="_Toc186200275"/>
            <w:r w:rsidRPr="00EE600E">
              <w:rPr>
                <w:sz w:val="20"/>
                <w:szCs w:val="20"/>
                <w:lang w:val="es-ES"/>
              </w:rPr>
              <w:t>Masculino</w:t>
            </w:r>
            <w:bookmarkEnd w:id="329"/>
          </w:p>
        </w:tc>
        <w:tc>
          <w:tcPr>
            <w:tcW w:w="1384" w:type="dxa"/>
            <w:vAlign w:val="center"/>
          </w:tcPr>
          <w:p w14:paraId="730D1369" w14:textId="77777777" w:rsidR="00B95339" w:rsidRPr="00EE600E" w:rsidRDefault="00B95339" w:rsidP="00342073">
            <w:pPr>
              <w:ind w:leftChars="0" w:left="0" w:firstLineChars="0" w:firstLine="0"/>
              <w:jc w:val="center"/>
              <w:rPr>
                <w:sz w:val="20"/>
                <w:szCs w:val="20"/>
                <w:lang w:val="es-ES"/>
              </w:rPr>
            </w:pPr>
            <w:bookmarkStart w:id="330" w:name="_Toc186200276"/>
            <w:r w:rsidRPr="00EE600E">
              <w:rPr>
                <w:sz w:val="20"/>
                <w:szCs w:val="20"/>
                <w:lang w:val="es-ES"/>
              </w:rPr>
              <w:t>51</w:t>
            </w:r>
            <w:bookmarkEnd w:id="330"/>
          </w:p>
        </w:tc>
        <w:tc>
          <w:tcPr>
            <w:tcW w:w="1699" w:type="dxa"/>
            <w:vAlign w:val="center"/>
          </w:tcPr>
          <w:p w14:paraId="57AE9B8E" w14:textId="77777777" w:rsidR="00B95339" w:rsidRPr="00EE600E" w:rsidRDefault="00B95339" w:rsidP="00342073">
            <w:pPr>
              <w:ind w:leftChars="0" w:left="0" w:firstLineChars="0" w:firstLine="0"/>
              <w:jc w:val="center"/>
              <w:rPr>
                <w:b/>
                <w:bCs/>
                <w:sz w:val="20"/>
                <w:szCs w:val="20"/>
                <w:lang w:val="es-ES"/>
              </w:rPr>
            </w:pPr>
            <w:bookmarkStart w:id="331" w:name="_Toc186200277"/>
            <w:r w:rsidRPr="00EE600E">
              <w:rPr>
                <w:b/>
                <w:bCs/>
                <w:sz w:val="20"/>
                <w:szCs w:val="20"/>
                <w:lang w:val="es-ES"/>
              </w:rPr>
              <w:t>19,03</w:t>
            </w:r>
            <w:bookmarkEnd w:id="331"/>
          </w:p>
        </w:tc>
      </w:tr>
      <w:tr w:rsidR="00B95339" w:rsidRPr="00EE600E" w14:paraId="2014E8AC" w14:textId="77777777" w:rsidTr="007A5358">
        <w:trPr>
          <w:jc w:val="center"/>
        </w:trPr>
        <w:tc>
          <w:tcPr>
            <w:tcW w:w="1699" w:type="dxa"/>
            <w:vMerge w:val="restart"/>
            <w:vAlign w:val="center"/>
          </w:tcPr>
          <w:p w14:paraId="6C5A5DFE" w14:textId="77777777" w:rsidR="00B95339" w:rsidRPr="00EE600E" w:rsidRDefault="00B95339" w:rsidP="00342073">
            <w:pPr>
              <w:ind w:leftChars="0" w:left="0" w:firstLineChars="0" w:firstLine="0"/>
              <w:jc w:val="center"/>
              <w:rPr>
                <w:b/>
                <w:bCs/>
                <w:sz w:val="20"/>
                <w:szCs w:val="20"/>
                <w:lang w:val="es-ES"/>
              </w:rPr>
            </w:pPr>
            <w:bookmarkStart w:id="332" w:name="_Toc186200278"/>
            <w:r w:rsidRPr="00EE600E">
              <w:rPr>
                <w:b/>
                <w:bCs/>
                <w:sz w:val="20"/>
                <w:szCs w:val="20"/>
                <w:lang w:val="es-ES"/>
              </w:rPr>
              <w:t>Nivel educativo</w:t>
            </w:r>
            <w:bookmarkEnd w:id="332"/>
          </w:p>
        </w:tc>
        <w:tc>
          <w:tcPr>
            <w:tcW w:w="2265" w:type="dxa"/>
            <w:vAlign w:val="center"/>
          </w:tcPr>
          <w:p w14:paraId="61D4C924" w14:textId="77777777" w:rsidR="00B95339" w:rsidRPr="00EE600E" w:rsidRDefault="00B95339" w:rsidP="00342073">
            <w:pPr>
              <w:ind w:leftChars="0" w:left="0" w:firstLineChars="0" w:firstLine="0"/>
              <w:jc w:val="center"/>
              <w:rPr>
                <w:sz w:val="20"/>
                <w:szCs w:val="20"/>
                <w:lang w:val="es-ES"/>
              </w:rPr>
            </w:pPr>
            <w:bookmarkStart w:id="333" w:name="_Toc186200279"/>
            <w:r w:rsidRPr="00EE600E">
              <w:rPr>
                <w:sz w:val="20"/>
                <w:szCs w:val="20"/>
                <w:lang w:val="es-ES"/>
              </w:rPr>
              <w:t>Educación primaria</w:t>
            </w:r>
            <w:bookmarkEnd w:id="333"/>
          </w:p>
        </w:tc>
        <w:tc>
          <w:tcPr>
            <w:tcW w:w="1384" w:type="dxa"/>
            <w:vAlign w:val="center"/>
          </w:tcPr>
          <w:p w14:paraId="3B354B43" w14:textId="77777777" w:rsidR="00B95339" w:rsidRPr="00EE600E" w:rsidRDefault="00B95339" w:rsidP="00342073">
            <w:pPr>
              <w:ind w:leftChars="0" w:left="0" w:firstLineChars="0" w:firstLine="0"/>
              <w:jc w:val="center"/>
              <w:rPr>
                <w:sz w:val="20"/>
                <w:szCs w:val="20"/>
                <w:lang w:val="es-ES"/>
              </w:rPr>
            </w:pPr>
            <w:bookmarkStart w:id="334" w:name="_Toc186200280"/>
            <w:r w:rsidRPr="00EE600E">
              <w:rPr>
                <w:sz w:val="20"/>
                <w:szCs w:val="20"/>
                <w:lang w:val="es-ES"/>
              </w:rPr>
              <w:t>11</w:t>
            </w:r>
            <w:bookmarkEnd w:id="334"/>
          </w:p>
        </w:tc>
        <w:tc>
          <w:tcPr>
            <w:tcW w:w="1699" w:type="dxa"/>
            <w:vAlign w:val="center"/>
          </w:tcPr>
          <w:p w14:paraId="0695135F" w14:textId="77777777" w:rsidR="00B95339" w:rsidRPr="00EE600E" w:rsidRDefault="00B95339" w:rsidP="00342073">
            <w:pPr>
              <w:ind w:leftChars="0" w:left="0" w:firstLineChars="0" w:firstLine="0"/>
              <w:jc w:val="center"/>
              <w:rPr>
                <w:b/>
                <w:bCs/>
                <w:sz w:val="20"/>
                <w:szCs w:val="20"/>
                <w:lang w:val="es-ES"/>
              </w:rPr>
            </w:pPr>
            <w:bookmarkStart w:id="335" w:name="_Toc186200281"/>
            <w:r w:rsidRPr="00EE600E">
              <w:rPr>
                <w:b/>
                <w:bCs/>
                <w:sz w:val="20"/>
                <w:szCs w:val="20"/>
                <w:lang w:val="es-ES"/>
              </w:rPr>
              <w:t>4,10</w:t>
            </w:r>
            <w:bookmarkEnd w:id="335"/>
          </w:p>
        </w:tc>
      </w:tr>
      <w:tr w:rsidR="00B95339" w:rsidRPr="00EE600E" w14:paraId="79C47725" w14:textId="77777777" w:rsidTr="007A5358">
        <w:trPr>
          <w:jc w:val="center"/>
        </w:trPr>
        <w:tc>
          <w:tcPr>
            <w:tcW w:w="1699" w:type="dxa"/>
            <w:vMerge/>
            <w:vAlign w:val="center"/>
          </w:tcPr>
          <w:p w14:paraId="5D2EDB0F"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996C0B6" w14:textId="77777777" w:rsidR="00B95339" w:rsidRPr="00EE600E" w:rsidRDefault="00B95339" w:rsidP="00342073">
            <w:pPr>
              <w:ind w:leftChars="0" w:left="0" w:firstLineChars="0" w:firstLine="0"/>
              <w:jc w:val="center"/>
              <w:rPr>
                <w:sz w:val="20"/>
                <w:szCs w:val="20"/>
                <w:lang w:val="es-ES"/>
              </w:rPr>
            </w:pPr>
            <w:bookmarkStart w:id="336" w:name="_Toc186200282"/>
            <w:r w:rsidRPr="00EE600E">
              <w:rPr>
                <w:sz w:val="20"/>
                <w:szCs w:val="20"/>
                <w:lang w:val="es-ES"/>
              </w:rPr>
              <w:t>Educación secundaria</w:t>
            </w:r>
            <w:bookmarkEnd w:id="336"/>
          </w:p>
        </w:tc>
        <w:tc>
          <w:tcPr>
            <w:tcW w:w="1384" w:type="dxa"/>
            <w:vAlign w:val="center"/>
          </w:tcPr>
          <w:p w14:paraId="576C0665" w14:textId="77777777" w:rsidR="00B95339" w:rsidRPr="00EE600E" w:rsidRDefault="00B95339" w:rsidP="00342073">
            <w:pPr>
              <w:ind w:leftChars="0" w:left="0" w:firstLineChars="0" w:firstLine="0"/>
              <w:jc w:val="center"/>
              <w:rPr>
                <w:sz w:val="20"/>
                <w:szCs w:val="20"/>
                <w:lang w:val="es-ES"/>
              </w:rPr>
            </w:pPr>
            <w:bookmarkStart w:id="337" w:name="_Toc186200283"/>
            <w:r w:rsidRPr="00EE600E">
              <w:rPr>
                <w:sz w:val="20"/>
                <w:szCs w:val="20"/>
                <w:lang w:val="es-ES"/>
              </w:rPr>
              <w:t>10</w:t>
            </w:r>
            <w:bookmarkEnd w:id="337"/>
          </w:p>
        </w:tc>
        <w:tc>
          <w:tcPr>
            <w:tcW w:w="1699" w:type="dxa"/>
            <w:vAlign w:val="center"/>
          </w:tcPr>
          <w:p w14:paraId="663E2954" w14:textId="77777777" w:rsidR="00B95339" w:rsidRPr="00EE600E" w:rsidRDefault="00B95339" w:rsidP="00342073">
            <w:pPr>
              <w:ind w:leftChars="0" w:left="0" w:firstLineChars="0" w:firstLine="0"/>
              <w:jc w:val="center"/>
              <w:rPr>
                <w:b/>
                <w:bCs/>
                <w:sz w:val="20"/>
                <w:szCs w:val="20"/>
                <w:lang w:val="es-ES"/>
              </w:rPr>
            </w:pPr>
            <w:bookmarkStart w:id="338" w:name="_Toc186200284"/>
            <w:r w:rsidRPr="00EE600E">
              <w:rPr>
                <w:b/>
                <w:bCs/>
                <w:sz w:val="20"/>
                <w:szCs w:val="20"/>
                <w:lang w:val="es-ES"/>
              </w:rPr>
              <w:t>3,73</w:t>
            </w:r>
            <w:bookmarkEnd w:id="338"/>
          </w:p>
        </w:tc>
      </w:tr>
      <w:tr w:rsidR="00B95339" w:rsidRPr="00EE600E" w14:paraId="76D53967" w14:textId="77777777" w:rsidTr="007A5358">
        <w:trPr>
          <w:jc w:val="center"/>
        </w:trPr>
        <w:tc>
          <w:tcPr>
            <w:tcW w:w="1699" w:type="dxa"/>
            <w:vMerge/>
            <w:vAlign w:val="center"/>
          </w:tcPr>
          <w:p w14:paraId="011BBB6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FF14D17" w14:textId="77777777" w:rsidR="00B95339" w:rsidRPr="00EE600E" w:rsidRDefault="00B95339" w:rsidP="00342073">
            <w:pPr>
              <w:ind w:leftChars="0" w:left="0" w:firstLineChars="0" w:firstLine="0"/>
              <w:jc w:val="center"/>
              <w:rPr>
                <w:sz w:val="20"/>
                <w:szCs w:val="20"/>
                <w:lang w:val="es-ES"/>
              </w:rPr>
            </w:pPr>
            <w:bookmarkStart w:id="339" w:name="_Toc186200285"/>
            <w:r w:rsidRPr="00EE600E">
              <w:rPr>
                <w:sz w:val="20"/>
                <w:szCs w:val="20"/>
                <w:lang w:val="es-ES"/>
              </w:rPr>
              <w:t>Bachillerato</w:t>
            </w:r>
            <w:bookmarkEnd w:id="339"/>
          </w:p>
        </w:tc>
        <w:tc>
          <w:tcPr>
            <w:tcW w:w="1384" w:type="dxa"/>
            <w:vAlign w:val="center"/>
          </w:tcPr>
          <w:p w14:paraId="072729B3" w14:textId="77777777" w:rsidR="00B95339" w:rsidRPr="00EE600E" w:rsidRDefault="00B95339" w:rsidP="00342073">
            <w:pPr>
              <w:ind w:leftChars="0" w:left="0" w:firstLineChars="0" w:firstLine="0"/>
              <w:jc w:val="center"/>
              <w:rPr>
                <w:sz w:val="20"/>
                <w:szCs w:val="20"/>
                <w:lang w:val="es-ES"/>
              </w:rPr>
            </w:pPr>
            <w:bookmarkStart w:id="340" w:name="_Toc186200286"/>
            <w:r w:rsidRPr="00EE600E">
              <w:rPr>
                <w:sz w:val="20"/>
                <w:szCs w:val="20"/>
                <w:lang w:val="es-ES"/>
              </w:rPr>
              <w:t>85</w:t>
            </w:r>
            <w:bookmarkEnd w:id="340"/>
          </w:p>
        </w:tc>
        <w:tc>
          <w:tcPr>
            <w:tcW w:w="1699" w:type="dxa"/>
            <w:vAlign w:val="center"/>
          </w:tcPr>
          <w:p w14:paraId="04777BCE" w14:textId="77777777" w:rsidR="00B95339" w:rsidRPr="00EE600E" w:rsidRDefault="00B95339" w:rsidP="00342073">
            <w:pPr>
              <w:ind w:leftChars="0" w:left="0" w:firstLineChars="0" w:firstLine="0"/>
              <w:jc w:val="center"/>
              <w:rPr>
                <w:b/>
                <w:bCs/>
                <w:sz w:val="20"/>
                <w:szCs w:val="20"/>
                <w:lang w:val="es-ES"/>
              </w:rPr>
            </w:pPr>
            <w:bookmarkStart w:id="341" w:name="_Toc186200287"/>
            <w:r w:rsidRPr="00EE600E">
              <w:rPr>
                <w:b/>
                <w:bCs/>
                <w:sz w:val="20"/>
                <w:szCs w:val="20"/>
                <w:lang w:val="es-ES"/>
              </w:rPr>
              <w:t>31,72</w:t>
            </w:r>
            <w:bookmarkEnd w:id="341"/>
          </w:p>
        </w:tc>
      </w:tr>
      <w:tr w:rsidR="00B95339" w:rsidRPr="00EE600E" w14:paraId="079EBB1A" w14:textId="77777777" w:rsidTr="007A5358">
        <w:trPr>
          <w:jc w:val="center"/>
        </w:trPr>
        <w:tc>
          <w:tcPr>
            <w:tcW w:w="1699" w:type="dxa"/>
            <w:vMerge/>
            <w:vAlign w:val="center"/>
          </w:tcPr>
          <w:p w14:paraId="6D082960"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D28412E" w14:textId="77777777" w:rsidR="00B95339" w:rsidRPr="00EE600E" w:rsidRDefault="00B95339" w:rsidP="00342073">
            <w:pPr>
              <w:ind w:leftChars="0" w:left="0" w:firstLineChars="0" w:firstLine="0"/>
              <w:jc w:val="center"/>
              <w:rPr>
                <w:sz w:val="20"/>
                <w:szCs w:val="20"/>
                <w:lang w:val="es-ES"/>
              </w:rPr>
            </w:pPr>
            <w:bookmarkStart w:id="342" w:name="_Toc186200288"/>
            <w:r w:rsidRPr="00EE600E">
              <w:rPr>
                <w:sz w:val="20"/>
                <w:szCs w:val="20"/>
                <w:lang w:val="es-ES"/>
              </w:rPr>
              <w:t>Grado universitario</w:t>
            </w:r>
            <w:bookmarkEnd w:id="342"/>
          </w:p>
        </w:tc>
        <w:tc>
          <w:tcPr>
            <w:tcW w:w="1384" w:type="dxa"/>
            <w:vAlign w:val="center"/>
          </w:tcPr>
          <w:p w14:paraId="3C5984E9" w14:textId="77777777" w:rsidR="00B95339" w:rsidRPr="00EE600E" w:rsidRDefault="00B95339" w:rsidP="00342073">
            <w:pPr>
              <w:ind w:leftChars="0" w:left="0" w:firstLineChars="0" w:firstLine="0"/>
              <w:jc w:val="center"/>
              <w:rPr>
                <w:sz w:val="20"/>
                <w:szCs w:val="20"/>
                <w:lang w:val="es-ES"/>
              </w:rPr>
            </w:pPr>
            <w:bookmarkStart w:id="343" w:name="_Toc186200289"/>
            <w:r w:rsidRPr="00EE600E">
              <w:rPr>
                <w:sz w:val="20"/>
                <w:szCs w:val="20"/>
                <w:lang w:val="es-ES"/>
              </w:rPr>
              <w:t>101</w:t>
            </w:r>
            <w:bookmarkEnd w:id="343"/>
          </w:p>
        </w:tc>
        <w:tc>
          <w:tcPr>
            <w:tcW w:w="1699" w:type="dxa"/>
            <w:vAlign w:val="center"/>
          </w:tcPr>
          <w:p w14:paraId="514CBA95" w14:textId="77777777" w:rsidR="00B95339" w:rsidRPr="00EE600E" w:rsidRDefault="00B95339" w:rsidP="00342073">
            <w:pPr>
              <w:ind w:leftChars="0" w:left="0" w:firstLineChars="0" w:firstLine="0"/>
              <w:jc w:val="center"/>
              <w:rPr>
                <w:b/>
                <w:bCs/>
                <w:sz w:val="20"/>
                <w:szCs w:val="20"/>
                <w:lang w:val="es-ES"/>
              </w:rPr>
            </w:pPr>
            <w:bookmarkStart w:id="344" w:name="_Toc186200290"/>
            <w:r w:rsidRPr="00EE600E">
              <w:rPr>
                <w:b/>
                <w:bCs/>
                <w:sz w:val="20"/>
                <w:szCs w:val="20"/>
                <w:lang w:val="es-ES"/>
              </w:rPr>
              <w:t>37,69</w:t>
            </w:r>
            <w:bookmarkEnd w:id="344"/>
          </w:p>
        </w:tc>
      </w:tr>
      <w:tr w:rsidR="00B95339" w:rsidRPr="00EE600E" w14:paraId="10E6D0AF" w14:textId="77777777" w:rsidTr="007A5358">
        <w:trPr>
          <w:jc w:val="center"/>
        </w:trPr>
        <w:tc>
          <w:tcPr>
            <w:tcW w:w="1699" w:type="dxa"/>
            <w:vMerge/>
            <w:vAlign w:val="center"/>
          </w:tcPr>
          <w:p w14:paraId="6F7C872B"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75A7BB4" w14:textId="77777777" w:rsidR="00B95339" w:rsidRPr="00EE600E" w:rsidRDefault="00B95339" w:rsidP="00342073">
            <w:pPr>
              <w:ind w:leftChars="0" w:left="0" w:firstLineChars="0" w:firstLine="0"/>
              <w:jc w:val="center"/>
              <w:rPr>
                <w:sz w:val="20"/>
                <w:szCs w:val="20"/>
                <w:lang w:val="es-ES"/>
              </w:rPr>
            </w:pPr>
            <w:bookmarkStart w:id="345" w:name="_Toc186200291"/>
            <w:r w:rsidRPr="00EE600E">
              <w:rPr>
                <w:sz w:val="20"/>
                <w:szCs w:val="20"/>
                <w:lang w:val="es-ES"/>
              </w:rPr>
              <w:t>Especialista/Máster</w:t>
            </w:r>
            <w:bookmarkEnd w:id="345"/>
          </w:p>
        </w:tc>
        <w:tc>
          <w:tcPr>
            <w:tcW w:w="1384" w:type="dxa"/>
            <w:vAlign w:val="center"/>
          </w:tcPr>
          <w:p w14:paraId="05485E45" w14:textId="77777777" w:rsidR="00B95339" w:rsidRPr="00EE600E" w:rsidRDefault="00B95339" w:rsidP="00342073">
            <w:pPr>
              <w:ind w:leftChars="0" w:left="0" w:firstLineChars="0" w:firstLine="0"/>
              <w:jc w:val="center"/>
              <w:rPr>
                <w:sz w:val="20"/>
                <w:szCs w:val="20"/>
                <w:lang w:val="es-ES"/>
              </w:rPr>
            </w:pPr>
            <w:bookmarkStart w:id="346" w:name="_Toc186200292"/>
            <w:r w:rsidRPr="00EE600E">
              <w:rPr>
                <w:sz w:val="20"/>
                <w:szCs w:val="20"/>
                <w:lang w:val="es-ES"/>
              </w:rPr>
              <w:t>43</w:t>
            </w:r>
            <w:bookmarkEnd w:id="346"/>
          </w:p>
        </w:tc>
        <w:tc>
          <w:tcPr>
            <w:tcW w:w="1699" w:type="dxa"/>
            <w:vAlign w:val="center"/>
          </w:tcPr>
          <w:p w14:paraId="4455212F" w14:textId="77777777" w:rsidR="00B95339" w:rsidRPr="00EE600E" w:rsidRDefault="00B95339" w:rsidP="00342073">
            <w:pPr>
              <w:ind w:leftChars="0" w:left="0" w:firstLineChars="0" w:firstLine="0"/>
              <w:jc w:val="center"/>
              <w:rPr>
                <w:b/>
                <w:bCs/>
                <w:sz w:val="20"/>
                <w:szCs w:val="20"/>
                <w:lang w:val="es-ES"/>
              </w:rPr>
            </w:pPr>
            <w:bookmarkStart w:id="347" w:name="_Toc186200293"/>
            <w:r w:rsidRPr="00EE600E">
              <w:rPr>
                <w:b/>
                <w:bCs/>
                <w:sz w:val="20"/>
                <w:szCs w:val="20"/>
                <w:lang w:val="es-ES"/>
              </w:rPr>
              <w:t>16,04</w:t>
            </w:r>
            <w:bookmarkEnd w:id="347"/>
          </w:p>
        </w:tc>
      </w:tr>
      <w:tr w:rsidR="00B95339" w:rsidRPr="00EE600E" w14:paraId="7FA14E73" w14:textId="77777777" w:rsidTr="007A5358">
        <w:trPr>
          <w:jc w:val="center"/>
        </w:trPr>
        <w:tc>
          <w:tcPr>
            <w:tcW w:w="1699" w:type="dxa"/>
            <w:vMerge/>
            <w:vAlign w:val="center"/>
          </w:tcPr>
          <w:p w14:paraId="01E07D6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1C388CC0" w14:textId="77777777" w:rsidR="00B95339" w:rsidRPr="00EE600E" w:rsidRDefault="00B95339" w:rsidP="00342073">
            <w:pPr>
              <w:ind w:leftChars="0" w:left="0" w:firstLineChars="0" w:firstLine="0"/>
              <w:jc w:val="center"/>
              <w:rPr>
                <w:sz w:val="20"/>
                <w:szCs w:val="20"/>
                <w:lang w:val="es-ES"/>
              </w:rPr>
            </w:pPr>
            <w:bookmarkStart w:id="348" w:name="_Toc186200294"/>
            <w:r w:rsidRPr="00EE600E">
              <w:rPr>
                <w:sz w:val="20"/>
                <w:szCs w:val="20"/>
                <w:lang w:val="es-ES"/>
              </w:rPr>
              <w:t>Doctorado</w:t>
            </w:r>
            <w:bookmarkEnd w:id="348"/>
          </w:p>
        </w:tc>
        <w:tc>
          <w:tcPr>
            <w:tcW w:w="1384" w:type="dxa"/>
            <w:vAlign w:val="center"/>
          </w:tcPr>
          <w:p w14:paraId="407C6689" w14:textId="77777777" w:rsidR="00B95339" w:rsidRPr="00EE600E" w:rsidRDefault="00B95339" w:rsidP="00342073">
            <w:pPr>
              <w:ind w:leftChars="0" w:left="0" w:firstLineChars="0" w:firstLine="0"/>
              <w:jc w:val="center"/>
              <w:rPr>
                <w:sz w:val="20"/>
                <w:szCs w:val="20"/>
                <w:lang w:val="es-ES"/>
              </w:rPr>
            </w:pPr>
            <w:bookmarkStart w:id="349" w:name="_Toc186200295"/>
            <w:r w:rsidRPr="00EE600E">
              <w:rPr>
                <w:sz w:val="20"/>
                <w:szCs w:val="20"/>
                <w:lang w:val="es-ES"/>
              </w:rPr>
              <w:t>18</w:t>
            </w:r>
            <w:bookmarkEnd w:id="349"/>
          </w:p>
        </w:tc>
        <w:tc>
          <w:tcPr>
            <w:tcW w:w="1699" w:type="dxa"/>
            <w:vAlign w:val="center"/>
          </w:tcPr>
          <w:p w14:paraId="7F767CDE" w14:textId="77777777" w:rsidR="00B95339" w:rsidRPr="00EE600E" w:rsidRDefault="00B95339" w:rsidP="00342073">
            <w:pPr>
              <w:ind w:leftChars="0" w:left="0" w:firstLineChars="0" w:firstLine="0"/>
              <w:jc w:val="center"/>
              <w:rPr>
                <w:b/>
                <w:bCs/>
                <w:sz w:val="20"/>
                <w:szCs w:val="20"/>
                <w:lang w:val="es-ES"/>
              </w:rPr>
            </w:pPr>
            <w:bookmarkStart w:id="350" w:name="_Toc186200296"/>
            <w:r w:rsidRPr="00EE600E">
              <w:rPr>
                <w:b/>
                <w:bCs/>
                <w:sz w:val="20"/>
                <w:szCs w:val="20"/>
                <w:lang w:val="es-ES"/>
              </w:rPr>
              <w:t>6,72</w:t>
            </w:r>
            <w:bookmarkEnd w:id="350"/>
          </w:p>
        </w:tc>
      </w:tr>
      <w:tr w:rsidR="00E47240" w:rsidRPr="00EE600E" w14:paraId="4864B164" w14:textId="77777777" w:rsidTr="007A5358">
        <w:trPr>
          <w:jc w:val="center"/>
        </w:trPr>
        <w:tc>
          <w:tcPr>
            <w:tcW w:w="1699" w:type="dxa"/>
            <w:vMerge w:val="restart"/>
            <w:vAlign w:val="center"/>
          </w:tcPr>
          <w:p w14:paraId="6A4B9114" w14:textId="77777777" w:rsidR="00E47240" w:rsidRPr="00EE600E" w:rsidRDefault="00E47240" w:rsidP="00342073">
            <w:pPr>
              <w:ind w:leftChars="0" w:left="0" w:firstLineChars="0" w:firstLine="0"/>
              <w:jc w:val="center"/>
              <w:rPr>
                <w:b/>
                <w:bCs/>
                <w:sz w:val="20"/>
                <w:szCs w:val="20"/>
                <w:lang w:val="es-ES"/>
              </w:rPr>
            </w:pPr>
            <w:bookmarkStart w:id="351" w:name="_Toc186200297"/>
            <w:r w:rsidRPr="00EE600E">
              <w:rPr>
                <w:b/>
                <w:bCs/>
                <w:sz w:val="20"/>
                <w:szCs w:val="20"/>
                <w:lang w:val="es-ES"/>
              </w:rPr>
              <w:t>Espectro clínico de la primera infección</w:t>
            </w:r>
            <w:bookmarkEnd w:id="351"/>
          </w:p>
        </w:tc>
        <w:tc>
          <w:tcPr>
            <w:tcW w:w="2265" w:type="dxa"/>
            <w:vAlign w:val="center"/>
          </w:tcPr>
          <w:p w14:paraId="70099D7B" w14:textId="77777777" w:rsidR="00E47240" w:rsidRPr="00EE600E" w:rsidRDefault="00E47240" w:rsidP="00342073">
            <w:pPr>
              <w:ind w:leftChars="0" w:left="0" w:firstLineChars="0" w:firstLine="0"/>
              <w:jc w:val="center"/>
              <w:rPr>
                <w:sz w:val="20"/>
                <w:szCs w:val="20"/>
                <w:lang w:val="es-ES"/>
              </w:rPr>
            </w:pPr>
            <w:bookmarkStart w:id="352" w:name="_Toc186200298"/>
            <w:r w:rsidRPr="00EE600E">
              <w:rPr>
                <w:sz w:val="20"/>
                <w:szCs w:val="20"/>
                <w:lang w:val="es-ES"/>
              </w:rPr>
              <w:t>Asintomático</w:t>
            </w:r>
            <w:bookmarkEnd w:id="352"/>
          </w:p>
        </w:tc>
        <w:tc>
          <w:tcPr>
            <w:tcW w:w="1384" w:type="dxa"/>
            <w:vAlign w:val="center"/>
          </w:tcPr>
          <w:p w14:paraId="3BEB6322" w14:textId="77777777" w:rsidR="00E47240" w:rsidRPr="00EE600E" w:rsidRDefault="00E47240" w:rsidP="00342073">
            <w:pPr>
              <w:ind w:leftChars="0" w:left="0" w:firstLineChars="0" w:firstLine="0"/>
              <w:jc w:val="center"/>
              <w:rPr>
                <w:sz w:val="20"/>
                <w:szCs w:val="20"/>
                <w:lang w:val="es-ES"/>
              </w:rPr>
            </w:pPr>
            <w:bookmarkStart w:id="353" w:name="_Toc186200299"/>
            <w:r w:rsidRPr="00EE600E">
              <w:rPr>
                <w:sz w:val="20"/>
                <w:szCs w:val="20"/>
                <w:lang w:val="es-ES"/>
              </w:rPr>
              <w:t>10</w:t>
            </w:r>
            <w:bookmarkEnd w:id="353"/>
          </w:p>
        </w:tc>
        <w:tc>
          <w:tcPr>
            <w:tcW w:w="1699" w:type="dxa"/>
            <w:vAlign w:val="center"/>
          </w:tcPr>
          <w:p w14:paraId="5046D4F6" w14:textId="77777777" w:rsidR="00E47240" w:rsidRPr="00EE600E" w:rsidRDefault="00E47240" w:rsidP="00342073">
            <w:pPr>
              <w:ind w:leftChars="0" w:left="0" w:firstLineChars="0" w:firstLine="0"/>
              <w:jc w:val="center"/>
              <w:rPr>
                <w:b/>
                <w:bCs/>
                <w:sz w:val="20"/>
                <w:szCs w:val="20"/>
                <w:lang w:val="es-ES"/>
              </w:rPr>
            </w:pPr>
            <w:bookmarkStart w:id="354" w:name="_Toc186200300"/>
            <w:r w:rsidRPr="00EE600E">
              <w:rPr>
                <w:b/>
                <w:bCs/>
                <w:sz w:val="20"/>
                <w:szCs w:val="20"/>
                <w:lang w:val="es-ES"/>
              </w:rPr>
              <w:t>3,73</w:t>
            </w:r>
            <w:bookmarkEnd w:id="354"/>
          </w:p>
        </w:tc>
      </w:tr>
      <w:tr w:rsidR="00E47240" w:rsidRPr="00EE600E" w14:paraId="02C9F455" w14:textId="77777777" w:rsidTr="007A5358">
        <w:trPr>
          <w:jc w:val="center"/>
        </w:trPr>
        <w:tc>
          <w:tcPr>
            <w:tcW w:w="1699" w:type="dxa"/>
            <w:vMerge/>
            <w:vAlign w:val="center"/>
          </w:tcPr>
          <w:p w14:paraId="59F622DE"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52A47ACF" w14:textId="77777777" w:rsidR="00E47240" w:rsidRPr="00EE600E" w:rsidRDefault="00E47240" w:rsidP="00342073">
            <w:pPr>
              <w:ind w:leftChars="0" w:left="0" w:firstLineChars="0" w:firstLine="0"/>
              <w:jc w:val="center"/>
              <w:rPr>
                <w:sz w:val="20"/>
                <w:szCs w:val="20"/>
                <w:lang w:val="es-ES"/>
              </w:rPr>
            </w:pPr>
            <w:bookmarkStart w:id="355" w:name="_Toc186200301"/>
            <w:r w:rsidRPr="00EE600E">
              <w:rPr>
                <w:sz w:val="20"/>
                <w:szCs w:val="20"/>
                <w:lang w:val="es-ES"/>
              </w:rPr>
              <w:t>Sintomatología media/moderada</w:t>
            </w:r>
            <w:bookmarkEnd w:id="355"/>
          </w:p>
        </w:tc>
        <w:tc>
          <w:tcPr>
            <w:tcW w:w="1384" w:type="dxa"/>
            <w:vAlign w:val="center"/>
          </w:tcPr>
          <w:p w14:paraId="0B084114" w14:textId="77777777" w:rsidR="00E47240" w:rsidRPr="00EE600E" w:rsidRDefault="00E47240" w:rsidP="00342073">
            <w:pPr>
              <w:ind w:leftChars="0" w:left="0" w:firstLineChars="0" w:firstLine="0"/>
              <w:jc w:val="center"/>
              <w:rPr>
                <w:sz w:val="20"/>
                <w:szCs w:val="20"/>
                <w:lang w:val="es-ES"/>
              </w:rPr>
            </w:pPr>
            <w:bookmarkStart w:id="356" w:name="_Toc186200302"/>
            <w:r w:rsidRPr="00EE600E">
              <w:rPr>
                <w:sz w:val="20"/>
                <w:szCs w:val="20"/>
                <w:lang w:val="es-ES"/>
              </w:rPr>
              <w:t>185</w:t>
            </w:r>
            <w:bookmarkEnd w:id="356"/>
          </w:p>
        </w:tc>
        <w:tc>
          <w:tcPr>
            <w:tcW w:w="1699" w:type="dxa"/>
            <w:vAlign w:val="center"/>
          </w:tcPr>
          <w:p w14:paraId="56B542A1" w14:textId="77777777" w:rsidR="00E47240" w:rsidRPr="00EE600E" w:rsidRDefault="00E47240" w:rsidP="00342073">
            <w:pPr>
              <w:ind w:leftChars="0" w:left="0" w:firstLineChars="0" w:firstLine="0"/>
              <w:jc w:val="center"/>
              <w:rPr>
                <w:b/>
                <w:bCs/>
                <w:sz w:val="20"/>
                <w:szCs w:val="20"/>
                <w:lang w:val="es-ES"/>
              </w:rPr>
            </w:pPr>
            <w:bookmarkStart w:id="357" w:name="_Toc186200303"/>
            <w:r w:rsidRPr="00EE600E">
              <w:rPr>
                <w:b/>
                <w:bCs/>
                <w:sz w:val="20"/>
                <w:szCs w:val="20"/>
                <w:lang w:val="es-ES"/>
              </w:rPr>
              <w:t>69,03</w:t>
            </w:r>
            <w:bookmarkEnd w:id="357"/>
          </w:p>
        </w:tc>
      </w:tr>
      <w:tr w:rsidR="00E47240" w:rsidRPr="00EE600E" w14:paraId="6549D334" w14:textId="77777777" w:rsidTr="007A5358">
        <w:trPr>
          <w:jc w:val="center"/>
        </w:trPr>
        <w:tc>
          <w:tcPr>
            <w:tcW w:w="1699" w:type="dxa"/>
            <w:vMerge/>
            <w:vAlign w:val="center"/>
          </w:tcPr>
          <w:p w14:paraId="18AF0C31"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0E7366D5" w14:textId="77777777" w:rsidR="00E47240" w:rsidRPr="00EE600E" w:rsidRDefault="00E47240" w:rsidP="00342073">
            <w:pPr>
              <w:ind w:leftChars="0" w:left="0" w:firstLineChars="0" w:firstLine="0"/>
              <w:jc w:val="center"/>
              <w:rPr>
                <w:sz w:val="20"/>
                <w:szCs w:val="20"/>
                <w:lang w:val="es-ES"/>
              </w:rPr>
            </w:pPr>
            <w:bookmarkStart w:id="358" w:name="_Toc186200304"/>
            <w:r w:rsidRPr="00EE600E">
              <w:rPr>
                <w:sz w:val="20"/>
                <w:szCs w:val="20"/>
                <w:lang w:val="es-ES"/>
              </w:rPr>
              <w:t>Hospitalizado</w:t>
            </w:r>
            <w:bookmarkEnd w:id="358"/>
          </w:p>
        </w:tc>
        <w:tc>
          <w:tcPr>
            <w:tcW w:w="1384" w:type="dxa"/>
            <w:vAlign w:val="center"/>
          </w:tcPr>
          <w:p w14:paraId="7C3CB83E" w14:textId="77777777" w:rsidR="00E47240" w:rsidRPr="00EE600E" w:rsidRDefault="00E47240" w:rsidP="00342073">
            <w:pPr>
              <w:ind w:leftChars="0" w:left="0" w:firstLineChars="0" w:firstLine="0"/>
              <w:jc w:val="center"/>
              <w:rPr>
                <w:sz w:val="20"/>
                <w:szCs w:val="20"/>
                <w:lang w:val="es-ES"/>
              </w:rPr>
            </w:pPr>
            <w:bookmarkStart w:id="359" w:name="_Toc186200305"/>
            <w:r w:rsidRPr="00EE600E">
              <w:rPr>
                <w:sz w:val="20"/>
                <w:szCs w:val="20"/>
                <w:lang w:val="es-ES"/>
              </w:rPr>
              <w:t>35</w:t>
            </w:r>
            <w:bookmarkEnd w:id="359"/>
          </w:p>
        </w:tc>
        <w:tc>
          <w:tcPr>
            <w:tcW w:w="1699" w:type="dxa"/>
            <w:vAlign w:val="center"/>
          </w:tcPr>
          <w:p w14:paraId="40750B93" w14:textId="77777777" w:rsidR="00E47240" w:rsidRPr="00EE600E" w:rsidRDefault="00E47240" w:rsidP="00342073">
            <w:pPr>
              <w:ind w:leftChars="0" w:left="0" w:firstLineChars="0" w:firstLine="0"/>
              <w:jc w:val="center"/>
              <w:rPr>
                <w:b/>
                <w:bCs/>
                <w:sz w:val="20"/>
                <w:szCs w:val="20"/>
                <w:lang w:val="es-ES"/>
              </w:rPr>
            </w:pPr>
            <w:bookmarkStart w:id="360" w:name="_Toc186200306"/>
            <w:r w:rsidRPr="00EE600E">
              <w:rPr>
                <w:b/>
                <w:bCs/>
                <w:sz w:val="20"/>
                <w:szCs w:val="20"/>
                <w:lang w:val="es-ES"/>
              </w:rPr>
              <w:t>13,06</w:t>
            </w:r>
            <w:bookmarkEnd w:id="360"/>
          </w:p>
        </w:tc>
      </w:tr>
      <w:tr w:rsidR="00E47240" w:rsidRPr="00EE600E" w14:paraId="56109CAE" w14:textId="77777777" w:rsidTr="007A5358">
        <w:trPr>
          <w:jc w:val="center"/>
        </w:trPr>
        <w:tc>
          <w:tcPr>
            <w:tcW w:w="1699" w:type="dxa"/>
            <w:vMerge/>
            <w:vAlign w:val="center"/>
          </w:tcPr>
          <w:p w14:paraId="5C3852B2"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77C96A93" w14:textId="77777777" w:rsidR="00E47240" w:rsidRPr="00EE600E" w:rsidRDefault="00E47240" w:rsidP="00342073">
            <w:pPr>
              <w:ind w:leftChars="0" w:left="0" w:firstLineChars="0" w:firstLine="0"/>
              <w:jc w:val="center"/>
              <w:rPr>
                <w:sz w:val="20"/>
                <w:szCs w:val="20"/>
                <w:lang w:val="es-ES"/>
              </w:rPr>
            </w:pPr>
            <w:bookmarkStart w:id="361" w:name="_Toc186200307"/>
            <w:r w:rsidRPr="00EE600E">
              <w:rPr>
                <w:sz w:val="20"/>
                <w:szCs w:val="20"/>
                <w:lang w:val="es-ES"/>
              </w:rPr>
              <w:t>Unidad de cuidados intensivos</w:t>
            </w:r>
            <w:bookmarkEnd w:id="361"/>
          </w:p>
        </w:tc>
        <w:tc>
          <w:tcPr>
            <w:tcW w:w="1384" w:type="dxa"/>
            <w:vAlign w:val="center"/>
          </w:tcPr>
          <w:p w14:paraId="050A8989" w14:textId="77777777" w:rsidR="00E47240" w:rsidRPr="00EE600E" w:rsidRDefault="00E47240" w:rsidP="00342073">
            <w:pPr>
              <w:ind w:leftChars="0" w:left="0" w:firstLineChars="0" w:firstLine="0"/>
              <w:jc w:val="center"/>
              <w:rPr>
                <w:sz w:val="20"/>
                <w:szCs w:val="20"/>
                <w:lang w:val="es-ES"/>
              </w:rPr>
            </w:pPr>
            <w:bookmarkStart w:id="362" w:name="_Toc186200308"/>
            <w:r w:rsidRPr="00EE600E">
              <w:rPr>
                <w:sz w:val="20"/>
                <w:szCs w:val="20"/>
                <w:lang w:val="es-ES"/>
              </w:rPr>
              <w:t>7</w:t>
            </w:r>
            <w:bookmarkEnd w:id="362"/>
          </w:p>
        </w:tc>
        <w:tc>
          <w:tcPr>
            <w:tcW w:w="1699" w:type="dxa"/>
            <w:vAlign w:val="center"/>
          </w:tcPr>
          <w:p w14:paraId="004AF11D" w14:textId="77777777" w:rsidR="00E47240" w:rsidRPr="00EE600E" w:rsidRDefault="00E47240" w:rsidP="00342073">
            <w:pPr>
              <w:ind w:leftChars="0" w:left="0" w:firstLineChars="0" w:firstLine="0"/>
              <w:jc w:val="center"/>
              <w:rPr>
                <w:b/>
                <w:bCs/>
                <w:sz w:val="20"/>
                <w:szCs w:val="20"/>
                <w:lang w:val="es-ES"/>
              </w:rPr>
            </w:pPr>
            <w:bookmarkStart w:id="363" w:name="_Toc186200309"/>
            <w:r w:rsidRPr="00EE600E">
              <w:rPr>
                <w:b/>
                <w:bCs/>
                <w:sz w:val="20"/>
                <w:szCs w:val="20"/>
                <w:lang w:val="es-ES"/>
              </w:rPr>
              <w:t>2,61</w:t>
            </w:r>
            <w:bookmarkEnd w:id="363"/>
          </w:p>
        </w:tc>
      </w:tr>
      <w:tr w:rsidR="00E47240" w:rsidRPr="00EE600E" w14:paraId="3A62FEAC" w14:textId="77777777" w:rsidTr="007A5358">
        <w:trPr>
          <w:jc w:val="center"/>
        </w:trPr>
        <w:tc>
          <w:tcPr>
            <w:tcW w:w="1699" w:type="dxa"/>
            <w:vMerge/>
            <w:vAlign w:val="center"/>
          </w:tcPr>
          <w:p w14:paraId="7F8E8CC7" w14:textId="77777777" w:rsidR="00E47240" w:rsidRPr="00EE600E" w:rsidRDefault="00E47240" w:rsidP="00342073">
            <w:pPr>
              <w:ind w:leftChars="0" w:left="0" w:firstLineChars="0" w:firstLine="0"/>
              <w:jc w:val="center"/>
              <w:rPr>
                <w:b/>
                <w:bCs/>
                <w:sz w:val="20"/>
                <w:szCs w:val="20"/>
                <w:lang w:val="es-ES"/>
              </w:rPr>
            </w:pPr>
          </w:p>
        </w:tc>
        <w:tc>
          <w:tcPr>
            <w:tcW w:w="2265" w:type="dxa"/>
            <w:vAlign w:val="center"/>
          </w:tcPr>
          <w:p w14:paraId="1ABBABCD" w14:textId="41EE4FE6" w:rsidR="00E47240" w:rsidRPr="00EE600E" w:rsidRDefault="00E47240" w:rsidP="00342073">
            <w:pPr>
              <w:ind w:leftChars="0" w:left="0" w:firstLineChars="0" w:firstLine="0"/>
              <w:jc w:val="center"/>
              <w:rPr>
                <w:sz w:val="20"/>
                <w:szCs w:val="20"/>
                <w:lang w:val="es-ES"/>
              </w:rPr>
            </w:pPr>
            <w:bookmarkStart w:id="364" w:name="_Toc186200310"/>
            <w:r w:rsidRPr="00EE600E">
              <w:rPr>
                <w:sz w:val="20"/>
                <w:szCs w:val="20"/>
                <w:lang w:val="es-ES"/>
              </w:rPr>
              <w:t>No disponible</w:t>
            </w:r>
            <w:bookmarkEnd w:id="364"/>
          </w:p>
        </w:tc>
        <w:tc>
          <w:tcPr>
            <w:tcW w:w="1384" w:type="dxa"/>
            <w:vAlign w:val="center"/>
          </w:tcPr>
          <w:p w14:paraId="2CBA948A" w14:textId="25F271AD" w:rsidR="00E47240" w:rsidRPr="00EE600E" w:rsidRDefault="00E47240" w:rsidP="00342073">
            <w:pPr>
              <w:ind w:leftChars="0" w:left="0" w:firstLineChars="0" w:firstLine="0"/>
              <w:jc w:val="center"/>
              <w:rPr>
                <w:sz w:val="20"/>
                <w:szCs w:val="20"/>
                <w:lang w:val="es-ES"/>
              </w:rPr>
            </w:pPr>
            <w:bookmarkStart w:id="365" w:name="_Toc186200311"/>
            <w:r w:rsidRPr="00EE600E">
              <w:rPr>
                <w:sz w:val="20"/>
                <w:szCs w:val="20"/>
                <w:lang w:val="es-ES"/>
              </w:rPr>
              <w:t>31</w:t>
            </w:r>
            <w:bookmarkEnd w:id="365"/>
          </w:p>
        </w:tc>
        <w:tc>
          <w:tcPr>
            <w:tcW w:w="1699" w:type="dxa"/>
            <w:vAlign w:val="center"/>
          </w:tcPr>
          <w:p w14:paraId="0CE14D66" w14:textId="60247AFC" w:rsidR="00E47240" w:rsidRPr="00EE600E" w:rsidRDefault="00E47240" w:rsidP="00342073">
            <w:pPr>
              <w:ind w:leftChars="0" w:left="0" w:firstLineChars="0" w:firstLine="0"/>
              <w:jc w:val="center"/>
              <w:rPr>
                <w:b/>
                <w:bCs/>
                <w:sz w:val="20"/>
                <w:szCs w:val="20"/>
                <w:lang w:val="es-ES"/>
              </w:rPr>
            </w:pPr>
            <w:bookmarkStart w:id="366" w:name="_Toc186200312"/>
            <w:r w:rsidRPr="00EE600E">
              <w:rPr>
                <w:b/>
                <w:bCs/>
                <w:sz w:val="20"/>
                <w:szCs w:val="20"/>
                <w:lang w:val="es-ES"/>
              </w:rPr>
              <w:t>11,57</w:t>
            </w:r>
            <w:bookmarkEnd w:id="366"/>
          </w:p>
        </w:tc>
      </w:tr>
      <w:tr w:rsidR="00B95339" w:rsidRPr="00EE600E" w14:paraId="52F3A600" w14:textId="77777777" w:rsidTr="007A5358">
        <w:trPr>
          <w:jc w:val="center"/>
        </w:trPr>
        <w:tc>
          <w:tcPr>
            <w:tcW w:w="1699" w:type="dxa"/>
            <w:vMerge w:val="restart"/>
            <w:vAlign w:val="center"/>
          </w:tcPr>
          <w:p w14:paraId="5657B36D" w14:textId="43C9F873" w:rsidR="00B95339" w:rsidRPr="00EE600E" w:rsidRDefault="00B95339" w:rsidP="00342073">
            <w:pPr>
              <w:ind w:leftChars="0" w:left="0" w:firstLineChars="0" w:firstLine="0"/>
              <w:jc w:val="center"/>
              <w:rPr>
                <w:b/>
                <w:bCs/>
                <w:sz w:val="20"/>
                <w:szCs w:val="20"/>
                <w:lang w:val="es-ES"/>
              </w:rPr>
            </w:pPr>
            <w:bookmarkStart w:id="367" w:name="_Toc186200313"/>
            <w:r w:rsidRPr="00EE600E">
              <w:rPr>
                <w:b/>
                <w:bCs/>
                <w:sz w:val="20"/>
                <w:szCs w:val="20"/>
                <w:lang w:val="es-ES"/>
              </w:rPr>
              <w:t>Índice de masa corporal (BMI)</w:t>
            </w:r>
            <w:bookmarkEnd w:id="367"/>
            <w:r w:rsidR="00DC4851" w:rsidRPr="00EE600E">
              <w:rPr>
                <w:b/>
                <w:bCs/>
                <w:sz w:val="20"/>
                <w:szCs w:val="20"/>
                <w:lang w:val="es-ES"/>
              </w:rPr>
              <w:t xml:space="preserve"> según clasificación OMS</w:t>
            </w:r>
          </w:p>
        </w:tc>
        <w:tc>
          <w:tcPr>
            <w:tcW w:w="2265" w:type="dxa"/>
            <w:vAlign w:val="center"/>
          </w:tcPr>
          <w:p w14:paraId="7D8B3A41" w14:textId="77777777" w:rsidR="00B95339" w:rsidRPr="00EE600E" w:rsidRDefault="00B95339" w:rsidP="00342073">
            <w:pPr>
              <w:ind w:leftChars="0" w:left="0" w:firstLineChars="0" w:firstLine="0"/>
              <w:jc w:val="center"/>
              <w:rPr>
                <w:sz w:val="20"/>
                <w:szCs w:val="20"/>
                <w:lang w:val="es-ES"/>
              </w:rPr>
            </w:pPr>
            <w:bookmarkStart w:id="368" w:name="_Toc186200314"/>
            <w:r w:rsidRPr="00EE600E">
              <w:rPr>
                <w:sz w:val="20"/>
                <w:szCs w:val="20"/>
                <w:lang w:val="es-ES"/>
              </w:rPr>
              <w:t>Bajo peso</w:t>
            </w:r>
            <w:bookmarkEnd w:id="368"/>
          </w:p>
        </w:tc>
        <w:tc>
          <w:tcPr>
            <w:tcW w:w="1384" w:type="dxa"/>
            <w:vAlign w:val="center"/>
          </w:tcPr>
          <w:p w14:paraId="6146D1C3" w14:textId="77777777" w:rsidR="00B95339" w:rsidRPr="00EE600E" w:rsidRDefault="00B95339" w:rsidP="00342073">
            <w:pPr>
              <w:ind w:leftChars="0" w:left="0" w:firstLineChars="0" w:firstLine="0"/>
              <w:jc w:val="center"/>
              <w:rPr>
                <w:sz w:val="20"/>
                <w:szCs w:val="20"/>
                <w:lang w:val="es-ES"/>
              </w:rPr>
            </w:pPr>
            <w:bookmarkStart w:id="369" w:name="_Toc186200315"/>
            <w:r w:rsidRPr="00EE600E">
              <w:rPr>
                <w:sz w:val="20"/>
                <w:szCs w:val="20"/>
                <w:lang w:val="es-ES"/>
              </w:rPr>
              <w:t>9</w:t>
            </w:r>
            <w:bookmarkEnd w:id="369"/>
          </w:p>
        </w:tc>
        <w:tc>
          <w:tcPr>
            <w:tcW w:w="1699" w:type="dxa"/>
            <w:vAlign w:val="center"/>
          </w:tcPr>
          <w:p w14:paraId="74EA134F" w14:textId="77777777" w:rsidR="00B95339" w:rsidRPr="00EE600E" w:rsidRDefault="00B95339" w:rsidP="00342073">
            <w:pPr>
              <w:ind w:leftChars="0" w:left="0" w:firstLineChars="0" w:firstLine="0"/>
              <w:jc w:val="center"/>
              <w:rPr>
                <w:b/>
                <w:bCs/>
                <w:sz w:val="20"/>
                <w:szCs w:val="20"/>
                <w:lang w:val="es-ES"/>
              </w:rPr>
            </w:pPr>
            <w:bookmarkStart w:id="370" w:name="_Toc186200316"/>
            <w:r w:rsidRPr="00EE600E">
              <w:rPr>
                <w:b/>
                <w:bCs/>
                <w:sz w:val="20"/>
                <w:szCs w:val="20"/>
                <w:lang w:val="es-ES"/>
              </w:rPr>
              <w:t>3,36</w:t>
            </w:r>
            <w:bookmarkEnd w:id="370"/>
          </w:p>
        </w:tc>
      </w:tr>
      <w:tr w:rsidR="00B95339" w:rsidRPr="00EE600E" w14:paraId="2B0D08B5" w14:textId="77777777" w:rsidTr="007A5358">
        <w:trPr>
          <w:jc w:val="center"/>
        </w:trPr>
        <w:tc>
          <w:tcPr>
            <w:tcW w:w="1699" w:type="dxa"/>
            <w:vMerge/>
            <w:vAlign w:val="center"/>
          </w:tcPr>
          <w:p w14:paraId="683421D8"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33033F20" w14:textId="77777777" w:rsidR="00B95339" w:rsidRPr="00EE600E" w:rsidRDefault="00B95339" w:rsidP="00342073">
            <w:pPr>
              <w:ind w:leftChars="0" w:left="0" w:firstLineChars="0" w:firstLine="0"/>
              <w:jc w:val="center"/>
              <w:rPr>
                <w:sz w:val="20"/>
                <w:szCs w:val="20"/>
                <w:lang w:val="es-ES"/>
              </w:rPr>
            </w:pPr>
            <w:bookmarkStart w:id="371" w:name="_Toc186200317"/>
            <w:r w:rsidRPr="00EE600E">
              <w:rPr>
                <w:sz w:val="20"/>
                <w:szCs w:val="20"/>
                <w:lang w:val="es-ES"/>
              </w:rPr>
              <w:t>Normal</w:t>
            </w:r>
            <w:bookmarkEnd w:id="371"/>
          </w:p>
        </w:tc>
        <w:tc>
          <w:tcPr>
            <w:tcW w:w="1384" w:type="dxa"/>
            <w:vAlign w:val="center"/>
          </w:tcPr>
          <w:p w14:paraId="1E99786F" w14:textId="77777777" w:rsidR="00B95339" w:rsidRPr="00EE600E" w:rsidRDefault="00B95339" w:rsidP="00342073">
            <w:pPr>
              <w:ind w:leftChars="0" w:left="0" w:firstLineChars="0" w:firstLine="0"/>
              <w:jc w:val="center"/>
              <w:rPr>
                <w:sz w:val="20"/>
                <w:szCs w:val="20"/>
                <w:lang w:val="es-ES"/>
              </w:rPr>
            </w:pPr>
            <w:bookmarkStart w:id="372" w:name="_Toc186200318"/>
            <w:r w:rsidRPr="00EE600E">
              <w:rPr>
                <w:sz w:val="20"/>
                <w:szCs w:val="20"/>
                <w:lang w:val="es-ES"/>
              </w:rPr>
              <w:t>100</w:t>
            </w:r>
            <w:bookmarkEnd w:id="372"/>
          </w:p>
        </w:tc>
        <w:tc>
          <w:tcPr>
            <w:tcW w:w="1699" w:type="dxa"/>
            <w:vAlign w:val="center"/>
          </w:tcPr>
          <w:p w14:paraId="00ADEA95" w14:textId="77777777" w:rsidR="00B95339" w:rsidRPr="00EE600E" w:rsidRDefault="00B95339" w:rsidP="00342073">
            <w:pPr>
              <w:ind w:leftChars="0" w:left="0" w:firstLineChars="0" w:firstLine="0"/>
              <w:jc w:val="center"/>
              <w:rPr>
                <w:b/>
                <w:bCs/>
                <w:sz w:val="20"/>
                <w:szCs w:val="20"/>
                <w:lang w:val="es-ES"/>
              </w:rPr>
            </w:pPr>
            <w:bookmarkStart w:id="373" w:name="_Toc186200319"/>
            <w:r w:rsidRPr="00EE600E">
              <w:rPr>
                <w:b/>
                <w:bCs/>
                <w:sz w:val="20"/>
                <w:szCs w:val="20"/>
                <w:lang w:val="es-ES"/>
              </w:rPr>
              <w:t>37,31</w:t>
            </w:r>
            <w:bookmarkEnd w:id="373"/>
          </w:p>
        </w:tc>
      </w:tr>
      <w:tr w:rsidR="00B95339" w:rsidRPr="00EE600E" w14:paraId="034E11B0" w14:textId="77777777" w:rsidTr="007A5358">
        <w:trPr>
          <w:jc w:val="center"/>
        </w:trPr>
        <w:tc>
          <w:tcPr>
            <w:tcW w:w="1699" w:type="dxa"/>
            <w:vMerge/>
            <w:vAlign w:val="center"/>
          </w:tcPr>
          <w:p w14:paraId="2E13D289"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49809B63" w14:textId="77777777" w:rsidR="00B95339" w:rsidRPr="00EE600E" w:rsidRDefault="00B95339" w:rsidP="00342073">
            <w:pPr>
              <w:ind w:leftChars="0" w:left="0" w:firstLineChars="0" w:firstLine="0"/>
              <w:jc w:val="center"/>
              <w:rPr>
                <w:sz w:val="20"/>
                <w:szCs w:val="20"/>
                <w:lang w:val="es-ES"/>
              </w:rPr>
            </w:pPr>
            <w:bookmarkStart w:id="374" w:name="_Toc186200320"/>
            <w:r w:rsidRPr="00EE600E">
              <w:rPr>
                <w:sz w:val="20"/>
                <w:szCs w:val="20"/>
                <w:lang w:val="es-ES"/>
              </w:rPr>
              <w:t>Sobrepeso</w:t>
            </w:r>
            <w:bookmarkEnd w:id="374"/>
          </w:p>
        </w:tc>
        <w:tc>
          <w:tcPr>
            <w:tcW w:w="1384" w:type="dxa"/>
            <w:vAlign w:val="center"/>
          </w:tcPr>
          <w:p w14:paraId="65D5FD57" w14:textId="77777777" w:rsidR="00B95339" w:rsidRPr="00EE600E" w:rsidRDefault="00B95339" w:rsidP="00342073">
            <w:pPr>
              <w:ind w:leftChars="0" w:left="0" w:firstLineChars="0" w:firstLine="0"/>
              <w:jc w:val="center"/>
              <w:rPr>
                <w:sz w:val="20"/>
                <w:szCs w:val="20"/>
                <w:lang w:val="es-ES"/>
              </w:rPr>
            </w:pPr>
            <w:bookmarkStart w:id="375" w:name="_Toc186200321"/>
            <w:r w:rsidRPr="00EE600E">
              <w:rPr>
                <w:sz w:val="20"/>
                <w:szCs w:val="20"/>
                <w:lang w:val="es-ES"/>
              </w:rPr>
              <w:t>78</w:t>
            </w:r>
            <w:bookmarkEnd w:id="375"/>
          </w:p>
        </w:tc>
        <w:tc>
          <w:tcPr>
            <w:tcW w:w="1699" w:type="dxa"/>
            <w:vAlign w:val="center"/>
          </w:tcPr>
          <w:p w14:paraId="5D64E911" w14:textId="77777777" w:rsidR="00B95339" w:rsidRPr="00EE600E" w:rsidRDefault="00B95339" w:rsidP="00342073">
            <w:pPr>
              <w:ind w:leftChars="0" w:left="0" w:firstLineChars="0" w:firstLine="0"/>
              <w:jc w:val="center"/>
              <w:rPr>
                <w:b/>
                <w:bCs/>
                <w:sz w:val="20"/>
                <w:szCs w:val="20"/>
                <w:lang w:val="es-ES"/>
              </w:rPr>
            </w:pPr>
            <w:bookmarkStart w:id="376" w:name="_Toc186200322"/>
            <w:r w:rsidRPr="00EE600E">
              <w:rPr>
                <w:b/>
                <w:bCs/>
                <w:sz w:val="20"/>
                <w:szCs w:val="20"/>
                <w:lang w:val="es-ES"/>
              </w:rPr>
              <w:t>29,48</w:t>
            </w:r>
            <w:bookmarkEnd w:id="376"/>
          </w:p>
        </w:tc>
      </w:tr>
      <w:tr w:rsidR="00B95339" w:rsidRPr="00EE600E" w14:paraId="276956D1" w14:textId="77777777" w:rsidTr="007A5358">
        <w:trPr>
          <w:jc w:val="center"/>
        </w:trPr>
        <w:tc>
          <w:tcPr>
            <w:tcW w:w="1699" w:type="dxa"/>
            <w:vMerge/>
            <w:vAlign w:val="center"/>
          </w:tcPr>
          <w:p w14:paraId="65093E9D"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EB3F74A" w14:textId="77777777" w:rsidR="00B95339" w:rsidRPr="00EE600E" w:rsidRDefault="00B95339" w:rsidP="00342073">
            <w:pPr>
              <w:ind w:leftChars="0" w:left="0" w:firstLineChars="0" w:firstLine="0"/>
              <w:jc w:val="center"/>
              <w:rPr>
                <w:sz w:val="20"/>
                <w:szCs w:val="20"/>
                <w:lang w:val="es-ES"/>
              </w:rPr>
            </w:pPr>
            <w:bookmarkStart w:id="377" w:name="_Toc186200323"/>
            <w:r w:rsidRPr="00EE600E">
              <w:rPr>
                <w:sz w:val="20"/>
                <w:szCs w:val="20"/>
                <w:lang w:val="es-ES"/>
              </w:rPr>
              <w:t>Obesidad I</w:t>
            </w:r>
            <w:bookmarkEnd w:id="377"/>
          </w:p>
        </w:tc>
        <w:tc>
          <w:tcPr>
            <w:tcW w:w="1384" w:type="dxa"/>
            <w:vAlign w:val="center"/>
          </w:tcPr>
          <w:p w14:paraId="49228BBA" w14:textId="77777777" w:rsidR="00B95339" w:rsidRPr="00EE600E" w:rsidRDefault="00B95339" w:rsidP="00342073">
            <w:pPr>
              <w:ind w:leftChars="0" w:left="0" w:firstLineChars="0" w:firstLine="0"/>
              <w:jc w:val="center"/>
              <w:rPr>
                <w:sz w:val="20"/>
                <w:szCs w:val="20"/>
                <w:lang w:val="es-ES"/>
              </w:rPr>
            </w:pPr>
            <w:bookmarkStart w:id="378" w:name="_Toc186200324"/>
            <w:r w:rsidRPr="00EE600E">
              <w:rPr>
                <w:sz w:val="20"/>
                <w:szCs w:val="20"/>
                <w:lang w:val="es-ES"/>
              </w:rPr>
              <w:t>36</w:t>
            </w:r>
            <w:bookmarkEnd w:id="378"/>
          </w:p>
        </w:tc>
        <w:tc>
          <w:tcPr>
            <w:tcW w:w="1699" w:type="dxa"/>
            <w:vAlign w:val="center"/>
          </w:tcPr>
          <w:p w14:paraId="4D57411A" w14:textId="77777777" w:rsidR="00B95339" w:rsidRPr="00EE600E" w:rsidRDefault="00B95339" w:rsidP="00342073">
            <w:pPr>
              <w:ind w:leftChars="0" w:left="0" w:firstLineChars="0" w:firstLine="0"/>
              <w:jc w:val="center"/>
              <w:rPr>
                <w:b/>
                <w:bCs/>
                <w:sz w:val="20"/>
                <w:szCs w:val="20"/>
                <w:lang w:val="es-ES"/>
              </w:rPr>
            </w:pPr>
            <w:bookmarkStart w:id="379" w:name="_Toc186200325"/>
            <w:r w:rsidRPr="00EE600E">
              <w:rPr>
                <w:b/>
                <w:bCs/>
                <w:sz w:val="20"/>
                <w:szCs w:val="20"/>
                <w:lang w:val="es-ES"/>
              </w:rPr>
              <w:t>13,43</w:t>
            </w:r>
            <w:bookmarkEnd w:id="379"/>
          </w:p>
        </w:tc>
      </w:tr>
      <w:tr w:rsidR="00B95339" w:rsidRPr="00EE600E" w14:paraId="5720EC6A" w14:textId="77777777" w:rsidTr="007A5358">
        <w:trPr>
          <w:jc w:val="center"/>
        </w:trPr>
        <w:tc>
          <w:tcPr>
            <w:tcW w:w="1699" w:type="dxa"/>
            <w:vMerge/>
            <w:vAlign w:val="center"/>
          </w:tcPr>
          <w:p w14:paraId="0F3457A3"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6612B52B" w14:textId="77777777" w:rsidR="00B95339" w:rsidRPr="00EE600E" w:rsidRDefault="00B95339" w:rsidP="00342073">
            <w:pPr>
              <w:ind w:leftChars="0" w:left="0" w:firstLineChars="0" w:firstLine="0"/>
              <w:jc w:val="center"/>
              <w:rPr>
                <w:sz w:val="20"/>
                <w:szCs w:val="20"/>
                <w:lang w:val="es-ES"/>
              </w:rPr>
            </w:pPr>
            <w:bookmarkStart w:id="380" w:name="_Toc186200326"/>
            <w:r w:rsidRPr="00EE600E">
              <w:rPr>
                <w:sz w:val="20"/>
                <w:szCs w:val="20"/>
                <w:lang w:val="es-ES"/>
              </w:rPr>
              <w:t>Obesidad II</w:t>
            </w:r>
            <w:bookmarkEnd w:id="380"/>
          </w:p>
        </w:tc>
        <w:tc>
          <w:tcPr>
            <w:tcW w:w="1384" w:type="dxa"/>
            <w:vAlign w:val="center"/>
          </w:tcPr>
          <w:p w14:paraId="76BD3239" w14:textId="77777777" w:rsidR="00B95339" w:rsidRPr="00EE600E" w:rsidRDefault="00B95339" w:rsidP="00342073">
            <w:pPr>
              <w:ind w:leftChars="0" w:left="0" w:firstLineChars="0" w:firstLine="0"/>
              <w:jc w:val="center"/>
              <w:rPr>
                <w:sz w:val="20"/>
                <w:szCs w:val="20"/>
                <w:lang w:val="es-ES"/>
              </w:rPr>
            </w:pPr>
            <w:bookmarkStart w:id="381" w:name="_Toc186200327"/>
            <w:r w:rsidRPr="00EE600E">
              <w:rPr>
                <w:sz w:val="20"/>
                <w:szCs w:val="20"/>
                <w:lang w:val="es-ES"/>
              </w:rPr>
              <w:t>26</w:t>
            </w:r>
            <w:bookmarkEnd w:id="381"/>
          </w:p>
        </w:tc>
        <w:tc>
          <w:tcPr>
            <w:tcW w:w="1699" w:type="dxa"/>
            <w:vAlign w:val="center"/>
          </w:tcPr>
          <w:p w14:paraId="533C9B5C" w14:textId="4EFA34F4" w:rsidR="00B95339" w:rsidRPr="00EE600E" w:rsidRDefault="00B95339" w:rsidP="00342073">
            <w:pPr>
              <w:ind w:leftChars="0" w:left="0" w:firstLineChars="0" w:firstLine="0"/>
              <w:jc w:val="center"/>
              <w:rPr>
                <w:b/>
                <w:bCs/>
                <w:sz w:val="20"/>
                <w:szCs w:val="20"/>
                <w:lang w:val="es-ES"/>
              </w:rPr>
            </w:pPr>
            <w:bookmarkStart w:id="382" w:name="_Toc186200328"/>
            <w:r w:rsidRPr="00EE600E">
              <w:rPr>
                <w:b/>
                <w:bCs/>
                <w:sz w:val="20"/>
                <w:szCs w:val="20"/>
                <w:lang w:val="es-ES"/>
              </w:rPr>
              <w:t>9,7</w:t>
            </w:r>
            <w:r w:rsidR="00A94ECA" w:rsidRPr="00EE600E">
              <w:rPr>
                <w:b/>
                <w:bCs/>
                <w:sz w:val="20"/>
                <w:szCs w:val="20"/>
                <w:lang w:val="es-ES"/>
              </w:rPr>
              <w:t>0</w:t>
            </w:r>
            <w:bookmarkEnd w:id="382"/>
          </w:p>
        </w:tc>
      </w:tr>
      <w:tr w:rsidR="00B95339" w:rsidRPr="00EE600E" w14:paraId="56270E54" w14:textId="77777777" w:rsidTr="007A5358">
        <w:trPr>
          <w:jc w:val="center"/>
        </w:trPr>
        <w:tc>
          <w:tcPr>
            <w:tcW w:w="1699" w:type="dxa"/>
            <w:vMerge/>
            <w:vAlign w:val="center"/>
          </w:tcPr>
          <w:p w14:paraId="251A901A"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0716F703" w14:textId="77777777" w:rsidR="00B95339" w:rsidRPr="00EE600E" w:rsidRDefault="00B95339" w:rsidP="00342073">
            <w:pPr>
              <w:ind w:leftChars="0" w:left="0" w:firstLineChars="0" w:firstLine="0"/>
              <w:jc w:val="center"/>
              <w:rPr>
                <w:sz w:val="20"/>
                <w:szCs w:val="20"/>
                <w:lang w:val="es-ES"/>
              </w:rPr>
            </w:pPr>
            <w:bookmarkStart w:id="383" w:name="_Toc186200329"/>
            <w:r w:rsidRPr="00EE600E">
              <w:rPr>
                <w:sz w:val="20"/>
                <w:szCs w:val="20"/>
                <w:lang w:val="es-ES"/>
              </w:rPr>
              <w:t>Obesidad III</w:t>
            </w:r>
            <w:bookmarkEnd w:id="383"/>
          </w:p>
        </w:tc>
        <w:tc>
          <w:tcPr>
            <w:tcW w:w="1384" w:type="dxa"/>
            <w:vAlign w:val="center"/>
          </w:tcPr>
          <w:p w14:paraId="170EDF19" w14:textId="77777777" w:rsidR="00B95339" w:rsidRPr="00EE600E" w:rsidRDefault="00B95339" w:rsidP="00342073">
            <w:pPr>
              <w:ind w:leftChars="0" w:left="0" w:firstLineChars="0" w:firstLine="0"/>
              <w:jc w:val="center"/>
              <w:rPr>
                <w:sz w:val="20"/>
                <w:szCs w:val="20"/>
                <w:lang w:val="es-ES"/>
              </w:rPr>
            </w:pPr>
            <w:bookmarkStart w:id="384" w:name="_Toc186200330"/>
            <w:r w:rsidRPr="00EE600E">
              <w:rPr>
                <w:sz w:val="20"/>
                <w:szCs w:val="20"/>
                <w:lang w:val="es-ES"/>
              </w:rPr>
              <w:t>12</w:t>
            </w:r>
            <w:bookmarkEnd w:id="384"/>
          </w:p>
        </w:tc>
        <w:tc>
          <w:tcPr>
            <w:tcW w:w="1699" w:type="dxa"/>
            <w:vAlign w:val="center"/>
          </w:tcPr>
          <w:p w14:paraId="30916D9E" w14:textId="77777777" w:rsidR="00B95339" w:rsidRPr="00EE600E" w:rsidRDefault="00B95339" w:rsidP="00342073">
            <w:pPr>
              <w:ind w:leftChars="0" w:left="0" w:firstLineChars="0" w:firstLine="0"/>
              <w:jc w:val="center"/>
              <w:rPr>
                <w:b/>
                <w:bCs/>
                <w:sz w:val="20"/>
                <w:szCs w:val="20"/>
                <w:lang w:val="es-ES"/>
              </w:rPr>
            </w:pPr>
            <w:bookmarkStart w:id="385" w:name="_Toc186200331"/>
            <w:r w:rsidRPr="00EE600E">
              <w:rPr>
                <w:b/>
                <w:bCs/>
                <w:sz w:val="20"/>
                <w:szCs w:val="20"/>
                <w:lang w:val="es-ES"/>
              </w:rPr>
              <w:t>4,48</w:t>
            </w:r>
            <w:bookmarkEnd w:id="385"/>
          </w:p>
        </w:tc>
      </w:tr>
      <w:tr w:rsidR="00B95339" w:rsidRPr="00EE600E" w14:paraId="2A3F22D7" w14:textId="77777777" w:rsidTr="007A5358">
        <w:trPr>
          <w:jc w:val="center"/>
        </w:trPr>
        <w:tc>
          <w:tcPr>
            <w:tcW w:w="1699" w:type="dxa"/>
            <w:vMerge/>
            <w:vAlign w:val="center"/>
          </w:tcPr>
          <w:p w14:paraId="335D94BE" w14:textId="77777777" w:rsidR="00B95339" w:rsidRPr="00EE600E" w:rsidRDefault="00B95339" w:rsidP="00342073">
            <w:pPr>
              <w:ind w:leftChars="0" w:left="0" w:firstLineChars="0" w:firstLine="0"/>
              <w:jc w:val="center"/>
              <w:rPr>
                <w:b/>
                <w:bCs/>
                <w:sz w:val="20"/>
                <w:szCs w:val="20"/>
                <w:lang w:val="es-ES"/>
              </w:rPr>
            </w:pPr>
          </w:p>
        </w:tc>
        <w:tc>
          <w:tcPr>
            <w:tcW w:w="2265" w:type="dxa"/>
            <w:vAlign w:val="center"/>
          </w:tcPr>
          <w:p w14:paraId="282009E7" w14:textId="77777777" w:rsidR="00B95339" w:rsidRPr="00EE600E" w:rsidRDefault="00B95339" w:rsidP="00342073">
            <w:pPr>
              <w:ind w:leftChars="0" w:left="0" w:firstLineChars="0" w:firstLine="0"/>
              <w:jc w:val="center"/>
              <w:rPr>
                <w:sz w:val="20"/>
                <w:szCs w:val="20"/>
                <w:lang w:val="es-ES"/>
              </w:rPr>
            </w:pPr>
            <w:bookmarkStart w:id="386" w:name="_Toc186200332"/>
            <w:r w:rsidRPr="00EE600E">
              <w:rPr>
                <w:sz w:val="20"/>
                <w:szCs w:val="20"/>
                <w:lang w:val="es-ES"/>
              </w:rPr>
              <w:t>No disponible</w:t>
            </w:r>
            <w:bookmarkEnd w:id="386"/>
          </w:p>
        </w:tc>
        <w:tc>
          <w:tcPr>
            <w:tcW w:w="1384" w:type="dxa"/>
            <w:vAlign w:val="center"/>
          </w:tcPr>
          <w:p w14:paraId="7028A454" w14:textId="77777777" w:rsidR="00B95339" w:rsidRPr="00EE600E" w:rsidRDefault="00B95339" w:rsidP="00342073">
            <w:pPr>
              <w:ind w:leftChars="0" w:left="0" w:firstLineChars="0" w:firstLine="0"/>
              <w:jc w:val="center"/>
              <w:rPr>
                <w:sz w:val="20"/>
                <w:szCs w:val="20"/>
                <w:lang w:val="es-ES"/>
              </w:rPr>
            </w:pPr>
            <w:bookmarkStart w:id="387" w:name="_Toc186200333"/>
            <w:r w:rsidRPr="00EE600E">
              <w:rPr>
                <w:sz w:val="20"/>
                <w:szCs w:val="20"/>
                <w:lang w:val="es-ES"/>
              </w:rPr>
              <w:t>6</w:t>
            </w:r>
            <w:bookmarkEnd w:id="387"/>
          </w:p>
        </w:tc>
        <w:tc>
          <w:tcPr>
            <w:tcW w:w="1699" w:type="dxa"/>
            <w:vAlign w:val="center"/>
          </w:tcPr>
          <w:p w14:paraId="62351A4F" w14:textId="77777777" w:rsidR="00B95339" w:rsidRPr="00EE600E" w:rsidRDefault="00B95339" w:rsidP="00342073">
            <w:pPr>
              <w:ind w:leftChars="0" w:left="0" w:firstLineChars="0" w:firstLine="0"/>
              <w:jc w:val="center"/>
              <w:rPr>
                <w:b/>
                <w:bCs/>
                <w:sz w:val="20"/>
                <w:szCs w:val="20"/>
                <w:lang w:val="es-ES"/>
              </w:rPr>
            </w:pPr>
            <w:bookmarkStart w:id="388" w:name="_Toc186200334"/>
            <w:r w:rsidRPr="00EE600E">
              <w:rPr>
                <w:b/>
                <w:bCs/>
                <w:sz w:val="20"/>
                <w:szCs w:val="20"/>
                <w:lang w:val="es-ES"/>
              </w:rPr>
              <w:t>2,24</w:t>
            </w:r>
            <w:bookmarkEnd w:id="388"/>
          </w:p>
        </w:tc>
      </w:tr>
      <w:tr w:rsidR="00B95339" w:rsidRPr="00EE600E" w14:paraId="7C915276" w14:textId="77777777" w:rsidTr="007A5358">
        <w:trPr>
          <w:jc w:val="center"/>
        </w:trPr>
        <w:tc>
          <w:tcPr>
            <w:tcW w:w="1699" w:type="dxa"/>
            <w:vMerge w:val="restart"/>
            <w:vAlign w:val="center"/>
          </w:tcPr>
          <w:p w14:paraId="53285949" w14:textId="77777777" w:rsidR="00B95339" w:rsidRPr="00EE600E" w:rsidRDefault="00B95339" w:rsidP="00342073">
            <w:pPr>
              <w:ind w:leftChars="0" w:left="0" w:firstLineChars="0" w:firstLine="0"/>
              <w:jc w:val="center"/>
              <w:rPr>
                <w:b/>
                <w:bCs/>
                <w:sz w:val="20"/>
                <w:szCs w:val="20"/>
                <w:lang w:val="es-ES"/>
              </w:rPr>
            </w:pPr>
            <w:bookmarkStart w:id="389" w:name="_Toc186200335"/>
            <w:r w:rsidRPr="00EE600E">
              <w:rPr>
                <w:b/>
                <w:bCs/>
                <w:sz w:val="20"/>
                <w:szCs w:val="20"/>
                <w:lang w:val="es-ES"/>
              </w:rPr>
              <w:t>Diagnóstico</w:t>
            </w:r>
            <w:bookmarkEnd w:id="389"/>
          </w:p>
        </w:tc>
        <w:tc>
          <w:tcPr>
            <w:tcW w:w="2265" w:type="dxa"/>
            <w:vAlign w:val="center"/>
          </w:tcPr>
          <w:p w14:paraId="4DF634CA" w14:textId="44345CEB" w:rsidR="00B95339" w:rsidRPr="00EE600E" w:rsidRDefault="00B95339" w:rsidP="00342073">
            <w:pPr>
              <w:ind w:leftChars="0" w:left="0" w:firstLineChars="0" w:firstLine="0"/>
              <w:jc w:val="center"/>
              <w:rPr>
                <w:sz w:val="20"/>
                <w:szCs w:val="20"/>
                <w:lang w:val="es-ES"/>
              </w:rPr>
            </w:pPr>
            <w:bookmarkStart w:id="390" w:name="_Toc186200336"/>
            <w:r w:rsidRPr="00EE600E">
              <w:rPr>
                <w:sz w:val="20"/>
                <w:szCs w:val="20"/>
                <w:lang w:val="es-ES"/>
              </w:rPr>
              <w:t>Sin infección por COVID</w:t>
            </w:r>
            <w:bookmarkEnd w:id="390"/>
            <w:r w:rsidR="00F575A5" w:rsidRPr="00EE600E">
              <w:rPr>
                <w:sz w:val="20"/>
                <w:szCs w:val="20"/>
                <w:lang w:val="es-ES"/>
              </w:rPr>
              <w:t xml:space="preserve"> (No</w:t>
            </w:r>
            <w:r w:rsidR="00CB05E8">
              <w:rPr>
                <w:sz w:val="20"/>
                <w:szCs w:val="20"/>
                <w:lang w:val="es-ES"/>
              </w:rPr>
              <w:t xml:space="preserve"> </w:t>
            </w:r>
            <w:r w:rsidR="00F575A5" w:rsidRPr="00EE600E">
              <w:rPr>
                <w:sz w:val="20"/>
                <w:szCs w:val="20"/>
                <w:lang w:val="es-ES"/>
              </w:rPr>
              <w:t>COV</w:t>
            </w:r>
            <w:r w:rsidR="00CB05E8">
              <w:rPr>
                <w:sz w:val="20"/>
                <w:szCs w:val="20"/>
                <w:lang w:val="es-ES"/>
              </w:rPr>
              <w:t>ID</w:t>
            </w:r>
            <w:r w:rsidR="00F575A5" w:rsidRPr="00EE600E">
              <w:rPr>
                <w:sz w:val="20"/>
                <w:szCs w:val="20"/>
                <w:lang w:val="es-ES"/>
              </w:rPr>
              <w:t>)</w:t>
            </w:r>
          </w:p>
        </w:tc>
        <w:tc>
          <w:tcPr>
            <w:tcW w:w="1384" w:type="dxa"/>
            <w:vAlign w:val="center"/>
          </w:tcPr>
          <w:p w14:paraId="7953F91A" w14:textId="77777777" w:rsidR="00B95339" w:rsidRPr="00EE600E" w:rsidRDefault="00B95339" w:rsidP="00342073">
            <w:pPr>
              <w:ind w:leftChars="0" w:left="0" w:firstLineChars="0" w:firstLine="0"/>
              <w:jc w:val="center"/>
              <w:rPr>
                <w:sz w:val="20"/>
                <w:szCs w:val="20"/>
                <w:lang w:val="es-ES"/>
              </w:rPr>
            </w:pPr>
            <w:bookmarkStart w:id="391" w:name="_Toc186200337"/>
            <w:r w:rsidRPr="00EE600E">
              <w:rPr>
                <w:sz w:val="20"/>
                <w:szCs w:val="20"/>
                <w:lang w:val="es-ES"/>
              </w:rPr>
              <w:t>20</w:t>
            </w:r>
            <w:bookmarkEnd w:id="391"/>
          </w:p>
        </w:tc>
        <w:tc>
          <w:tcPr>
            <w:tcW w:w="1699" w:type="dxa"/>
            <w:vAlign w:val="center"/>
          </w:tcPr>
          <w:p w14:paraId="258864D7" w14:textId="77777777" w:rsidR="00B95339" w:rsidRPr="00EE600E" w:rsidRDefault="00B95339" w:rsidP="00342073">
            <w:pPr>
              <w:ind w:leftChars="0" w:left="0" w:firstLineChars="0" w:firstLine="0"/>
              <w:jc w:val="center"/>
              <w:rPr>
                <w:b/>
                <w:bCs/>
                <w:sz w:val="20"/>
                <w:szCs w:val="20"/>
                <w:lang w:val="es-ES"/>
              </w:rPr>
            </w:pPr>
            <w:bookmarkStart w:id="392" w:name="_Toc186200338"/>
            <w:r w:rsidRPr="00EE600E">
              <w:rPr>
                <w:b/>
                <w:bCs/>
                <w:sz w:val="20"/>
                <w:szCs w:val="20"/>
                <w:lang w:val="es-ES"/>
              </w:rPr>
              <w:t>7,46</w:t>
            </w:r>
            <w:bookmarkEnd w:id="392"/>
          </w:p>
        </w:tc>
      </w:tr>
      <w:tr w:rsidR="00B95339" w:rsidRPr="00EE600E" w14:paraId="19BB8443" w14:textId="77777777" w:rsidTr="007A5358">
        <w:trPr>
          <w:jc w:val="center"/>
        </w:trPr>
        <w:tc>
          <w:tcPr>
            <w:tcW w:w="1699" w:type="dxa"/>
            <w:vMerge/>
            <w:vAlign w:val="center"/>
          </w:tcPr>
          <w:p w14:paraId="6E156835"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464BB64F" w14:textId="407F4AB5" w:rsidR="00B95339" w:rsidRPr="00EE600E" w:rsidRDefault="00B95339" w:rsidP="00342073">
            <w:pPr>
              <w:ind w:leftChars="0" w:left="0" w:firstLineChars="0" w:firstLine="0"/>
              <w:jc w:val="center"/>
              <w:rPr>
                <w:sz w:val="20"/>
                <w:szCs w:val="20"/>
                <w:lang w:val="es-ES"/>
              </w:rPr>
            </w:pPr>
            <w:bookmarkStart w:id="393" w:name="_Toc186200339"/>
            <w:r w:rsidRPr="00EE600E">
              <w:rPr>
                <w:sz w:val="20"/>
                <w:szCs w:val="20"/>
                <w:lang w:val="es-ES"/>
              </w:rPr>
              <w:t>Sin COVID persistente (</w:t>
            </w:r>
            <w:r w:rsidR="00CB05E8">
              <w:rPr>
                <w:sz w:val="20"/>
                <w:szCs w:val="20"/>
                <w:lang w:val="es-ES"/>
              </w:rPr>
              <w:t xml:space="preserve">COVID </w:t>
            </w:r>
            <w:r w:rsidRPr="00EE600E">
              <w:rPr>
                <w:sz w:val="20"/>
                <w:szCs w:val="20"/>
                <w:lang w:val="es-ES"/>
              </w:rPr>
              <w:t>No</w:t>
            </w:r>
            <w:r w:rsidR="00CB05E8">
              <w:rPr>
                <w:sz w:val="20"/>
                <w:szCs w:val="20"/>
                <w:lang w:val="es-ES"/>
              </w:rPr>
              <w:t xml:space="preserve"> </w:t>
            </w:r>
            <w:r w:rsidRPr="00EE600E">
              <w:rPr>
                <w:sz w:val="20"/>
                <w:szCs w:val="20"/>
                <w:lang w:val="es-ES"/>
              </w:rPr>
              <w:t>PCC)</w:t>
            </w:r>
            <w:bookmarkEnd w:id="393"/>
          </w:p>
        </w:tc>
        <w:tc>
          <w:tcPr>
            <w:tcW w:w="1384" w:type="dxa"/>
            <w:vAlign w:val="center"/>
          </w:tcPr>
          <w:p w14:paraId="619DD4AE" w14:textId="77777777" w:rsidR="00B95339" w:rsidRPr="00EE600E" w:rsidRDefault="00B95339" w:rsidP="00342073">
            <w:pPr>
              <w:ind w:leftChars="0" w:left="0" w:firstLineChars="0" w:firstLine="0"/>
              <w:jc w:val="center"/>
              <w:rPr>
                <w:sz w:val="20"/>
                <w:szCs w:val="20"/>
                <w:lang w:val="es-ES"/>
              </w:rPr>
            </w:pPr>
            <w:bookmarkStart w:id="394" w:name="_Toc186200340"/>
            <w:r w:rsidRPr="00EE600E">
              <w:rPr>
                <w:sz w:val="20"/>
                <w:szCs w:val="20"/>
                <w:lang w:val="es-ES"/>
              </w:rPr>
              <w:t>47</w:t>
            </w:r>
            <w:bookmarkEnd w:id="394"/>
          </w:p>
        </w:tc>
        <w:tc>
          <w:tcPr>
            <w:tcW w:w="1699" w:type="dxa"/>
            <w:vAlign w:val="center"/>
          </w:tcPr>
          <w:p w14:paraId="7EF50B32" w14:textId="77777777" w:rsidR="00B95339" w:rsidRPr="00EE600E" w:rsidRDefault="00B95339" w:rsidP="00342073">
            <w:pPr>
              <w:ind w:leftChars="0" w:left="0" w:firstLineChars="0" w:firstLine="0"/>
              <w:jc w:val="center"/>
              <w:rPr>
                <w:b/>
                <w:bCs/>
                <w:sz w:val="20"/>
                <w:szCs w:val="20"/>
                <w:lang w:val="es-ES"/>
              </w:rPr>
            </w:pPr>
            <w:bookmarkStart w:id="395" w:name="_Toc186200341"/>
            <w:r w:rsidRPr="00EE600E">
              <w:rPr>
                <w:b/>
                <w:bCs/>
                <w:sz w:val="20"/>
                <w:szCs w:val="20"/>
                <w:lang w:val="es-ES"/>
              </w:rPr>
              <w:t>17,54</w:t>
            </w:r>
            <w:bookmarkEnd w:id="395"/>
          </w:p>
        </w:tc>
      </w:tr>
      <w:tr w:rsidR="00B95339" w:rsidRPr="00EE600E" w14:paraId="7F47CFA8" w14:textId="77777777" w:rsidTr="007A5358">
        <w:trPr>
          <w:jc w:val="center"/>
        </w:trPr>
        <w:tc>
          <w:tcPr>
            <w:tcW w:w="1699" w:type="dxa"/>
            <w:vMerge/>
            <w:vAlign w:val="center"/>
          </w:tcPr>
          <w:p w14:paraId="49CDC4FF"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760B4F7D" w14:textId="0AD5E043" w:rsidR="00B95339" w:rsidRPr="00EE600E" w:rsidRDefault="00B95339" w:rsidP="00342073">
            <w:pPr>
              <w:ind w:leftChars="0" w:left="0" w:firstLineChars="0" w:firstLine="0"/>
              <w:jc w:val="center"/>
              <w:rPr>
                <w:sz w:val="20"/>
                <w:szCs w:val="20"/>
                <w:lang w:val="es-ES"/>
              </w:rPr>
            </w:pPr>
            <w:bookmarkStart w:id="396" w:name="_Toc186200342"/>
            <w:r w:rsidRPr="00EE600E">
              <w:rPr>
                <w:sz w:val="20"/>
                <w:szCs w:val="20"/>
                <w:lang w:val="es-ES"/>
              </w:rPr>
              <w:t>Con COVID persistente sin afectación neurocognitiva (</w:t>
            </w:r>
            <w:r w:rsidR="00CB05E8">
              <w:rPr>
                <w:sz w:val="20"/>
                <w:szCs w:val="20"/>
                <w:lang w:val="es-ES"/>
              </w:rPr>
              <w:t xml:space="preserve">COVID </w:t>
            </w:r>
            <w:r w:rsidRPr="00EE600E">
              <w:rPr>
                <w:sz w:val="20"/>
                <w:szCs w:val="20"/>
                <w:lang w:val="es-ES"/>
              </w:rPr>
              <w:t>PCC No Cog)</w:t>
            </w:r>
            <w:bookmarkEnd w:id="396"/>
          </w:p>
        </w:tc>
        <w:tc>
          <w:tcPr>
            <w:tcW w:w="1384" w:type="dxa"/>
            <w:vAlign w:val="center"/>
          </w:tcPr>
          <w:p w14:paraId="2AF55AFC" w14:textId="77777777" w:rsidR="00B95339" w:rsidRPr="00EE600E" w:rsidRDefault="00B95339" w:rsidP="00342073">
            <w:pPr>
              <w:ind w:leftChars="0" w:left="0" w:firstLineChars="0" w:firstLine="0"/>
              <w:jc w:val="center"/>
              <w:rPr>
                <w:sz w:val="20"/>
                <w:szCs w:val="20"/>
                <w:lang w:val="es-ES"/>
              </w:rPr>
            </w:pPr>
            <w:bookmarkStart w:id="397" w:name="_Toc186200343"/>
            <w:r w:rsidRPr="00EE600E">
              <w:rPr>
                <w:sz w:val="20"/>
                <w:szCs w:val="20"/>
                <w:lang w:val="es-ES"/>
              </w:rPr>
              <w:t>27</w:t>
            </w:r>
            <w:bookmarkEnd w:id="397"/>
          </w:p>
        </w:tc>
        <w:tc>
          <w:tcPr>
            <w:tcW w:w="1699" w:type="dxa"/>
            <w:vAlign w:val="center"/>
          </w:tcPr>
          <w:p w14:paraId="21B030AB" w14:textId="00D3BD62" w:rsidR="00B95339" w:rsidRPr="00EE600E" w:rsidRDefault="0020228A" w:rsidP="00342073">
            <w:pPr>
              <w:ind w:leftChars="0" w:left="0" w:firstLineChars="0" w:firstLine="0"/>
              <w:jc w:val="center"/>
              <w:rPr>
                <w:b/>
                <w:bCs/>
                <w:sz w:val="20"/>
                <w:szCs w:val="20"/>
                <w:lang w:val="es-ES"/>
              </w:rPr>
            </w:pPr>
            <w:bookmarkStart w:id="398" w:name="_Toc186200344"/>
            <w:r w:rsidRPr="00EE600E">
              <w:rPr>
                <w:b/>
                <w:bCs/>
                <w:sz w:val="20"/>
                <w:szCs w:val="20"/>
                <w:lang w:val="es-ES"/>
              </w:rPr>
              <w:t>10,07</w:t>
            </w:r>
            <w:bookmarkEnd w:id="398"/>
          </w:p>
        </w:tc>
      </w:tr>
      <w:tr w:rsidR="00B95339" w:rsidRPr="00EE600E" w14:paraId="3EC405FA" w14:textId="77777777" w:rsidTr="007A5358">
        <w:trPr>
          <w:jc w:val="center"/>
        </w:trPr>
        <w:tc>
          <w:tcPr>
            <w:tcW w:w="1699" w:type="dxa"/>
            <w:vMerge/>
            <w:vAlign w:val="center"/>
          </w:tcPr>
          <w:p w14:paraId="00F66170" w14:textId="77777777" w:rsidR="00B95339" w:rsidRPr="00EE600E" w:rsidRDefault="00B95339" w:rsidP="00342073">
            <w:pPr>
              <w:ind w:leftChars="0" w:left="0" w:firstLineChars="0" w:firstLine="0"/>
              <w:jc w:val="center"/>
              <w:rPr>
                <w:sz w:val="20"/>
                <w:szCs w:val="20"/>
                <w:lang w:val="es-ES"/>
              </w:rPr>
            </w:pPr>
          </w:p>
        </w:tc>
        <w:tc>
          <w:tcPr>
            <w:tcW w:w="2265" w:type="dxa"/>
            <w:vAlign w:val="center"/>
          </w:tcPr>
          <w:p w14:paraId="0704AD7A" w14:textId="31364029" w:rsidR="00B95339" w:rsidRPr="00EE600E" w:rsidRDefault="00B95339" w:rsidP="00342073">
            <w:pPr>
              <w:ind w:leftChars="0" w:left="0" w:firstLineChars="0" w:firstLine="0"/>
              <w:jc w:val="center"/>
              <w:rPr>
                <w:sz w:val="20"/>
                <w:szCs w:val="20"/>
                <w:lang w:val="es-ES"/>
              </w:rPr>
            </w:pPr>
            <w:bookmarkStart w:id="399" w:name="_Toc186200345"/>
            <w:r w:rsidRPr="00EE600E">
              <w:rPr>
                <w:sz w:val="20"/>
                <w:szCs w:val="20"/>
                <w:lang w:val="es-ES"/>
              </w:rPr>
              <w:t>Con COVID persistente con afectación neurocognitiva (</w:t>
            </w:r>
            <w:r w:rsidR="00CB05E8">
              <w:rPr>
                <w:sz w:val="20"/>
                <w:szCs w:val="20"/>
                <w:lang w:val="es-ES"/>
              </w:rPr>
              <w:t xml:space="preserve">COVID </w:t>
            </w:r>
            <w:r w:rsidRPr="00EE600E">
              <w:rPr>
                <w:sz w:val="20"/>
                <w:szCs w:val="20"/>
                <w:lang w:val="es-ES"/>
              </w:rPr>
              <w:t>PCC Cog)</w:t>
            </w:r>
            <w:bookmarkEnd w:id="399"/>
          </w:p>
        </w:tc>
        <w:tc>
          <w:tcPr>
            <w:tcW w:w="1384" w:type="dxa"/>
            <w:vAlign w:val="center"/>
          </w:tcPr>
          <w:p w14:paraId="597FE61B" w14:textId="77777777" w:rsidR="00B95339" w:rsidRPr="00EE600E" w:rsidRDefault="00B95339" w:rsidP="00342073">
            <w:pPr>
              <w:ind w:leftChars="0" w:left="0" w:firstLineChars="0" w:firstLine="0"/>
              <w:jc w:val="center"/>
              <w:rPr>
                <w:sz w:val="20"/>
                <w:szCs w:val="20"/>
                <w:lang w:val="es-ES"/>
              </w:rPr>
            </w:pPr>
            <w:bookmarkStart w:id="400" w:name="_Toc186200346"/>
            <w:r w:rsidRPr="00EE600E">
              <w:rPr>
                <w:sz w:val="20"/>
                <w:szCs w:val="20"/>
                <w:lang w:val="es-ES"/>
              </w:rPr>
              <w:t>174</w:t>
            </w:r>
            <w:bookmarkEnd w:id="400"/>
          </w:p>
        </w:tc>
        <w:tc>
          <w:tcPr>
            <w:tcW w:w="1699" w:type="dxa"/>
            <w:vAlign w:val="center"/>
          </w:tcPr>
          <w:p w14:paraId="1AAB7569" w14:textId="77777777" w:rsidR="00B95339" w:rsidRPr="00EE600E" w:rsidRDefault="00B95339" w:rsidP="00342073">
            <w:pPr>
              <w:ind w:leftChars="0" w:left="0" w:firstLineChars="0" w:firstLine="0"/>
              <w:jc w:val="center"/>
              <w:rPr>
                <w:b/>
                <w:bCs/>
                <w:sz w:val="20"/>
                <w:szCs w:val="20"/>
                <w:lang w:val="es-ES"/>
              </w:rPr>
            </w:pPr>
            <w:bookmarkStart w:id="401" w:name="_Toc186200347"/>
            <w:r w:rsidRPr="00EE600E">
              <w:rPr>
                <w:b/>
                <w:bCs/>
                <w:sz w:val="20"/>
                <w:szCs w:val="20"/>
                <w:lang w:val="es-ES"/>
              </w:rPr>
              <w:t>64,93</w:t>
            </w:r>
            <w:bookmarkEnd w:id="401"/>
          </w:p>
        </w:tc>
      </w:tr>
    </w:tbl>
    <w:p w14:paraId="2C56BF8E" w14:textId="2D2CAA7F" w:rsidR="00B95339" w:rsidRPr="00EE600E" w:rsidRDefault="00B95339" w:rsidP="00B95339">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402" w:name="_Toc186200348"/>
      <w:bookmarkStart w:id="403" w:name="OLE_LINK20"/>
      <w:bookmarkStart w:id="404" w:name="OLE_LINK37"/>
      <w:r w:rsidRPr="00EE600E">
        <w:rPr>
          <w:b/>
          <w:color w:val="000000"/>
          <w:sz w:val="20"/>
          <w:szCs w:val="20"/>
          <w:lang w:val="es-ES"/>
        </w:rPr>
        <w:t xml:space="preserve">Tabla </w:t>
      </w:r>
      <w:r w:rsidR="001B05AC" w:rsidRPr="00EE600E">
        <w:rPr>
          <w:b/>
          <w:color w:val="000000"/>
          <w:sz w:val="20"/>
          <w:szCs w:val="20"/>
          <w:lang w:val="es-ES"/>
        </w:rPr>
        <w:t>3</w:t>
      </w:r>
      <w:r w:rsidRPr="00EE600E">
        <w:rPr>
          <w:b/>
          <w:color w:val="000000"/>
          <w:sz w:val="20"/>
          <w:szCs w:val="20"/>
          <w:lang w:val="es-ES"/>
        </w:rPr>
        <w:t xml:space="preserve">: </w:t>
      </w:r>
      <w:r w:rsidRPr="00EE600E">
        <w:rPr>
          <w:color w:val="000000"/>
          <w:sz w:val="20"/>
          <w:szCs w:val="20"/>
          <w:lang w:val="es-ES"/>
        </w:rPr>
        <w:t>Variables sociodemográficas de la base de datos analizada.</w:t>
      </w:r>
      <w:bookmarkEnd w:id="402"/>
    </w:p>
    <w:bookmarkEnd w:id="403"/>
    <w:bookmarkEnd w:id="404"/>
    <w:p w14:paraId="608B892C" w14:textId="77777777" w:rsidR="00B95339" w:rsidRPr="00EE600E" w:rsidRDefault="00B95339" w:rsidP="00B95339">
      <w:pPr>
        <w:ind w:left="0" w:hanging="2"/>
        <w:rPr>
          <w:lang w:val="es-ES"/>
        </w:rPr>
      </w:pPr>
    </w:p>
    <w:p w14:paraId="641A34B0" w14:textId="16715997" w:rsidR="00B95339" w:rsidRPr="00EE600E" w:rsidRDefault="00B95339" w:rsidP="00B95339">
      <w:pPr>
        <w:ind w:left="0" w:hanging="2"/>
        <w:rPr>
          <w:lang w:val="es-ES"/>
        </w:rPr>
      </w:pPr>
      <w:bookmarkStart w:id="405" w:name="_Toc186200349"/>
      <w:r w:rsidRPr="00EE600E">
        <w:rPr>
          <w:lang w:val="es-ES"/>
        </w:rPr>
        <w:t>La edad media de quienes participaron fue de 48,58 años y el BMI medio fue de 27,7</w:t>
      </w:r>
      <w:r w:rsidR="007A48D7" w:rsidRPr="00EE600E">
        <w:rPr>
          <w:lang w:val="es-ES"/>
        </w:rPr>
        <w:t xml:space="preserve"> kg/m</w:t>
      </w:r>
      <w:r w:rsidR="007A48D7" w:rsidRPr="00EE600E">
        <w:rPr>
          <w:vertAlign w:val="superscript"/>
          <w:lang w:val="es-ES"/>
        </w:rPr>
        <w:t>2</w:t>
      </w:r>
      <w:r w:rsidRPr="00EE600E">
        <w:rPr>
          <w:lang w:val="es-ES"/>
        </w:rPr>
        <w:t>.</w:t>
      </w:r>
      <w:bookmarkEnd w:id="405"/>
    </w:p>
    <w:p w14:paraId="3C5D3848" w14:textId="77777777" w:rsidR="00407ACD" w:rsidRPr="00EE600E" w:rsidRDefault="00407ACD" w:rsidP="000025A1">
      <w:pPr>
        <w:ind w:left="0" w:hanging="2"/>
        <w:rPr>
          <w:i/>
          <w:iCs/>
          <w:lang w:val="es-ES"/>
        </w:rPr>
      </w:pPr>
      <w:bookmarkStart w:id="406" w:name="_Toc186096606"/>
    </w:p>
    <w:p w14:paraId="38EA75A9" w14:textId="5975D0DF" w:rsidR="000025A1" w:rsidRPr="00EE600E" w:rsidRDefault="000025A1" w:rsidP="000025A1">
      <w:pPr>
        <w:ind w:left="0" w:hanging="2"/>
        <w:rPr>
          <w:i/>
          <w:iCs/>
          <w:lang w:val="es-ES"/>
        </w:rPr>
      </w:pPr>
      <w:bookmarkStart w:id="407" w:name="_Toc186200350"/>
      <w:r w:rsidRPr="00EE600E">
        <w:rPr>
          <w:i/>
          <w:iCs/>
          <w:lang w:val="es-ES"/>
        </w:rPr>
        <w:t>3.</w:t>
      </w:r>
      <w:r w:rsidR="001B05AC" w:rsidRPr="00EE600E">
        <w:rPr>
          <w:i/>
          <w:iCs/>
          <w:lang w:val="es-ES"/>
        </w:rPr>
        <w:t>2</w:t>
      </w:r>
      <w:r w:rsidRPr="00EE600E">
        <w:rPr>
          <w:i/>
          <w:iCs/>
          <w:lang w:val="es-ES"/>
        </w:rPr>
        <w:t xml:space="preserve">) </w:t>
      </w:r>
      <w:bookmarkEnd w:id="406"/>
      <w:r w:rsidRPr="00EE600E">
        <w:rPr>
          <w:i/>
          <w:iCs/>
          <w:lang w:val="es-ES"/>
        </w:rPr>
        <w:t>Generación de la base de datos de análisis.</w:t>
      </w:r>
      <w:bookmarkEnd w:id="407"/>
    </w:p>
    <w:p w14:paraId="1E03DCAA" w14:textId="5F834C0C" w:rsidR="00873A6E" w:rsidRDefault="000025A1" w:rsidP="000025A1">
      <w:pPr>
        <w:ind w:left="0" w:hanging="2"/>
        <w:rPr>
          <w:lang w:val="es-ES"/>
        </w:rPr>
      </w:pPr>
      <w:bookmarkStart w:id="408" w:name="_Toc186200351"/>
      <w:r w:rsidRPr="00EE600E">
        <w:rPr>
          <w:lang w:val="es-ES"/>
        </w:rPr>
        <w:t>Con el objeto de balancear las categorías diagnósticas, se generaron 2 grupos principales de análisis: por un lado, la sumatoria de pacientes sin infección por COVID-19 y aquellos sin PCC</w:t>
      </w:r>
      <w:r w:rsidR="005C6BF7" w:rsidRPr="00EE600E">
        <w:rPr>
          <w:lang w:val="es-ES"/>
        </w:rPr>
        <w:t xml:space="preserve"> (n=67; 27,8% de las observaciones)</w:t>
      </w:r>
      <w:r w:rsidRPr="00EE600E">
        <w:rPr>
          <w:lang w:val="es-ES"/>
        </w:rPr>
        <w:t>, y por el otro, el conjunto de los diagnosticados con PCC con afectación neuropsicológica</w:t>
      </w:r>
      <w:r w:rsidR="005C6BF7" w:rsidRPr="00EE600E">
        <w:rPr>
          <w:lang w:val="es-ES"/>
        </w:rPr>
        <w:t xml:space="preserve"> (n=174; </w:t>
      </w:r>
      <w:r w:rsidR="00E47240" w:rsidRPr="00EE600E">
        <w:rPr>
          <w:lang w:val="es-ES"/>
        </w:rPr>
        <w:t>72,2% de las observaciones)</w:t>
      </w:r>
      <w:r w:rsidRPr="00EE600E">
        <w:rPr>
          <w:lang w:val="es-ES"/>
        </w:rPr>
        <w:t>. En este trabajo no se hizo uso de los</w:t>
      </w:r>
      <w:r w:rsidR="00407ACD" w:rsidRPr="00EE600E">
        <w:rPr>
          <w:lang w:val="es-ES"/>
        </w:rPr>
        <w:t xml:space="preserve"> datos provenientes de</w:t>
      </w:r>
      <w:r w:rsidRPr="00EE600E">
        <w:rPr>
          <w:lang w:val="es-ES"/>
        </w:rPr>
        <w:t xml:space="preserve"> pacientes </w:t>
      </w:r>
      <w:r w:rsidR="00407ACD" w:rsidRPr="00EE600E">
        <w:rPr>
          <w:lang w:val="es-ES"/>
        </w:rPr>
        <w:t>con un diagnóstico de</w:t>
      </w:r>
      <w:r w:rsidRPr="00EE600E">
        <w:rPr>
          <w:lang w:val="es-ES"/>
        </w:rPr>
        <w:t xml:space="preserve"> PCC pero sin afectación cognitiva. En consecuencia, la base de datos final contó con datos provenientes de 241 pacientes.</w:t>
      </w:r>
      <w:bookmarkEnd w:id="408"/>
    </w:p>
    <w:p w14:paraId="69F0D9EE" w14:textId="77777777" w:rsidR="00FD2CB0" w:rsidRDefault="00FD2CB0" w:rsidP="000025A1">
      <w:pPr>
        <w:ind w:left="0" w:hanging="2"/>
        <w:rPr>
          <w:lang w:val="es-ES"/>
        </w:rPr>
      </w:pPr>
    </w:p>
    <w:p w14:paraId="615F30DF" w14:textId="307A9D55" w:rsidR="004956BD" w:rsidRPr="00FD2CB0" w:rsidRDefault="00FD2CB0" w:rsidP="000025A1">
      <w:pPr>
        <w:ind w:left="0" w:hanging="2"/>
        <w:rPr>
          <w:b/>
          <w:bCs/>
          <w:color w:val="4F81BD" w:themeColor="accent1"/>
          <w:lang w:val="es-ES"/>
        </w:rPr>
      </w:pPr>
      <w:bookmarkStart w:id="409" w:name="OLE_LINK53"/>
      <w:r w:rsidRPr="00FD2CB0">
        <w:rPr>
          <w:b/>
          <w:bCs/>
          <w:color w:val="4F81BD" w:themeColor="accent1"/>
          <w:lang w:val="es-ES"/>
        </w:rPr>
        <w:t>A) Mayores de 25 años.</w:t>
      </w:r>
    </w:p>
    <w:bookmarkEnd w:id="409"/>
    <w:p w14:paraId="28B6D39B" w14:textId="4A28875D" w:rsidR="00873A6E" w:rsidRDefault="00873A6E" w:rsidP="000025A1">
      <w:pPr>
        <w:ind w:left="0" w:hanging="2"/>
        <w:rPr>
          <w:lang w:val="es-ES"/>
        </w:rPr>
      </w:pPr>
      <w:r>
        <w:rPr>
          <w:noProof/>
          <w:lang w:eastAsia="ca-ES"/>
        </w:rPr>
        <w:drawing>
          <wp:inline distT="0" distB="0" distL="0" distR="0" wp14:anchorId="0FDDD381" wp14:editId="5515490C">
            <wp:extent cx="5922010" cy="3748134"/>
            <wp:effectExtent l="38100" t="0" r="21590" b="5080"/>
            <wp:docPr id="1828567002"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82BFAE7" w14:textId="6EBEFDD9" w:rsidR="00FD2CB0" w:rsidRPr="00FD2CB0" w:rsidRDefault="00FD2CB0" w:rsidP="00FD2CB0">
      <w:pPr>
        <w:ind w:left="0" w:hanging="2"/>
        <w:rPr>
          <w:b/>
          <w:bCs/>
          <w:color w:val="4F81BD" w:themeColor="accent1"/>
          <w:lang w:val="es-ES"/>
        </w:rPr>
      </w:pPr>
      <w:r>
        <w:rPr>
          <w:b/>
          <w:bCs/>
          <w:color w:val="4F81BD" w:themeColor="accent1"/>
          <w:lang w:val="es-ES"/>
        </w:rPr>
        <w:t>B</w:t>
      </w:r>
      <w:r w:rsidRPr="00FD2CB0">
        <w:rPr>
          <w:b/>
          <w:bCs/>
          <w:color w:val="4F81BD" w:themeColor="accent1"/>
          <w:lang w:val="es-ES"/>
        </w:rPr>
        <w:t xml:space="preserve">) </w:t>
      </w:r>
      <w:r>
        <w:rPr>
          <w:b/>
          <w:bCs/>
          <w:color w:val="4F81BD" w:themeColor="accent1"/>
          <w:lang w:val="es-ES"/>
        </w:rPr>
        <w:t>Generación del conjunto final</w:t>
      </w:r>
      <w:r w:rsidR="008403EE">
        <w:rPr>
          <w:b/>
          <w:bCs/>
          <w:color w:val="4F81BD" w:themeColor="accent1"/>
          <w:lang w:val="es-ES"/>
        </w:rPr>
        <w:t>.</w:t>
      </w:r>
    </w:p>
    <w:p w14:paraId="33FFC4C2" w14:textId="55F17AF8" w:rsidR="00873A6E" w:rsidRPr="00C77BDA" w:rsidRDefault="00873A6E" w:rsidP="000025A1">
      <w:pPr>
        <w:ind w:left="0" w:hanging="2"/>
        <w:rPr>
          <w:lang w:val="es-ES"/>
        </w:rPr>
      </w:pPr>
      <w:r w:rsidRPr="00C77BDA">
        <w:rPr>
          <w:noProof/>
          <w:lang w:eastAsia="ca-ES"/>
        </w:rPr>
        <w:drawing>
          <wp:inline distT="0" distB="0" distL="0" distR="0" wp14:anchorId="2C075EC7" wp14:editId="2CA02608">
            <wp:extent cx="5400675" cy="2516492"/>
            <wp:effectExtent l="0" t="0" r="28575" b="0"/>
            <wp:docPr id="1180037015"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7C18217E" w14:textId="6195CDA8" w:rsidR="000801CA" w:rsidRPr="00EE600E" w:rsidRDefault="000801CA" w:rsidP="000801CA">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r w:rsidRPr="00C77BDA">
        <w:rPr>
          <w:b/>
          <w:color w:val="000000"/>
          <w:sz w:val="20"/>
          <w:szCs w:val="20"/>
          <w:lang w:val="es-ES"/>
        </w:rPr>
        <w:t xml:space="preserve">Diagrama 1: </w:t>
      </w:r>
      <w:r w:rsidR="000A64C3" w:rsidRPr="00C77BDA">
        <w:rPr>
          <w:b/>
          <w:color w:val="000000"/>
          <w:sz w:val="20"/>
          <w:szCs w:val="20"/>
          <w:lang w:val="es-ES"/>
        </w:rPr>
        <w:t xml:space="preserve">A) </w:t>
      </w:r>
      <w:r w:rsidR="008403EE" w:rsidRPr="00C77BDA">
        <w:rPr>
          <w:color w:val="000000"/>
          <w:sz w:val="20"/>
          <w:szCs w:val="20"/>
          <w:lang w:val="es-ES"/>
        </w:rPr>
        <w:t xml:space="preserve">Diagrama de flujo que describe los criterios de inclusión aplicados para clasificar a los participantes en cuatro grupos principales: No COVID, COVID No PCC, COVID PCC No Cog y COVID PCC Cog. </w:t>
      </w:r>
      <w:r w:rsidR="000A64C3" w:rsidRPr="00C77BDA">
        <w:rPr>
          <w:b/>
          <w:bCs/>
          <w:color w:val="000000"/>
          <w:sz w:val="20"/>
          <w:szCs w:val="20"/>
          <w:lang w:val="es-ES"/>
        </w:rPr>
        <w:t>B)</w:t>
      </w:r>
      <w:r w:rsidR="000A64C3" w:rsidRPr="00C77BDA">
        <w:rPr>
          <w:color w:val="000000"/>
          <w:sz w:val="20"/>
          <w:szCs w:val="20"/>
          <w:lang w:val="es-ES"/>
        </w:rPr>
        <w:t xml:space="preserve"> S</w:t>
      </w:r>
      <w:r w:rsidR="008403EE" w:rsidRPr="00C77BDA">
        <w:rPr>
          <w:color w:val="000000"/>
          <w:sz w:val="20"/>
          <w:szCs w:val="20"/>
          <w:lang w:val="es-ES"/>
        </w:rPr>
        <w:t>e detalla el proceso de generación del conjunto final, que incluye la eliminación de participantes no elegibles y la creación de grupos de comparación finales: Grupo 1 (No COVID + COVID No PCC) y Grupo 2 (COVID PCC Cog). El total inicial fue de 268 participantes, culminando en 241 participantes distribuidos en los grupos de comparación.</w:t>
      </w:r>
    </w:p>
    <w:p w14:paraId="15FDC471" w14:textId="77777777" w:rsidR="006648A1" w:rsidRPr="00EE600E" w:rsidRDefault="006648A1" w:rsidP="000025A1">
      <w:pPr>
        <w:ind w:left="0" w:hanging="2"/>
        <w:rPr>
          <w:lang w:val="es-ES"/>
        </w:rPr>
      </w:pPr>
    </w:p>
    <w:p w14:paraId="38D4BD52" w14:textId="408947DA" w:rsidR="006648A1" w:rsidRPr="00EE600E" w:rsidRDefault="006648A1" w:rsidP="000025A1">
      <w:pPr>
        <w:ind w:left="0" w:hanging="2"/>
        <w:rPr>
          <w:i/>
          <w:iCs/>
          <w:lang w:val="es-ES"/>
        </w:rPr>
      </w:pPr>
      <w:bookmarkStart w:id="410" w:name="_Toc186200352"/>
      <w:r w:rsidRPr="00EE600E">
        <w:rPr>
          <w:i/>
          <w:iCs/>
          <w:lang w:val="es-ES"/>
        </w:rPr>
        <w:t>3.</w:t>
      </w:r>
      <w:r w:rsidR="001B05AC" w:rsidRPr="00EE600E">
        <w:rPr>
          <w:i/>
          <w:iCs/>
          <w:lang w:val="es-ES"/>
        </w:rPr>
        <w:t>3</w:t>
      </w:r>
      <w:r w:rsidRPr="00EE600E">
        <w:rPr>
          <w:i/>
          <w:iCs/>
          <w:lang w:val="es-ES"/>
        </w:rPr>
        <w:t>) Administración, corrección y evaluación del estado neuropsicológico de las personas participantes.</w:t>
      </w:r>
      <w:bookmarkEnd w:id="410"/>
    </w:p>
    <w:p w14:paraId="34AED5C4" w14:textId="4B31FFEF" w:rsidR="000025A1" w:rsidRPr="00EE600E" w:rsidRDefault="006648A1" w:rsidP="000025A1">
      <w:pPr>
        <w:ind w:left="0" w:hanging="2"/>
        <w:rPr>
          <w:lang w:val="es-ES"/>
        </w:rPr>
      </w:pPr>
      <w:bookmarkStart w:id="411" w:name="_Toc186200353"/>
      <w:r w:rsidRPr="00EE600E">
        <w:rPr>
          <w:lang w:val="es-ES"/>
        </w:rPr>
        <w:t xml:space="preserve">El equipo del área de psicología clínica sanitaria realizó la administración de las pruebas neuropsicológicas validadas, así como la corrección y registro de </w:t>
      </w:r>
      <w:r w:rsidR="008B6CFA" w:rsidRPr="00EE600E">
        <w:rPr>
          <w:lang w:val="es-ES"/>
        </w:rPr>
        <w:t>estas</w:t>
      </w:r>
      <w:r w:rsidRPr="00EE600E">
        <w:rPr>
          <w:lang w:val="es-ES"/>
        </w:rPr>
        <w:t xml:space="preserve"> (</w:t>
      </w:r>
      <w:bookmarkStart w:id="412" w:name="_Hlk186198712"/>
      <w:r w:rsidRPr="00EE600E">
        <w:rPr>
          <w:lang w:val="es-ES"/>
        </w:rPr>
        <w:t>centros de atención primaria en el área metropolitana norte de Barcelona y en el Hospital Universitario Germans Trias I Pujol</w:t>
      </w:r>
      <w:bookmarkEnd w:id="412"/>
      <w:r w:rsidRPr="00EE600E">
        <w:rPr>
          <w:lang w:val="es-ES"/>
        </w:rPr>
        <w:t xml:space="preserve">). </w:t>
      </w:r>
      <w:r w:rsidR="000025A1" w:rsidRPr="00EE600E">
        <w:rPr>
          <w:lang w:val="es-ES"/>
        </w:rPr>
        <w:t xml:space="preserve">Tras </w:t>
      </w:r>
      <w:r w:rsidRPr="00EE600E">
        <w:rPr>
          <w:lang w:val="es-ES"/>
        </w:rPr>
        <w:t>una</w:t>
      </w:r>
      <w:r w:rsidR="000025A1" w:rsidRPr="00EE600E">
        <w:rPr>
          <w:lang w:val="es-ES"/>
        </w:rPr>
        <w:t xml:space="preserve"> generación </w:t>
      </w:r>
      <w:r w:rsidRPr="00EE600E">
        <w:rPr>
          <w:lang w:val="es-ES"/>
        </w:rPr>
        <w:t>inicial de un</w:t>
      </w:r>
      <w:r w:rsidR="000025A1" w:rsidRPr="00EE600E">
        <w:rPr>
          <w:lang w:val="es-ES"/>
        </w:rPr>
        <w:t xml:space="preserve"> modelado </w:t>
      </w:r>
      <w:r w:rsidR="008B6CFA" w:rsidRPr="00EE600E">
        <w:rPr>
          <w:lang w:val="es-ES"/>
        </w:rPr>
        <w:t>piloto</w:t>
      </w:r>
      <w:r w:rsidR="000025A1" w:rsidRPr="00EE600E">
        <w:rPr>
          <w:lang w:val="es-ES"/>
        </w:rPr>
        <w:t xml:space="preserve"> (datos no mostrados) donde se contó con 151 variables iniciales (incluyendo variables binarizadas), se seleccionó el conjunto de variables sociodemográficas, clínicas y neuropsicológicas definitivas de interés que se recogen en la tabla </w:t>
      </w:r>
      <w:r w:rsidR="001B05AC" w:rsidRPr="00EE600E">
        <w:rPr>
          <w:lang w:val="es-ES"/>
        </w:rPr>
        <w:t>4</w:t>
      </w:r>
      <w:r w:rsidR="000025A1" w:rsidRPr="00EE600E">
        <w:rPr>
          <w:lang w:val="es-ES"/>
        </w:rPr>
        <w:t>.</w:t>
      </w:r>
      <w:bookmarkEnd w:id="411"/>
    </w:p>
    <w:p w14:paraId="35740426" w14:textId="77777777" w:rsidR="00407ACD" w:rsidRPr="00EE600E" w:rsidRDefault="00407ACD" w:rsidP="000025A1">
      <w:pPr>
        <w:ind w:left="0" w:hanging="2"/>
        <w:rPr>
          <w:lang w:val="es-ES"/>
        </w:rPr>
      </w:pPr>
    </w:p>
    <w:tbl>
      <w:tblPr>
        <w:tblW w:w="8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418"/>
        <w:gridCol w:w="1743"/>
        <w:gridCol w:w="1417"/>
        <w:gridCol w:w="2135"/>
      </w:tblGrid>
      <w:tr w:rsidR="000025A1" w:rsidRPr="00EE600E" w14:paraId="0C3C6426" w14:textId="77777777" w:rsidTr="006648A1">
        <w:trPr>
          <w:trHeight w:val="300"/>
          <w:jc w:val="center"/>
        </w:trPr>
        <w:tc>
          <w:tcPr>
            <w:tcW w:w="1696" w:type="dxa"/>
            <w:shd w:val="clear" w:color="auto" w:fill="auto"/>
            <w:noWrap/>
            <w:vAlign w:val="center"/>
            <w:hideMark/>
          </w:tcPr>
          <w:p w14:paraId="16A4093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Variable</w:t>
            </w:r>
          </w:p>
        </w:tc>
        <w:tc>
          <w:tcPr>
            <w:tcW w:w="1418" w:type="dxa"/>
            <w:shd w:val="clear" w:color="auto" w:fill="auto"/>
            <w:noWrap/>
            <w:vAlign w:val="center"/>
            <w:hideMark/>
          </w:tcPr>
          <w:p w14:paraId="2E02B13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Subdominio</w:t>
            </w:r>
          </w:p>
        </w:tc>
        <w:tc>
          <w:tcPr>
            <w:tcW w:w="1743" w:type="dxa"/>
            <w:shd w:val="clear" w:color="auto" w:fill="auto"/>
            <w:noWrap/>
            <w:vAlign w:val="center"/>
            <w:hideMark/>
          </w:tcPr>
          <w:p w14:paraId="3B348208" w14:textId="77777777" w:rsidR="006648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Test/</w:t>
            </w:r>
          </w:p>
          <w:p w14:paraId="38546457" w14:textId="5CD38F7C"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position w:val="0"/>
                <w:sz w:val="20"/>
                <w:szCs w:val="20"/>
                <w:lang w:val="es-ES" w:eastAsia="es-ES_tradnl"/>
              </w:rPr>
            </w:pPr>
            <w:r w:rsidRPr="00EE600E">
              <w:rPr>
                <w:rFonts w:eastAsia="Times New Roman"/>
                <w:b/>
                <w:bCs/>
                <w:position w:val="0"/>
                <w:sz w:val="20"/>
                <w:szCs w:val="20"/>
                <w:lang w:val="es-ES" w:eastAsia="es-ES_tradnl"/>
              </w:rPr>
              <w:t>Herramienta</w:t>
            </w:r>
          </w:p>
        </w:tc>
        <w:tc>
          <w:tcPr>
            <w:tcW w:w="1417" w:type="dxa"/>
            <w:vAlign w:val="center"/>
          </w:tcPr>
          <w:p w14:paraId="189A38A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Tipo de variable</w:t>
            </w:r>
          </w:p>
        </w:tc>
        <w:tc>
          <w:tcPr>
            <w:tcW w:w="2135" w:type="dxa"/>
            <w:shd w:val="clear" w:color="auto" w:fill="auto"/>
            <w:noWrap/>
            <w:vAlign w:val="center"/>
            <w:hideMark/>
          </w:tcPr>
          <w:p w14:paraId="6F7BE0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Codificación/</w:t>
            </w:r>
          </w:p>
          <w:p w14:paraId="7E4DDDA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b/>
                <w:bCs/>
                <w:color w:val="000000"/>
                <w:position w:val="0"/>
                <w:sz w:val="20"/>
                <w:szCs w:val="20"/>
                <w:lang w:val="es-ES" w:eastAsia="es-ES_tradnl"/>
              </w:rPr>
            </w:pPr>
            <w:r w:rsidRPr="00EE600E">
              <w:rPr>
                <w:rFonts w:eastAsia="Times New Roman"/>
                <w:b/>
                <w:bCs/>
                <w:color w:val="000000"/>
                <w:position w:val="0"/>
                <w:sz w:val="20"/>
                <w:szCs w:val="20"/>
                <w:lang w:val="es-ES" w:eastAsia="es-ES_tradnl"/>
              </w:rPr>
              <w:t>Nombre de variable</w:t>
            </w:r>
          </w:p>
        </w:tc>
      </w:tr>
      <w:tr w:rsidR="000025A1" w:rsidRPr="00EE600E" w14:paraId="0B3B4BE7" w14:textId="77777777" w:rsidTr="006648A1">
        <w:trPr>
          <w:trHeight w:val="300"/>
          <w:jc w:val="center"/>
        </w:trPr>
        <w:tc>
          <w:tcPr>
            <w:tcW w:w="1696" w:type="dxa"/>
            <w:vMerge w:val="restart"/>
            <w:shd w:val="clear" w:color="auto" w:fill="auto"/>
            <w:noWrap/>
            <w:vAlign w:val="center"/>
            <w:hideMark/>
          </w:tcPr>
          <w:p w14:paraId="03DAC69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función ejecutiva</w:t>
            </w:r>
          </w:p>
        </w:tc>
        <w:tc>
          <w:tcPr>
            <w:tcW w:w="1418" w:type="dxa"/>
            <w:vMerge w:val="restart"/>
            <w:shd w:val="clear" w:color="auto" w:fill="auto"/>
            <w:noWrap/>
            <w:vAlign w:val="center"/>
            <w:hideMark/>
          </w:tcPr>
          <w:p w14:paraId="7B0279C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de trabajo</w:t>
            </w:r>
          </w:p>
        </w:tc>
        <w:tc>
          <w:tcPr>
            <w:tcW w:w="1743" w:type="dxa"/>
            <w:shd w:val="clear" w:color="auto" w:fill="auto"/>
            <w:noWrap/>
            <w:vAlign w:val="center"/>
            <w:hideMark/>
          </w:tcPr>
          <w:p w14:paraId="2907CEF2"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backward (WAIS-III)</w:t>
            </w:r>
          </w:p>
        </w:tc>
        <w:tc>
          <w:tcPr>
            <w:tcW w:w="1417" w:type="dxa"/>
            <w:vAlign w:val="center"/>
          </w:tcPr>
          <w:p w14:paraId="2B9ADE2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413" w:name="_Hlk186134900"/>
            <w:r w:rsidRPr="00EE600E">
              <w:rPr>
                <w:rFonts w:eastAsia="Times New Roman"/>
                <w:color w:val="000000"/>
                <w:position w:val="0"/>
                <w:sz w:val="20"/>
                <w:szCs w:val="20"/>
                <w:lang w:val="es-ES" w:eastAsia="es-ES_tradnl"/>
              </w:rPr>
              <w:t>Cuantitativa</w:t>
            </w:r>
            <w:bookmarkEnd w:id="413"/>
          </w:p>
        </w:tc>
        <w:tc>
          <w:tcPr>
            <w:tcW w:w="2135" w:type="dxa"/>
            <w:shd w:val="clear" w:color="auto" w:fill="auto"/>
            <w:noWrap/>
            <w:vAlign w:val="center"/>
            <w:hideMark/>
          </w:tcPr>
          <w:p w14:paraId="6F4A2A0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tn46</w:t>
            </w:r>
          </w:p>
        </w:tc>
      </w:tr>
      <w:tr w:rsidR="000025A1" w:rsidRPr="00EE600E" w14:paraId="1525A5F0" w14:textId="77777777" w:rsidTr="006648A1">
        <w:trPr>
          <w:trHeight w:val="300"/>
          <w:jc w:val="center"/>
        </w:trPr>
        <w:tc>
          <w:tcPr>
            <w:tcW w:w="1696" w:type="dxa"/>
            <w:vMerge/>
            <w:vAlign w:val="center"/>
            <w:hideMark/>
          </w:tcPr>
          <w:p w14:paraId="7CDB8C0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0D988BD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03A7F8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B - A (temps)</w:t>
            </w:r>
          </w:p>
        </w:tc>
        <w:tc>
          <w:tcPr>
            <w:tcW w:w="1417" w:type="dxa"/>
            <w:vAlign w:val="center"/>
          </w:tcPr>
          <w:p w14:paraId="4F3AC9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D5D08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tn52</w:t>
            </w:r>
          </w:p>
        </w:tc>
      </w:tr>
      <w:tr w:rsidR="000025A1" w:rsidRPr="00EE600E" w14:paraId="37EEF48C" w14:textId="77777777" w:rsidTr="006648A1">
        <w:trPr>
          <w:trHeight w:val="300"/>
          <w:jc w:val="center"/>
        </w:trPr>
        <w:tc>
          <w:tcPr>
            <w:tcW w:w="1696" w:type="dxa"/>
            <w:vMerge/>
            <w:vAlign w:val="center"/>
            <w:hideMark/>
          </w:tcPr>
          <w:p w14:paraId="605BA92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noWrap/>
            <w:vAlign w:val="center"/>
            <w:hideMark/>
          </w:tcPr>
          <w:p w14:paraId="377503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Fluidez verbal</w:t>
            </w:r>
          </w:p>
        </w:tc>
        <w:tc>
          <w:tcPr>
            <w:tcW w:w="1743" w:type="dxa"/>
            <w:shd w:val="clear" w:color="auto" w:fill="auto"/>
            <w:noWrap/>
            <w:vAlign w:val="center"/>
            <w:hideMark/>
          </w:tcPr>
          <w:p w14:paraId="1F06BBA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Phonetic fluency (PMR)</w:t>
            </w:r>
          </w:p>
        </w:tc>
        <w:tc>
          <w:tcPr>
            <w:tcW w:w="1417" w:type="dxa"/>
            <w:vAlign w:val="center"/>
          </w:tcPr>
          <w:p w14:paraId="605A7A6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A1738E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tn36/tn38/tn40</w:t>
            </w:r>
          </w:p>
        </w:tc>
      </w:tr>
      <w:tr w:rsidR="000025A1" w:rsidRPr="00EE600E" w14:paraId="43897E08" w14:textId="77777777" w:rsidTr="006648A1">
        <w:trPr>
          <w:trHeight w:val="300"/>
          <w:jc w:val="center"/>
        </w:trPr>
        <w:tc>
          <w:tcPr>
            <w:tcW w:w="1696" w:type="dxa"/>
            <w:vMerge/>
            <w:vAlign w:val="center"/>
            <w:hideMark/>
          </w:tcPr>
          <w:p w14:paraId="652877A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5C82FE8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86AAD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Semantic fluency (animals)</w:t>
            </w:r>
          </w:p>
        </w:tc>
        <w:tc>
          <w:tcPr>
            <w:tcW w:w="1417" w:type="dxa"/>
            <w:vAlign w:val="center"/>
          </w:tcPr>
          <w:p w14:paraId="1FA00C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5A0316A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tn42</w:t>
            </w:r>
          </w:p>
        </w:tc>
      </w:tr>
      <w:tr w:rsidR="000025A1" w:rsidRPr="00EE600E" w14:paraId="4216773F" w14:textId="77777777" w:rsidTr="006648A1">
        <w:trPr>
          <w:trHeight w:val="320"/>
          <w:jc w:val="center"/>
        </w:trPr>
        <w:tc>
          <w:tcPr>
            <w:tcW w:w="1696" w:type="dxa"/>
            <w:vMerge/>
            <w:vAlign w:val="center"/>
            <w:hideMark/>
          </w:tcPr>
          <w:p w14:paraId="0CB4BF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0D25DC2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Inhibición de respuestas automáticas</w:t>
            </w:r>
          </w:p>
        </w:tc>
        <w:tc>
          <w:tcPr>
            <w:tcW w:w="1743" w:type="dxa"/>
            <w:shd w:val="clear" w:color="auto" w:fill="auto"/>
            <w:noWrap/>
            <w:vAlign w:val="center"/>
            <w:hideMark/>
          </w:tcPr>
          <w:p w14:paraId="007C23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Stroop word-colors (interference)</w:t>
            </w:r>
          </w:p>
        </w:tc>
        <w:tc>
          <w:tcPr>
            <w:tcW w:w="1417" w:type="dxa"/>
            <w:vAlign w:val="center"/>
          </w:tcPr>
          <w:p w14:paraId="35775D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47D72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tn22</w:t>
            </w:r>
          </w:p>
        </w:tc>
      </w:tr>
      <w:tr w:rsidR="000025A1" w:rsidRPr="00EE600E" w14:paraId="4DC008BA" w14:textId="77777777" w:rsidTr="006648A1">
        <w:trPr>
          <w:trHeight w:val="320"/>
          <w:jc w:val="center"/>
        </w:trPr>
        <w:tc>
          <w:tcPr>
            <w:tcW w:w="1696" w:type="dxa"/>
            <w:vMerge w:val="restart"/>
            <w:shd w:val="clear" w:color="auto" w:fill="auto"/>
            <w:noWrap/>
            <w:vAlign w:val="center"/>
            <w:hideMark/>
          </w:tcPr>
          <w:p w14:paraId="72E971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Análisis de la atención y velocidad de procesamiento</w:t>
            </w:r>
          </w:p>
        </w:tc>
        <w:tc>
          <w:tcPr>
            <w:tcW w:w="1418" w:type="dxa"/>
            <w:shd w:val="clear" w:color="auto" w:fill="auto"/>
            <w:noWrap/>
            <w:vAlign w:val="center"/>
            <w:hideMark/>
          </w:tcPr>
          <w:p w14:paraId="00B6C50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Atención</w:t>
            </w:r>
          </w:p>
        </w:tc>
        <w:tc>
          <w:tcPr>
            <w:tcW w:w="1743" w:type="dxa"/>
            <w:shd w:val="clear" w:color="auto" w:fill="auto"/>
            <w:noWrap/>
            <w:vAlign w:val="center"/>
            <w:hideMark/>
          </w:tcPr>
          <w:p w14:paraId="7EB19965" w14:textId="77777777" w:rsidR="000025A1" w:rsidRPr="00100EB7"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n-US" w:eastAsia="es-ES_tradnl"/>
              </w:rPr>
            </w:pPr>
            <w:r w:rsidRPr="00100EB7">
              <w:rPr>
                <w:rFonts w:eastAsia="Times New Roman"/>
                <w:position w:val="0"/>
                <w:sz w:val="20"/>
                <w:szCs w:val="20"/>
                <w:lang w:val="en-US" w:eastAsia="es-ES_tradnl"/>
              </w:rPr>
              <w:t>Digit span forward (WAIS-III)</w:t>
            </w:r>
          </w:p>
        </w:tc>
        <w:tc>
          <w:tcPr>
            <w:tcW w:w="1417" w:type="dxa"/>
            <w:vAlign w:val="center"/>
          </w:tcPr>
          <w:p w14:paraId="7E56C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14C78B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tn44</w:t>
            </w:r>
          </w:p>
        </w:tc>
      </w:tr>
      <w:tr w:rsidR="000025A1" w:rsidRPr="00EE600E" w14:paraId="20AD35AE" w14:textId="77777777" w:rsidTr="006648A1">
        <w:trPr>
          <w:trHeight w:val="300"/>
          <w:jc w:val="center"/>
        </w:trPr>
        <w:tc>
          <w:tcPr>
            <w:tcW w:w="1696" w:type="dxa"/>
            <w:vMerge/>
            <w:vAlign w:val="center"/>
            <w:hideMark/>
          </w:tcPr>
          <w:p w14:paraId="5B1BB84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restart"/>
            <w:shd w:val="clear" w:color="auto" w:fill="auto"/>
            <w:vAlign w:val="center"/>
            <w:hideMark/>
          </w:tcPr>
          <w:p w14:paraId="5178C35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Velocidad de procesamiento</w:t>
            </w:r>
          </w:p>
        </w:tc>
        <w:tc>
          <w:tcPr>
            <w:tcW w:w="1743" w:type="dxa"/>
            <w:shd w:val="clear" w:color="auto" w:fill="auto"/>
            <w:noWrap/>
            <w:vAlign w:val="center"/>
            <w:hideMark/>
          </w:tcPr>
          <w:p w14:paraId="20EBF5F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SDMT (WAIS-III)</w:t>
            </w:r>
          </w:p>
        </w:tc>
        <w:tc>
          <w:tcPr>
            <w:tcW w:w="1417" w:type="dxa"/>
            <w:vAlign w:val="center"/>
          </w:tcPr>
          <w:p w14:paraId="1747F87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3F14EBF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tn14</w:t>
            </w:r>
          </w:p>
        </w:tc>
      </w:tr>
      <w:tr w:rsidR="000025A1" w:rsidRPr="00EE600E" w14:paraId="3259844B" w14:textId="77777777" w:rsidTr="006648A1">
        <w:trPr>
          <w:trHeight w:val="300"/>
          <w:jc w:val="center"/>
        </w:trPr>
        <w:tc>
          <w:tcPr>
            <w:tcW w:w="1696" w:type="dxa"/>
            <w:vMerge/>
            <w:vAlign w:val="center"/>
            <w:hideMark/>
          </w:tcPr>
          <w:p w14:paraId="2FF10A9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4D30D79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5CAA7C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TMT A (time)</w:t>
            </w:r>
          </w:p>
        </w:tc>
        <w:tc>
          <w:tcPr>
            <w:tcW w:w="1417" w:type="dxa"/>
            <w:vAlign w:val="center"/>
          </w:tcPr>
          <w:p w14:paraId="2A9419F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EB434C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tn24</w:t>
            </w:r>
          </w:p>
        </w:tc>
      </w:tr>
      <w:tr w:rsidR="000025A1" w:rsidRPr="00EE600E" w14:paraId="5E892329" w14:textId="77777777" w:rsidTr="006648A1">
        <w:trPr>
          <w:trHeight w:val="320"/>
          <w:jc w:val="center"/>
        </w:trPr>
        <w:tc>
          <w:tcPr>
            <w:tcW w:w="1696" w:type="dxa"/>
            <w:vMerge/>
            <w:vAlign w:val="center"/>
            <w:hideMark/>
          </w:tcPr>
          <w:p w14:paraId="2F350E7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217876D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25741C3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Symbol search (WAIS-III)</w:t>
            </w:r>
          </w:p>
        </w:tc>
        <w:tc>
          <w:tcPr>
            <w:tcW w:w="1417" w:type="dxa"/>
            <w:vAlign w:val="center"/>
          </w:tcPr>
          <w:p w14:paraId="726BBC2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A1E114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tn12</w:t>
            </w:r>
          </w:p>
        </w:tc>
      </w:tr>
      <w:tr w:rsidR="000025A1" w:rsidRPr="00EE600E" w14:paraId="3D853ACF" w14:textId="77777777" w:rsidTr="006648A1">
        <w:trPr>
          <w:trHeight w:val="320"/>
          <w:jc w:val="center"/>
        </w:trPr>
        <w:tc>
          <w:tcPr>
            <w:tcW w:w="1696" w:type="dxa"/>
            <w:vMerge w:val="restart"/>
            <w:shd w:val="clear" w:color="auto" w:fill="auto"/>
            <w:noWrap/>
            <w:vAlign w:val="center"/>
            <w:hideMark/>
          </w:tcPr>
          <w:p w14:paraId="4E16C45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w:t>
            </w:r>
          </w:p>
        </w:tc>
        <w:tc>
          <w:tcPr>
            <w:tcW w:w="1418" w:type="dxa"/>
            <w:vMerge w:val="restart"/>
            <w:shd w:val="clear" w:color="auto" w:fill="auto"/>
            <w:noWrap/>
            <w:vAlign w:val="center"/>
            <w:hideMark/>
          </w:tcPr>
          <w:p w14:paraId="5A7745C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verbal</w:t>
            </w:r>
          </w:p>
        </w:tc>
        <w:tc>
          <w:tcPr>
            <w:tcW w:w="1743" w:type="dxa"/>
            <w:shd w:val="clear" w:color="auto" w:fill="auto"/>
            <w:noWrap/>
            <w:vAlign w:val="center"/>
            <w:hideMark/>
          </w:tcPr>
          <w:p w14:paraId="2CBBB22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(summarize)</w:t>
            </w:r>
          </w:p>
        </w:tc>
        <w:tc>
          <w:tcPr>
            <w:tcW w:w="1417" w:type="dxa"/>
            <w:vAlign w:val="center"/>
          </w:tcPr>
          <w:p w14:paraId="37AEBF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46015E2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tn6</w:t>
            </w:r>
          </w:p>
        </w:tc>
      </w:tr>
      <w:tr w:rsidR="000025A1" w:rsidRPr="00EE600E" w14:paraId="0E61FC65" w14:textId="77777777" w:rsidTr="006648A1">
        <w:trPr>
          <w:trHeight w:val="300"/>
          <w:jc w:val="center"/>
        </w:trPr>
        <w:tc>
          <w:tcPr>
            <w:tcW w:w="1696" w:type="dxa"/>
            <w:vMerge/>
            <w:vAlign w:val="center"/>
            <w:hideMark/>
          </w:tcPr>
          <w:p w14:paraId="3B2DE5B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6AD2D1D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4C8BA3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RAVLT (delayed recall)</w:t>
            </w:r>
          </w:p>
        </w:tc>
        <w:tc>
          <w:tcPr>
            <w:tcW w:w="1417" w:type="dxa"/>
            <w:vAlign w:val="center"/>
          </w:tcPr>
          <w:p w14:paraId="139D722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1A321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tn30</w:t>
            </w:r>
          </w:p>
        </w:tc>
      </w:tr>
      <w:tr w:rsidR="000025A1" w:rsidRPr="00EE600E" w14:paraId="653510E3" w14:textId="77777777" w:rsidTr="006648A1">
        <w:trPr>
          <w:trHeight w:val="320"/>
          <w:jc w:val="center"/>
        </w:trPr>
        <w:tc>
          <w:tcPr>
            <w:tcW w:w="1696" w:type="dxa"/>
            <w:vMerge/>
            <w:vAlign w:val="center"/>
            <w:hideMark/>
          </w:tcPr>
          <w:p w14:paraId="601C5AE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shd w:val="clear" w:color="auto" w:fill="auto"/>
            <w:noWrap/>
            <w:vAlign w:val="center"/>
            <w:hideMark/>
          </w:tcPr>
          <w:p w14:paraId="3AD809D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Memoria visual</w:t>
            </w:r>
          </w:p>
        </w:tc>
        <w:tc>
          <w:tcPr>
            <w:tcW w:w="1743" w:type="dxa"/>
            <w:shd w:val="clear" w:color="auto" w:fill="auto"/>
            <w:noWrap/>
            <w:vAlign w:val="center"/>
            <w:hideMark/>
          </w:tcPr>
          <w:p w14:paraId="0CFE403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(delayed recall)</w:t>
            </w:r>
          </w:p>
        </w:tc>
        <w:tc>
          <w:tcPr>
            <w:tcW w:w="1417" w:type="dxa"/>
            <w:vAlign w:val="center"/>
          </w:tcPr>
          <w:p w14:paraId="10F35AC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bookmarkStart w:id="414" w:name="OLE_LINK19"/>
            <w:r w:rsidRPr="00EE600E">
              <w:rPr>
                <w:rFonts w:eastAsia="Times New Roman"/>
                <w:color w:val="000000"/>
                <w:position w:val="0"/>
                <w:sz w:val="20"/>
                <w:szCs w:val="20"/>
                <w:lang w:val="es-ES" w:eastAsia="es-ES_tradnl"/>
              </w:rPr>
              <w:t>Cuantitativa</w:t>
            </w:r>
            <w:bookmarkEnd w:id="414"/>
          </w:p>
        </w:tc>
        <w:tc>
          <w:tcPr>
            <w:tcW w:w="2135" w:type="dxa"/>
            <w:shd w:val="clear" w:color="auto" w:fill="auto"/>
            <w:noWrap/>
            <w:vAlign w:val="center"/>
            <w:hideMark/>
          </w:tcPr>
          <w:p w14:paraId="62EE260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tn34</w:t>
            </w:r>
          </w:p>
        </w:tc>
      </w:tr>
      <w:tr w:rsidR="000025A1" w:rsidRPr="00EE600E" w14:paraId="6CB054A9" w14:textId="77777777" w:rsidTr="006648A1">
        <w:trPr>
          <w:trHeight w:val="320"/>
          <w:jc w:val="center"/>
        </w:trPr>
        <w:tc>
          <w:tcPr>
            <w:tcW w:w="1696" w:type="dxa"/>
            <w:shd w:val="clear" w:color="auto" w:fill="auto"/>
            <w:noWrap/>
            <w:vAlign w:val="center"/>
            <w:hideMark/>
          </w:tcPr>
          <w:p w14:paraId="3FD5BF7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Funciones visoespaciales y visoconstructivas</w:t>
            </w:r>
          </w:p>
        </w:tc>
        <w:tc>
          <w:tcPr>
            <w:tcW w:w="1418" w:type="dxa"/>
            <w:shd w:val="clear" w:color="auto" w:fill="auto"/>
            <w:noWrap/>
            <w:vAlign w:val="center"/>
            <w:hideMark/>
          </w:tcPr>
          <w:p w14:paraId="061EFA6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6D78B7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ROCF (copy accuracy)</w:t>
            </w:r>
          </w:p>
        </w:tc>
        <w:tc>
          <w:tcPr>
            <w:tcW w:w="1417" w:type="dxa"/>
            <w:vAlign w:val="center"/>
          </w:tcPr>
          <w:p w14:paraId="4B14518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6589A5F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tn8</w:t>
            </w:r>
          </w:p>
        </w:tc>
      </w:tr>
      <w:tr w:rsidR="000025A1" w:rsidRPr="00EE600E" w14:paraId="64877092" w14:textId="77777777" w:rsidTr="006648A1">
        <w:trPr>
          <w:trHeight w:val="300"/>
          <w:jc w:val="center"/>
        </w:trPr>
        <w:tc>
          <w:tcPr>
            <w:tcW w:w="1696" w:type="dxa"/>
            <w:vMerge w:val="restart"/>
            <w:shd w:val="clear" w:color="auto" w:fill="auto"/>
            <w:noWrap/>
            <w:vAlign w:val="center"/>
            <w:hideMark/>
          </w:tcPr>
          <w:p w14:paraId="43ACBB2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Lenguaje</w:t>
            </w:r>
          </w:p>
        </w:tc>
        <w:tc>
          <w:tcPr>
            <w:tcW w:w="1418" w:type="dxa"/>
            <w:vMerge w:val="restart"/>
            <w:shd w:val="clear" w:color="auto" w:fill="auto"/>
            <w:noWrap/>
            <w:vAlign w:val="center"/>
            <w:hideMark/>
          </w:tcPr>
          <w:p w14:paraId="54938B7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3B5A7A6C"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BNT</w:t>
            </w:r>
          </w:p>
        </w:tc>
        <w:tc>
          <w:tcPr>
            <w:tcW w:w="1417" w:type="dxa"/>
            <w:vAlign w:val="center"/>
          </w:tcPr>
          <w:p w14:paraId="1917566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2F5B8198"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tn48</w:t>
            </w:r>
          </w:p>
        </w:tc>
      </w:tr>
      <w:tr w:rsidR="000025A1" w:rsidRPr="00EE600E" w14:paraId="7AB14BC7" w14:textId="77777777" w:rsidTr="006648A1">
        <w:trPr>
          <w:trHeight w:val="300"/>
          <w:jc w:val="center"/>
        </w:trPr>
        <w:tc>
          <w:tcPr>
            <w:tcW w:w="1696" w:type="dxa"/>
            <w:vMerge/>
            <w:vAlign w:val="center"/>
            <w:hideMark/>
          </w:tcPr>
          <w:p w14:paraId="3AF66E6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8" w:type="dxa"/>
            <w:vMerge/>
            <w:vAlign w:val="center"/>
            <w:hideMark/>
          </w:tcPr>
          <w:p w14:paraId="1AF6255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hideMark/>
          </w:tcPr>
          <w:p w14:paraId="7003056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Vocabulary (WAIS-III)</w:t>
            </w:r>
          </w:p>
        </w:tc>
        <w:tc>
          <w:tcPr>
            <w:tcW w:w="1417" w:type="dxa"/>
            <w:vAlign w:val="center"/>
          </w:tcPr>
          <w:p w14:paraId="3EF2D3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hideMark/>
          </w:tcPr>
          <w:p w14:paraId="04A9A1D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tn50</w:t>
            </w:r>
          </w:p>
        </w:tc>
      </w:tr>
      <w:tr w:rsidR="000025A1" w:rsidRPr="00EE600E" w14:paraId="2EBBD52B" w14:textId="77777777" w:rsidTr="006648A1">
        <w:trPr>
          <w:trHeight w:val="300"/>
          <w:jc w:val="center"/>
        </w:trPr>
        <w:tc>
          <w:tcPr>
            <w:tcW w:w="1696" w:type="dxa"/>
            <w:vAlign w:val="center"/>
          </w:tcPr>
          <w:p w14:paraId="7EB4F95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Edad</w:t>
            </w:r>
          </w:p>
        </w:tc>
        <w:tc>
          <w:tcPr>
            <w:tcW w:w="1418" w:type="dxa"/>
            <w:vAlign w:val="center"/>
          </w:tcPr>
          <w:p w14:paraId="7FCF708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541CBBB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D5B33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5ED8658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ag</w:t>
            </w:r>
          </w:p>
        </w:tc>
      </w:tr>
      <w:tr w:rsidR="000025A1" w:rsidRPr="00EE600E" w14:paraId="4B306B1A" w14:textId="77777777" w:rsidTr="006648A1">
        <w:trPr>
          <w:trHeight w:val="300"/>
          <w:jc w:val="center"/>
        </w:trPr>
        <w:tc>
          <w:tcPr>
            <w:tcW w:w="1696" w:type="dxa"/>
            <w:vAlign w:val="center"/>
          </w:tcPr>
          <w:p w14:paraId="76EDA66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BMI</w:t>
            </w:r>
          </w:p>
        </w:tc>
        <w:tc>
          <w:tcPr>
            <w:tcW w:w="1418" w:type="dxa"/>
            <w:vAlign w:val="center"/>
          </w:tcPr>
          <w:p w14:paraId="1615270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48692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9AD4959"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Cuantitativa</w:t>
            </w:r>
          </w:p>
        </w:tc>
        <w:tc>
          <w:tcPr>
            <w:tcW w:w="2135" w:type="dxa"/>
            <w:shd w:val="clear" w:color="auto" w:fill="auto"/>
            <w:noWrap/>
            <w:vAlign w:val="center"/>
          </w:tcPr>
          <w:p w14:paraId="07E3DA0A"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ptg19</w:t>
            </w:r>
          </w:p>
        </w:tc>
      </w:tr>
      <w:tr w:rsidR="000025A1" w:rsidRPr="00EE600E" w14:paraId="23BBB457" w14:textId="77777777" w:rsidTr="006648A1">
        <w:trPr>
          <w:trHeight w:val="300"/>
          <w:jc w:val="center"/>
        </w:trPr>
        <w:tc>
          <w:tcPr>
            <w:tcW w:w="1696" w:type="dxa"/>
            <w:vAlign w:val="center"/>
          </w:tcPr>
          <w:p w14:paraId="1B89AA8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Sexo</w:t>
            </w:r>
          </w:p>
        </w:tc>
        <w:tc>
          <w:tcPr>
            <w:tcW w:w="1418" w:type="dxa"/>
            <w:vAlign w:val="center"/>
          </w:tcPr>
          <w:p w14:paraId="0B5EB31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4B0A255E"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5F486C1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7867087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sex</w:t>
            </w:r>
          </w:p>
        </w:tc>
      </w:tr>
      <w:tr w:rsidR="000025A1" w:rsidRPr="00EE600E" w14:paraId="25755899" w14:textId="77777777" w:rsidTr="006648A1">
        <w:trPr>
          <w:trHeight w:val="300"/>
          <w:jc w:val="center"/>
        </w:trPr>
        <w:tc>
          <w:tcPr>
            <w:tcW w:w="1696" w:type="dxa"/>
            <w:vAlign w:val="center"/>
          </w:tcPr>
          <w:p w14:paraId="730226A0"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Espectro clínico</w:t>
            </w:r>
          </w:p>
        </w:tc>
        <w:tc>
          <w:tcPr>
            <w:tcW w:w="1418" w:type="dxa"/>
            <w:vAlign w:val="center"/>
          </w:tcPr>
          <w:p w14:paraId="3490AABB"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CF2A346"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736E7803"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6FFF0525"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spec1</w:t>
            </w:r>
          </w:p>
        </w:tc>
      </w:tr>
      <w:tr w:rsidR="000025A1" w:rsidRPr="00EE600E" w14:paraId="0D9448D2" w14:textId="77777777" w:rsidTr="006648A1">
        <w:trPr>
          <w:trHeight w:val="300"/>
          <w:jc w:val="center"/>
        </w:trPr>
        <w:tc>
          <w:tcPr>
            <w:tcW w:w="1696" w:type="dxa"/>
            <w:vAlign w:val="center"/>
          </w:tcPr>
          <w:p w14:paraId="21D4BEA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Nivel educativo</w:t>
            </w:r>
          </w:p>
        </w:tc>
        <w:tc>
          <w:tcPr>
            <w:tcW w:w="1418" w:type="dxa"/>
            <w:vAlign w:val="center"/>
          </w:tcPr>
          <w:p w14:paraId="79A3A532"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160571C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9EA36C1"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Multinomial</w:t>
            </w:r>
          </w:p>
        </w:tc>
        <w:tc>
          <w:tcPr>
            <w:tcW w:w="2135" w:type="dxa"/>
            <w:shd w:val="clear" w:color="auto" w:fill="auto"/>
            <w:noWrap/>
            <w:vAlign w:val="center"/>
          </w:tcPr>
          <w:p w14:paraId="5943800D"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el</w:t>
            </w:r>
          </w:p>
        </w:tc>
      </w:tr>
      <w:tr w:rsidR="000025A1" w:rsidRPr="00EE600E" w14:paraId="7A45FA95" w14:textId="77777777" w:rsidTr="006648A1">
        <w:trPr>
          <w:trHeight w:val="300"/>
          <w:jc w:val="center"/>
        </w:trPr>
        <w:tc>
          <w:tcPr>
            <w:tcW w:w="1696" w:type="dxa"/>
            <w:vAlign w:val="center"/>
          </w:tcPr>
          <w:p w14:paraId="0CBA4874"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r w:rsidRPr="00EE600E">
              <w:rPr>
                <w:rFonts w:eastAsia="Times New Roman"/>
                <w:position w:val="0"/>
                <w:sz w:val="20"/>
                <w:szCs w:val="20"/>
                <w:lang w:val="es-ES" w:eastAsia="es-ES_tradnl"/>
              </w:rPr>
              <w:t>Diagnóstico</w:t>
            </w:r>
          </w:p>
        </w:tc>
        <w:tc>
          <w:tcPr>
            <w:tcW w:w="1418" w:type="dxa"/>
            <w:vAlign w:val="center"/>
          </w:tcPr>
          <w:p w14:paraId="617A4B6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743" w:type="dxa"/>
            <w:shd w:val="clear" w:color="auto" w:fill="auto"/>
            <w:noWrap/>
            <w:vAlign w:val="center"/>
          </w:tcPr>
          <w:p w14:paraId="2BAB9047"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position w:val="0"/>
                <w:sz w:val="20"/>
                <w:szCs w:val="20"/>
                <w:lang w:val="es-ES" w:eastAsia="es-ES_tradnl"/>
              </w:rPr>
            </w:pPr>
          </w:p>
        </w:tc>
        <w:tc>
          <w:tcPr>
            <w:tcW w:w="1417" w:type="dxa"/>
            <w:vAlign w:val="center"/>
          </w:tcPr>
          <w:p w14:paraId="6FCAAFC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Binaria</w:t>
            </w:r>
          </w:p>
        </w:tc>
        <w:tc>
          <w:tcPr>
            <w:tcW w:w="2135" w:type="dxa"/>
            <w:shd w:val="clear" w:color="auto" w:fill="auto"/>
            <w:noWrap/>
            <w:vAlign w:val="center"/>
          </w:tcPr>
          <w:p w14:paraId="4DC784FF" w14:textId="77777777" w:rsidR="000025A1" w:rsidRPr="00EE600E" w:rsidRDefault="000025A1" w:rsidP="00342073">
            <w:pPr>
              <w:suppressAutoHyphens w:val="0"/>
              <w:spacing w:line="240" w:lineRule="auto"/>
              <w:ind w:leftChars="0" w:left="0" w:firstLineChars="0" w:firstLine="0"/>
              <w:jc w:val="center"/>
              <w:textDirection w:val="lrTb"/>
              <w:textAlignment w:val="auto"/>
              <w:outlineLvl w:val="9"/>
              <w:rPr>
                <w:rFonts w:eastAsia="Times New Roman"/>
                <w:color w:val="000000"/>
                <w:position w:val="0"/>
                <w:sz w:val="20"/>
                <w:szCs w:val="20"/>
                <w:lang w:val="es-ES" w:eastAsia="es-ES_tradnl"/>
              </w:rPr>
            </w:pPr>
            <w:r w:rsidRPr="00EE600E">
              <w:rPr>
                <w:rFonts w:eastAsia="Times New Roman"/>
                <w:color w:val="000000"/>
                <w:position w:val="0"/>
                <w:sz w:val="20"/>
                <w:szCs w:val="20"/>
                <w:lang w:val="es-ES" w:eastAsia="es-ES_tradnl"/>
              </w:rPr>
              <w:t>Target</w:t>
            </w:r>
          </w:p>
        </w:tc>
      </w:tr>
    </w:tbl>
    <w:p w14:paraId="64D38918" w14:textId="56C1DFED" w:rsidR="000025A1" w:rsidRPr="00EE600E" w:rsidRDefault="000025A1" w:rsidP="000025A1">
      <w:pPr>
        <w:pBdr>
          <w:top w:val="nil"/>
          <w:left w:val="nil"/>
          <w:bottom w:val="nil"/>
          <w:right w:val="nil"/>
          <w:between w:val="nil"/>
        </w:pBdr>
        <w:spacing w:line="240" w:lineRule="auto"/>
        <w:ind w:left="0" w:hanging="2"/>
        <w:jc w:val="center"/>
        <w:rPr>
          <w:rFonts w:ascii="Times New Roman" w:eastAsia="Times New Roman" w:hAnsi="Times New Roman" w:cs="Times New Roman"/>
          <w:b/>
          <w:color w:val="000000"/>
          <w:sz w:val="20"/>
          <w:szCs w:val="20"/>
          <w:lang w:val="es-ES"/>
        </w:rPr>
      </w:pPr>
      <w:bookmarkStart w:id="415" w:name="_Toc186200354"/>
      <w:r w:rsidRPr="00EE600E">
        <w:rPr>
          <w:b/>
          <w:color w:val="000000"/>
          <w:sz w:val="20"/>
          <w:szCs w:val="20"/>
          <w:lang w:val="es-ES"/>
        </w:rPr>
        <w:t xml:space="preserve">Tabla </w:t>
      </w:r>
      <w:r w:rsidR="001B05AC" w:rsidRPr="00EE600E">
        <w:rPr>
          <w:b/>
          <w:color w:val="000000"/>
          <w:sz w:val="20"/>
          <w:szCs w:val="20"/>
          <w:lang w:val="es-ES"/>
        </w:rPr>
        <w:t>4</w:t>
      </w:r>
      <w:r w:rsidRPr="00EE600E">
        <w:rPr>
          <w:b/>
          <w:color w:val="000000"/>
          <w:sz w:val="20"/>
          <w:szCs w:val="20"/>
          <w:lang w:val="es-ES"/>
        </w:rPr>
        <w:t xml:space="preserve">: </w:t>
      </w:r>
      <w:r w:rsidRPr="00EE600E">
        <w:rPr>
          <w:color w:val="000000"/>
          <w:sz w:val="20"/>
          <w:szCs w:val="20"/>
          <w:lang w:val="es-ES"/>
        </w:rPr>
        <w:t>Variables seleccionadas en la construcción de la base de datos definitiva utilizada en los análisis subsiguientes. La columna de codificación recoge el nombre codificado para cada variable en los análisis posteriores.</w:t>
      </w:r>
      <w:bookmarkEnd w:id="415"/>
    </w:p>
    <w:p w14:paraId="4766E5DB" w14:textId="77777777" w:rsidR="00407ACD" w:rsidRPr="00EE600E" w:rsidRDefault="00407ACD" w:rsidP="000025A1">
      <w:pPr>
        <w:ind w:left="0" w:hanging="2"/>
        <w:rPr>
          <w:lang w:val="es-ES"/>
        </w:rPr>
      </w:pPr>
    </w:p>
    <w:p w14:paraId="1F5C7B48" w14:textId="620CA666" w:rsidR="00C3325D" w:rsidRPr="00EE600E" w:rsidRDefault="000025A1" w:rsidP="00C3325D">
      <w:pPr>
        <w:ind w:left="0" w:hanging="2"/>
        <w:rPr>
          <w:lang w:val="es-ES"/>
        </w:rPr>
      </w:pPr>
      <w:bookmarkStart w:id="416" w:name="_Toc186200355"/>
      <w:r w:rsidRPr="00EE600E">
        <w:rPr>
          <w:lang w:val="es-ES"/>
        </w:rPr>
        <w:t>En total se seleccionaron 23 variables de interés provenientes de datos de 241 participantes.</w:t>
      </w:r>
      <w:r w:rsidR="00407ACD" w:rsidRPr="00EE600E">
        <w:rPr>
          <w:lang w:val="es-ES"/>
        </w:rPr>
        <w:t xml:space="preserve"> </w:t>
      </w:r>
      <w:r w:rsidR="00D50F7B" w:rsidRPr="00EE600E">
        <w:rPr>
          <w:lang w:val="es-ES"/>
        </w:rPr>
        <w:t>Tras la generación de la base de datos definitiva para realizar el análisis, el desarrollo del trabajo siguió un enfoque cuantitativo, con fases progresivas que abarca</w:t>
      </w:r>
      <w:r w:rsidR="00407ACD" w:rsidRPr="00EE600E">
        <w:rPr>
          <w:lang w:val="es-ES"/>
        </w:rPr>
        <w:t>ro</w:t>
      </w:r>
      <w:r w:rsidR="00D50F7B" w:rsidRPr="00EE600E">
        <w:rPr>
          <w:lang w:val="es-ES"/>
        </w:rPr>
        <w:t>n desde el análisis exploratorio de los datos hasta la validación de modelos predictivos.</w:t>
      </w:r>
      <w:bookmarkEnd w:id="416"/>
    </w:p>
    <w:p w14:paraId="02FB1654" w14:textId="77777777" w:rsidR="00D50F7B" w:rsidRPr="00EE600E" w:rsidRDefault="00D50F7B" w:rsidP="00C3325D">
      <w:pPr>
        <w:ind w:left="0" w:hanging="2"/>
        <w:rPr>
          <w:lang w:val="es-ES"/>
        </w:rPr>
      </w:pPr>
    </w:p>
    <w:p w14:paraId="38699CE4" w14:textId="382F05AE" w:rsidR="005C6BF7" w:rsidRPr="00EE600E" w:rsidRDefault="005C6BF7" w:rsidP="005C6BF7">
      <w:pPr>
        <w:ind w:left="0" w:hanging="2"/>
        <w:rPr>
          <w:i/>
          <w:iCs/>
          <w:lang w:val="es-ES"/>
        </w:rPr>
      </w:pPr>
      <w:bookmarkStart w:id="417" w:name="_Toc186200356"/>
      <w:bookmarkStart w:id="418" w:name="_Toc186096582"/>
      <w:bookmarkStart w:id="419" w:name="OLE_LINK36"/>
      <w:r w:rsidRPr="00EE600E">
        <w:rPr>
          <w:i/>
          <w:iCs/>
          <w:lang w:val="es-ES"/>
        </w:rPr>
        <w:t>3.</w:t>
      </w:r>
      <w:r w:rsidR="002616D8" w:rsidRPr="00EE600E">
        <w:rPr>
          <w:i/>
          <w:iCs/>
          <w:lang w:val="es-ES"/>
        </w:rPr>
        <w:t>4</w:t>
      </w:r>
      <w:r w:rsidRPr="00EE600E">
        <w:rPr>
          <w:i/>
          <w:iCs/>
          <w:lang w:val="es-ES"/>
        </w:rPr>
        <w:t>) Análisis exploratorio de los datos.</w:t>
      </w:r>
      <w:bookmarkEnd w:id="417"/>
    </w:p>
    <w:p w14:paraId="796B7701" w14:textId="51AFE7AB" w:rsidR="00407ACD" w:rsidRPr="00EE600E" w:rsidRDefault="00407ACD" w:rsidP="00407ACD">
      <w:pPr>
        <w:ind w:left="0" w:hanging="2"/>
        <w:rPr>
          <w:lang w:val="es-ES"/>
        </w:rPr>
      </w:pPr>
      <w:bookmarkStart w:id="420" w:name="_Toc186200357"/>
      <w:r w:rsidRPr="00EE600E">
        <w:rPr>
          <w:lang w:val="es-ES"/>
        </w:rPr>
        <w:t>Se llevó a cabo un análisis descriptivo inicial de las variables seleccionadas para identificar características relevantes. En cuanto a los valores faltantes, se implementó una estrategia de imputación general mediante el algoritmo de k vecinos más cercanos (k-NN). De manera complementaria, se separaron las variables cualitativas de las cuantitativas y, siempre que fue posible, se priorizó el uso de análisis gráficos (histogramas, mapas de calor, etc.). Se realizaron análisis gráficos univariantes, bivariantes y multivariantes utilizando paquetes específicos de R.</w:t>
      </w:r>
      <w:bookmarkEnd w:id="420"/>
    </w:p>
    <w:p w14:paraId="1CE6872D" w14:textId="77777777" w:rsidR="005C6BF7" w:rsidRPr="00EE600E" w:rsidRDefault="005C6BF7" w:rsidP="005C6BF7">
      <w:pPr>
        <w:ind w:left="0" w:hanging="2"/>
        <w:rPr>
          <w:lang w:val="es-ES"/>
        </w:rPr>
      </w:pPr>
    </w:p>
    <w:p w14:paraId="742588DA" w14:textId="4EE2C00C" w:rsidR="005C6BF7" w:rsidRPr="00EE600E" w:rsidRDefault="005C6BF7" w:rsidP="005C6BF7">
      <w:pPr>
        <w:ind w:left="0" w:hanging="2"/>
        <w:rPr>
          <w:i/>
          <w:iCs/>
          <w:lang w:val="es-ES"/>
        </w:rPr>
      </w:pPr>
      <w:bookmarkStart w:id="421" w:name="_Toc186200358"/>
      <w:r w:rsidRPr="00EE600E">
        <w:rPr>
          <w:i/>
          <w:iCs/>
          <w:lang w:val="es-ES"/>
        </w:rPr>
        <w:t>3.</w:t>
      </w:r>
      <w:r w:rsidR="002616D8" w:rsidRPr="00EE600E">
        <w:rPr>
          <w:i/>
          <w:iCs/>
          <w:lang w:val="es-ES"/>
        </w:rPr>
        <w:t>5</w:t>
      </w:r>
      <w:r w:rsidRPr="00EE600E">
        <w:rPr>
          <w:i/>
          <w:iCs/>
          <w:lang w:val="es-ES"/>
        </w:rPr>
        <w:t>) Reducción de la dimensionalidad.</w:t>
      </w:r>
      <w:bookmarkEnd w:id="421"/>
    </w:p>
    <w:p w14:paraId="6336FDBF" w14:textId="7445C976" w:rsidR="005C6BF7" w:rsidRPr="00EE600E" w:rsidRDefault="00407ACD" w:rsidP="005C6BF7">
      <w:pPr>
        <w:ind w:left="0" w:hanging="2"/>
        <w:rPr>
          <w:lang w:val="es-ES"/>
        </w:rPr>
      </w:pPr>
      <w:bookmarkStart w:id="422" w:name="_Toc186200359"/>
      <w:r w:rsidRPr="00EE600E">
        <w:rPr>
          <w:lang w:val="es-ES"/>
        </w:rPr>
        <w:t>Se llevó a cabo una selección automatizada de variables de baja variabilidad utilizando el paquete </w:t>
      </w:r>
      <w:r w:rsidRPr="00EE600E">
        <w:rPr>
          <w:rFonts w:ascii="Menlo" w:hAnsi="Menlo" w:cs="Menlo"/>
          <w:sz w:val="22"/>
          <w:szCs w:val="22"/>
          <w:lang w:val="es-ES"/>
        </w:rPr>
        <w:t>caret</w:t>
      </w:r>
      <w:r w:rsidRPr="00EE600E">
        <w:rPr>
          <w:lang w:val="es-ES"/>
        </w:rPr>
        <w:t xml:space="preserve">. Paralelamente, se realizó un análisis de componentes principales (PCA) para evaluar la posibilidad de reducir la dimensionalidad de la base de datos (paquetes </w:t>
      </w:r>
      <w:r w:rsidRPr="00EE600E">
        <w:rPr>
          <w:rFonts w:ascii="Menlo" w:hAnsi="Menlo" w:cs="Menlo"/>
          <w:sz w:val="22"/>
          <w:szCs w:val="22"/>
          <w:lang w:val="es-ES"/>
        </w:rPr>
        <w:t>FactoMineR</w:t>
      </w:r>
      <w:r w:rsidRPr="00EE600E">
        <w:rPr>
          <w:lang w:val="es-ES"/>
        </w:rPr>
        <w:t xml:space="preserve"> y </w:t>
      </w:r>
      <w:r w:rsidRPr="00EE600E">
        <w:rPr>
          <w:rFonts w:ascii="Menlo" w:hAnsi="Menlo" w:cs="Menlo"/>
          <w:sz w:val="22"/>
          <w:szCs w:val="22"/>
          <w:lang w:val="es-ES"/>
        </w:rPr>
        <w:t>factoextra</w:t>
      </w:r>
      <w:r w:rsidRPr="00EE600E">
        <w:rPr>
          <w:lang w:val="es-ES"/>
        </w:rPr>
        <w:t>). Asimismo, se exploraron patrones en los datos mediante agrupamiento no supervisado, empleando el método de agrupamiento jerárquico.</w:t>
      </w:r>
      <w:bookmarkEnd w:id="422"/>
    </w:p>
    <w:p w14:paraId="4492FFE7" w14:textId="77777777" w:rsidR="00407ACD" w:rsidRPr="00EE600E" w:rsidRDefault="00407ACD" w:rsidP="005C6BF7">
      <w:pPr>
        <w:ind w:left="0" w:hanging="2"/>
        <w:rPr>
          <w:lang w:val="es-ES"/>
        </w:rPr>
      </w:pPr>
    </w:p>
    <w:p w14:paraId="33D1F5F1" w14:textId="36182A14" w:rsidR="005C6BF7" w:rsidRPr="00EE600E" w:rsidRDefault="00E761D5" w:rsidP="005C6BF7">
      <w:pPr>
        <w:ind w:left="0" w:hanging="2"/>
        <w:rPr>
          <w:i/>
          <w:iCs/>
          <w:lang w:val="es-ES"/>
        </w:rPr>
      </w:pPr>
      <w:bookmarkStart w:id="423" w:name="_Toc186200360"/>
      <w:bookmarkStart w:id="424" w:name="OLE_LINK26"/>
      <w:r w:rsidRPr="00EE600E">
        <w:rPr>
          <w:i/>
          <w:iCs/>
          <w:lang w:val="es-ES"/>
        </w:rPr>
        <w:t>3.</w:t>
      </w:r>
      <w:r w:rsidR="002616D8" w:rsidRPr="00EE600E">
        <w:rPr>
          <w:i/>
          <w:iCs/>
          <w:lang w:val="es-ES"/>
        </w:rPr>
        <w:t>6</w:t>
      </w:r>
      <w:r w:rsidRPr="00EE600E">
        <w:rPr>
          <w:i/>
          <w:iCs/>
          <w:lang w:val="es-ES"/>
        </w:rPr>
        <w:t>) Análisis estadístico inferencial.</w:t>
      </w:r>
      <w:bookmarkEnd w:id="423"/>
    </w:p>
    <w:p w14:paraId="0609BF95" w14:textId="15696CCD" w:rsidR="00407ACD" w:rsidRPr="00EE600E" w:rsidRDefault="00407ACD" w:rsidP="00407ACD">
      <w:pPr>
        <w:ind w:left="0" w:hanging="2"/>
        <w:rPr>
          <w:lang w:val="es-ES"/>
        </w:rPr>
      </w:pPr>
      <w:bookmarkStart w:id="425" w:name="_Toc186200361"/>
      <w:bookmarkEnd w:id="424"/>
      <w:r w:rsidRPr="00EE600E">
        <w:rPr>
          <w:lang w:val="es-ES"/>
        </w:rPr>
        <w:t>Para las variables cualitativas, se realizó un análisis de asociación utilizando la prueba de Chi-cuadrado. Se consideró que existían diferencias estadísticamente significativas cuando el valor p fue inferior a 0,05. En el caso de las variables cuantitativas</w:t>
      </w:r>
      <w:r w:rsidR="00297558" w:rsidRPr="00EE600E">
        <w:rPr>
          <w:lang w:val="es-ES"/>
        </w:rPr>
        <w:t>, p</w:t>
      </w:r>
      <w:r w:rsidRPr="00EE600E">
        <w:rPr>
          <w:lang w:val="es-ES"/>
        </w:rPr>
        <w:t>ara la comparación de medias entre los grupos definidos se utilizó la prueba de la U de Mann-Whitney, considerando diferencias estadísticamente significativas cuando los valores p fueron menores a 0,05.</w:t>
      </w:r>
      <w:bookmarkEnd w:id="425"/>
    </w:p>
    <w:p w14:paraId="1D79CB44" w14:textId="77777777" w:rsidR="005C6BF7" w:rsidRPr="00EE600E" w:rsidRDefault="005C6BF7" w:rsidP="005C6BF7">
      <w:pPr>
        <w:ind w:left="0" w:hanging="2"/>
        <w:rPr>
          <w:lang w:val="es-ES"/>
        </w:rPr>
      </w:pPr>
    </w:p>
    <w:p w14:paraId="1A80F1B1" w14:textId="4758E556" w:rsidR="00D50F7B" w:rsidRPr="00EE600E" w:rsidRDefault="00D50F7B" w:rsidP="00D50F7B">
      <w:pPr>
        <w:ind w:left="0" w:hanging="2"/>
        <w:rPr>
          <w:i/>
          <w:iCs/>
          <w:lang w:val="es-ES"/>
        </w:rPr>
      </w:pPr>
      <w:bookmarkStart w:id="426" w:name="_Toc186200362"/>
      <w:r w:rsidRPr="00EE600E">
        <w:rPr>
          <w:i/>
          <w:iCs/>
          <w:lang w:val="es-ES"/>
        </w:rPr>
        <w:t>3.</w:t>
      </w:r>
      <w:r w:rsidR="00944A5C" w:rsidRPr="00EE600E">
        <w:rPr>
          <w:i/>
          <w:iCs/>
          <w:lang w:val="es-ES"/>
        </w:rPr>
        <w:t>7</w:t>
      </w:r>
      <w:r w:rsidRPr="00EE600E">
        <w:rPr>
          <w:i/>
          <w:iCs/>
          <w:lang w:val="es-ES"/>
        </w:rPr>
        <w:t xml:space="preserve">) </w:t>
      </w:r>
      <w:r w:rsidR="006648A1" w:rsidRPr="00EE600E">
        <w:rPr>
          <w:i/>
          <w:iCs/>
          <w:lang w:val="es-ES"/>
        </w:rPr>
        <w:t>Modelos de a</w:t>
      </w:r>
      <w:r w:rsidRPr="00EE600E">
        <w:rPr>
          <w:i/>
          <w:iCs/>
          <w:lang w:val="es-ES"/>
        </w:rPr>
        <w:t>nálisis predictivo.</w:t>
      </w:r>
      <w:bookmarkEnd w:id="426"/>
    </w:p>
    <w:p w14:paraId="12265F7F" w14:textId="6368FA32" w:rsidR="006648A1" w:rsidRPr="00EE600E" w:rsidRDefault="006648A1" w:rsidP="006648A1">
      <w:pPr>
        <w:ind w:left="0" w:hanging="2"/>
        <w:rPr>
          <w:lang w:val="es-ES"/>
        </w:rPr>
      </w:pPr>
      <w:bookmarkStart w:id="427" w:name="_Toc186200363"/>
      <w:bookmarkEnd w:id="418"/>
      <w:bookmarkEnd w:id="419"/>
      <w:r w:rsidRPr="00EE600E">
        <w:rPr>
          <w:lang w:val="es-ES"/>
        </w:rPr>
        <w:t>La metodología para generar modelos predictivos se centró en los siguientes pasos:</w:t>
      </w:r>
      <w:bookmarkEnd w:id="427"/>
    </w:p>
    <w:p w14:paraId="7FE31F70" w14:textId="09B14CDA" w:rsidR="006648A1" w:rsidRPr="00EE600E" w:rsidRDefault="006648A1" w:rsidP="006648A1">
      <w:pPr>
        <w:ind w:left="0" w:hanging="2"/>
        <w:rPr>
          <w:lang w:val="es-ES"/>
        </w:rPr>
      </w:pPr>
      <w:bookmarkStart w:id="428" w:name="_Toc186200364"/>
      <w:r w:rsidRPr="00EE600E">
        <w:rPr>
          <w:i/>
          <w:iCs/>
          <w:lang w:val="es-ES"/>
        </w:rPr>
        <w:t>Selección de variables y pruebas:</w:t>
      </w:r>
      <w:r w:rsidRPr="00EE600E">
        <w:rPr>
          <w:lang w:val="es-ES"/>
        </w:rPr>
        <w:t xml:space="preserve"> como se indicó previamente, </w:t>
      </w:r>
      <w:r w:rsidR="00A3712D" w:rsidRPr="00EE600E">
        <w:rPr>
          <w:lang w:val="es-ES"/>
        </w:rPr>
        <w:t xml:space="preserve">se realizó un modelado piloto que permitió que </w:t>
      </w:r>
      <w:r w:rsidRPr="00EE600E">
        <w:rPr>
          <w:lang w:val="es-ES"/>
        </w:rPr>
        <w:t>se seleccionaron datos provenientes de pruebas neuropsicológicas validadas que evaluaron los dominios cognitivos susceptibles de ser afectados por el COVID persistente con afectación neurocognitiva.</w:t>
      </w:r>
      <w:r w:rsidR="00A3712D" w:rsidRPr="00EE600E">
        <w:rPr>
          <w:lang w:val="es-ES"/>
        </w:rPr>
        <w:t xml:space="preserve"> </w:t>
      </w:r>
      <w:r w:rsidRPr="00EE600E">
        <w:rPr>
          <w:lang w:val="es-ES"/>
        </w:rPr>
        <w:t>Adicionalmente, se incluyeron variables sociodemográficas clave (como edad, sexo y nivel educativo) para explorar su impacto en el diagnóstico y mejorar la capacidad predictiva del modelo.</w:t>
      </w:r>
      <w:bookmarkEnd w:id="428"/>
    </w:p>
    <w:p w14:paraId="473A10E9" w14:textId="62510167" w:rsidR="006648A1" w:rsidRPr="00EE600E" w:rsidRDefault="006648A1" w:rsidP="006648A1">
      <w:pPr>
        <w:ind w:left="0" w:hanging="2"/>
        <w:rPr>
          <w:lang w:val="es-ES"/>
        </w:rPr>
      </w:pPr>
      <w:bookmarkStart w:id="429" w:name="_Toc186200365"/>
      <w:r w:rsidRPr="00EE600E">
        <w:rPr>
          <w:i/>
          <w:iCs/>
          <w:lang w:val="es-ES"/>
        </w:rPr>
        <w:t xml:space="preserve">Preparación de los </w:t>
      </w:r>
      <w:r w:rsidR="00A3712D" w:rsidRPr="00EE600E">
        <w:rPr>
          <w:i/>
          <w:iCs/>
          <w:lang w:val="es-ES"/>
        </w:rPr>
        <w:t>d</w:t>
      </w:r>
      <w:r w:rsidRPr="00EE600E">
        <w:rPr>
          <w:i/>
          <w:iCs/>
          <w:lang w:val="es-ES"/>
        </w:rPr>
        <w:t>atos</w:t>
      </w:r>
      <w:r w:rsidR="00A3712D" w:rsidRPr="00EE600E">
        <w:rPr>
          <w:i/>
          <w:iCs/>
          <w:lang w:val="es-ES"/>
        </w:rPr>
        <w:t>:</w:t>
      </w:r>
      <w:r w:rsidR="00A3712D" w:rsidRPr="00EE600E">
        <w:rPr>
          <w:lang w:val="es-ES"/>
        </w:rPr>
        <w:t xml:space="preserve"> l</w:t>
      </w:r>
      <w:r w:rsidRPr="00EE600E">
        <w:rPr>
          <w:lang w:val="es-ES"/>
        </w:rPr>
        <w:t>os datos se sometieron a un proceso de limpieza y preprocesamiento para garantizar su calidad. Esto incluyó la imputación de valores faltantes</w:t>
      </w:r>
      <w:r w:rsidR="00297558" w:rsidRPr="00EE600E">
        <w:rPr>
          <w:lang w:val="es-ES"/>
        </w:rPr>
        <w:t xml:space="preserve">, </w:t>
      </w:r>
      <w:r w:rsidRPr="00EE600E">
        <w:rPr>
          <w:lang w:val="es-ES"/>
        </w:rPr>
        <w:t xml:space="preserve">transformaciones </w:t>
      </w:r>
      <w:r w:rsidR="00A3712D" w:rsidRPr="00EE600E">
        <w:rPr>
          <w:lang w:val="es-ES"/>
        </w:rPr>
        <w:t>de las variables (</w:t>
      </w:r>
      <w:r w:rsidRPr="00EE600E">
        <w:rPr>
          <w:lang w:val="es-ES"/>
        </w:rPr>
        <w:t>como binarizaci</w:t>
      </w:r>
      <w:r w:rsidR="00A3712D" w:rsidRPr="00EE600E">
        <w:rPr>
          <w:lang w:val="es-ES"/>
        </w:rPr>
        <w:t>ones y escalados donde fuera necesario)</w:t>
      </w:r>
      <w:r w:rsidRPr="00EE600E">
        <w:rPr>
          <w:lang w:val="es-ES"/>
        </w:rPr>
        <w:t xml:space="preserve"> </w:t>
      </w:r>
      <w:r w:rsidR="00297558" w:rsidRPr="00EE600E">
        <w:rPr>
          <w:lang w:val="es-ES"/>
        </w:rPr>
        <w:t>y</w:t>
      </w:r>
      <w:r w:rsidRPr="00EE600E">
        <w:rPr>
          <w:lang w:val="es-ES"/>
        </w:rPr>
        <w:t xml:space="preserve"> reconstrucción del </w:t>
      </w:r>
      <w:r w:rsidR="00A3712D" w:rsidRPr="00EE600E">
        <w:rPr>
          <w:lang w:val="es-ES"/>
        </w:rPr>
        <w:t>conjunto de datos</w:t>
      </w:r>
      <w:r w:rsidRPr="00EE600E">
        <w:rPr>
          <w:lang w:val="es-ES"/>
        </w:rPr>
        <w:t xml:space="preserve"> para optimizar su adecuación a los modelos de </w:t>
      </w:r>
      <w:r w:rsidR="00A3712D" w:rsidRPr="00EE600E">
        <w:rPr>
          <w:lang w:val="es-ES"/>
        </w:rPr>
        <w:t>aprendizaje automático</w:t>
      </w:r>
      <w:r w:rsidRPr="00EE600E">
        <w:rPr>
          <w:lang w:val="es-ES"/>
        </w:rPr>
        <w:t>.</w:t>
      </w:r>
      <w:bookmarkEnd w:id="429"/>
    </w:p>
    <w:p w14:paraId="51F4EDC5" w14:textId="24B9E3E4" w:rsidR="00A3712D" w:rsidRPr="00EE600E" w:rsidRDefault="00A3712D" w:rsidP="00A3712D">
      <w:pPr>
        <w:ind w:left="0" w:hanging="2"/>
        <w:rPr>
          <w:lang w:val="es-ES"/>
        </w:rPr>
      </w:pPr>
      <w:bookmarkStart w:id="430" w:name="_Toc186200366"/>
      <w:r w:rsidRPr="00EE600E">
        <w:rPr>
          <w:i/>
          <w:iCs/>
          <w:lang w:val="es-ES"/>
        </w:rPr>
        <w:t>Modelado predictivo:</w:t>
      </w:r>
      <w:r w:rsidRPr="00EE600E">
        <w:rPr>
          <w:lang w:val="es-ES"/>
        </w:rPr>
        <w:t xml:space="preserve"> brevemente, tras lo indicado previamente, se entrenaron dos modelos con el objetivo de realizar una comparación: un modelo de regresión logística, considerado como el modelo base, y un modelo de tipo XGBoost. Los datos se dividieron en dos subconjuntos: un 80% para entrenamiento y un 20% para prueba. Tras realizar validación cruzada, se obtuvieron las matrices de confusión para ambos modelos, obteniéndose métricas clave de cara a la aplicación clínica de los modelos. Más precisamente sea analizó sensibilidad, especificidad, valor F1 y AUC. Además, se generaron las curvas ROC correspondientes para evaluar la capacidad discriminativa de los</w:t>
      </w:r>
      <w:bookmarkEnd w:id="430"/>
      <w:r w:rsidR="00297558" w:rsidRPr="00EE600E">
        <w:rPr>
          <w:lang w:val="es-ES"/>
        </w:rPr>
        <w:t xml:space="preserve"> modelos correspondientes.</w:t>
      </w:r>
    </w:p>
    <w:p w14:paraId="6D7E94A3" w14:textId="4A061AB2" w:rsidR="006648A1" w:rsidRPr="00EE600E" w:rsidRDefault="006648A1" w:rsidP="006648A1">
      <w:pPr>
        <w:ind w:left="0" w:hanging="2"/>
        <w:rPr>
          <w:lang w:val="es-ES"/>
        </w:rPr>
      </w:pPr>
    </w:p>
    <w:p w14:paraId="2C191D90" w14:textId="1C2F74F4" w:rsidR="006648A1" w:rsidRPr="00EE600E" w:rsidRDefault="006648A1" w:rsidP="006648A1">
      <w:pPr>
        <w:ind w:left="0" w:hanging="2"/>
        <w:rPr>
          <w:i/>
          <w:iCs/>
          <w:lang w:val="es-ES"/>
        </w:rPr>
      </w:pPr>
      <w:bookmarkStart w:id="431" w:name="_Toc186200367"/>
      <w:r w:rsidRPr="00EE600E">
        <w:rPr>
          <w:i/>
          <w:iCs/>
          <w:lang w:val="es-ES"/>
        </w:rPr>
        <w:t xml:space="preserve">Decisiones </w:t>
      </w:r>
      <w:r w:rsidR="00A3712D" w:rsidRPr="00EE600E">
        <w:rPr>
          <w:i/>
          <w:iCs/>
          <w:lang w:val="es-ES"/>
        </w:rPr>
        <w:t>m</w:t>
      </w:r>
      <w:r w:rsidRPr="00EE600E">
        <w:rPr>
          <w:i/>
          <w:iCs/>
          <w:lang w:val="es-ES"/>
        </w:rPr>
        <w:t>etodológicas</w:t>
      </w:r>
      <w:r w:rsidR="00A3712D" w:rsidRPr="00EE600E">
        <w:rPr>
          <w:i/>
          <w:iCs/>
          <w:lang w:val="es-ES"/>
        </w:rPr>
        <w:t>.</w:t>
      </w:r>
      <w:bookmarkEnd w:id="431"/>
    </w:p>
    <w:p w14:paraId="5A8FE9D0" w14:textId="25647479" w:rsidR="006648A1" w:rsidRPr="00EE600E" w:rsidRDefault="00A3712D" w:rsidP="006648A1">
      <w:pPr>
        <w:ind w:left="0" w:hanging="2"/>
        <w:rPr>
          <w:lang w:val="es-ES"/>
        </w:rPr>
      </w:pPr>
      <w:bookmarkStart w:id="432" w:name="_Toc186200368"/>
      <w:r w:rsidRPr="00EE600E">
        <w:rPr>
          <w:lang w:val="es-ES"/>
        </w:rPr>
        <w:t>D</w:t>
      </w:r>
      <w:r w:rsidR="006648A1" w:rsidRPr="00EE600E">
        <w:rPr>
          <w:lang w:val="es-ES"/>
        </w:rPr>
        <w:t>ada la naturaleza compleja de la base de datos y el objetivo de desarrollar un instrumento escalable y clínicamente aplicable, se consideraron diferentes enfoques metodológicos:</w:t>
      </w:r>
      <w:bookmarkEnd w:id="432"/>
    </w:p>
    <w:p w14:paraId="5E09BBDC" w14:textId="77F4F4EA" w:rsidR="006648A1" w:rsidRPr="00EE600E" w:rsidRDefault="006648A1" w:rsidP="00A3712D">
      <w:pPr>
        <w:ind w:leftChars="0" w:left="0" w:firstLineChars="0" w:firstLine="0"/>
        <w:rPr>
          <w:lang w:val="es-ES"/>
        </w:rPr>
      </w:pPr>
      <w:bookmarkStart w:id="433" w:name="_Toc186200369"/>
      <w:r w:rsidRPr="00EE600E">
        <w:rPr>
          <w:i/>
          <w:iCs/>
          <w:lang w:val="es-ES"/>
        </w:rPr>
        <w:t xml:space="preserve">Alternativas </w:t>
      </w:r>
      <w:r w:rsidR="00A3712D" w:rsidRPr="00EE600E">
        <w:rPr>
          <w:i/>
          <w:iCs/>
          <w:lang w:val="es-ES"/>
        </w:rPr>
        <w:t>e</w:t>
      </w:r>
      <w:r w:rsidRPr="00EE600E">
        <w:rPr>
          <w:i/>
          <w:iCs/>
          <w:lang w:val="es-ES"/>
        </w:rPr>
        <w:t>valuadas:</w:t>
      </w:r>
      <w:r w:rsidRPr="00EE600E">
        <w:rPr>
          <w:lang w:val="es-ES"/>
        </w:rPr>
        <w:t xml:space="preserve"> </w:t>
      </w:r>
      <w:r w:rsidR="00A3712D" w:rsidRPr="00EE600E">
        <w:rPr>
          <w:lang w:val="es-ES"/>
        </w:rPr>
        <w:t>i</w:t>
      </w:r>
      <w:r w:rsidRPr="00EE600E">
        <w:rPr>
          <w:lang w:val="es-ES"/>
        </w:rPr>
        <w:t xml:space="preserve">nicialmente se exploraron métodos </w:t>
      </w:r>
      <w:r w:rsidR="00A3712D" w:rsidRPr="00EE600E">
        <w:rPr>
          <w:lang w:val="es-ES"/>
        </w:rPr>
        <w:t>simples</w:t>
      </w:r>
      <w:r w:rsidRPr="00EE600E">
        <w:rPr>
          <w:lang w:val="es-ES"/>
        </w:rPr>
        <w:t>, como análisis univariados</w:t>
      </w:r>
      <w:r w:rsidR="00A3712D" w:rsidRPr="00EE600E">
        <w:rPr>
          <w:lang w:val="es-ES"/>
        </w:rPr>
        <w:t xml:space="preserve">, </w:t>
      </w:r>
      <w:r w:rsidRPr="00EE600E">
        <w:rPr>
          <w:lang w:val="es-ES"/>
        </w:rPr>
        <w:t>multivariados</w:t>
      </w:r>
      <w:r w:rsidR="00A3712D" w:rsidRPr="00EE600E">
        <w:rPr>
          <w:lang w:val="es-ES"/>
        </w:rPr>
        <w:t xml:space="preserve"> o de estadística inferencial</w:t>
      </w:r>
      <w:r w:rsidRPr="00EE600E">
        <w:rPr>
          <w:lang w:val="es-ES"/>
        </w:rPr>
        <w:t>.</w:t>
      </w:r>
      <w:r w:rsidR="00A3712D" w:rsidRPr="00EE600E">
        <w:rPr>
          <w:lang w:val="es-ES"/>
        </w:rPr>
        <w:t xml:space="preserve"> También se buscaron opciones de reducción de la dimensionalidad como un primer paso analítico. </w:t>
      </w:r>
      <w:r w:rsidRPr="00EE600E">
        <w:rPr>
          <w:lang w:val="es-ES"/>
        </w:rPr>
        <w:t>Sin embargo, estos enfoques mostraron limitaciones para manejar la complejidad de los datos y capturar relaciones no lineales.</w:t>
      </w:r>
      <w:bookmarkEnd w:id="433"/>
    </w:p>
    <w:p w14:paraId="3678C4F5" w14:textId="60413BA2" w:rsidR="006648A1" w:rsidRPr="00EE600E" w:rsidRDefault="006648A1" w:rsidP="00A3712D">
      <w:pPr>
        <w:ind w:leftChars="0" w:left="0" w:firstLineChars="0" w:firstLine="0"/>
        <w:rPr>
          <w:lang w:val="es-ES"/>
        </w:rPr>
      </w:pPr>
      <w:bookmarkStart w:id="434" w:name="_Toc186200370"/>
      <w:r w:rsidRPr="00EE600E">
        <w:rPr>
          <w:i/>
          <w:iCs/>
          <w:lang w:val="es-ES"/>
        </w:rPr>
        <w:t xml:space="preserve">Criterios para la </w:t>
      </w:r>
      <w:r w:rsidR="00A3712D" w:rsidRPr="00EE600E">
        <w:rPr>
          <w:i/>
          <w:iCs/>
          <w:lang w:val="es-ES"/>
        </w:rPr>
        <w:t>s</w:t>
      </w:r>
      <w:r w:rsidRPr="00EE600E">
        <w:rPr>
          <w:i/>
          <w:iCs/>
          <w:lang w:val="es-ES"/>
        </w:rPr>
        <w:t xml:space="preserve">elección de </w:t>
      </w:r>
      <w:r w:rsidR="00A3712D" w:rsidRPr="00EE600E">
        <w:rPr>
          <w:i/>
          <w:iCs/>
          <w:lang w:val="es-ES"/>
        </w:rPr>
        <w:t>m</w:t>
      </w:r>
      <w:r w:rsidRPr="00EE600E">
        <w:rPr>
          <w:i/>
          <w:iCs/>
          <w:lang w:val="es-ES"/>
        </w:rPr>
        <w:t>etodología:</w:t>
      </w:r>
      <w:r w:rsidRPr="00EE600E">
        <w:rPr>
          <w:lang w:val="es-ES"/>
        </w:rPr>
        <w:t xml:space="preserve"> </w:t>
      </w:r>
      <w:r w:rsidR="00297558" w:rsidRPr="00EE600E">
        <w:rPr>
          <w:lang w:val="es-ES"/>
        </w:rPr>
        <w:t>t</w:t>
      </w:r>
      <w:r w:rsidR="00A3712D" w:rsidRPr="00EE600E">
        <w:rPr>
          <w:lang w:val="es-ES"/>
        </w:rPr>
        <w:t>ras sopesar las opciones previas (y contrastarlas estadística y programáticamente) s</w:t>
      </w:r>
      <w:r w:rsidRPr="00EE600E">
        <w:rPr>
          <w:lang w:val="es-ES"/>
        </w:rPr>
        <w:t xml:space="preserve">e optó por modelos avanzados de </w:t>
      </w:r>
      <w:r w:rsidR="00A3712D" w:rsidRPr="00EE600E">
        <w:rPr>
          <w:lang w:val="es-ES"/>
        </w:rPr>
        <w:t>aprendizaje automático</w:t>
      </w:r>
      <w:r w:rsidRPr="00EE600E">
        <w:rPr>
          <w:lang w:val="es-ES"/>
        </w:rPr>
        <w:t xml:space="preserve"> debido a su capacidad para manejar datos complejos, generar predicciones precisas y proporcionar herramientas interpretativas como</w:t>
      </w:r>
      <w:r w:rsidR="00A3712D" w:rsidRPr="00EE600E">
        <w:rPr>
          <w:lang w:val="es-ES"/>
        </w:rPr>
        <w:t xml:space="preserve"> los valores</w:t>
      </w:r>
      <w:r w:rsidRPr="00EE600E">
        <w:rPr>
          <w:lang w:val="es-ES"/>
        </w:rPr>
        <w:t xml:space="preserve"> SHAP, </w:t>
      </w:r>
      <w:r w:rsidR="00A3712D" w:rsidRPr="00EE600E">
        <w:rPr>
          <w:lang w:val="es-ES"/>
        </w:rPr>
        <w:t xml:space="preserve">que pueden ser </w:t>
      </w:r>
      <w:r w:rsidRPr="00EE600E">
        <w:rPr>
          <w:lang w:val="es-ES"/>
        </w:rPr>
        <w:t>esenciales</w:t>
      </w:r>
      <w:r w:rsidR="00A3712D" w:rsidRPr="00EE600E">
        <w:rPr>
          <w:lang w:val="es-ES"/>
        </w:rPr>
        <w:t xml:space="preserve"> en la explicabilidad y aplicabilidad de los modelos generados</w:t>
      </w:r>
      <w:r w:rsidRPr="00EE600E">
        <w:rPr>
          <w:lang w:val="es-ES"/>
        </w:rPr>
        <w:t xml:space="preserve"> en entornos clínicos.</w:t>
      </w:r>
      <w:bookmarkEnd w:id="434"/>
    </w:p>
    <w:p w14:paraId="37AC1E1F" w14:textId="77777777" w:rsidR="00C3325D" w:rsidRPr="00EE600E" w:rsidRDefault="00C3325D" w:rsidP="00C3325D">
      <w:pPr>
        <w:ind w:left="0" w:hanging="2"/>
        <w:rPr>
          <w:lang w:val="es-ES"/>
        </w:rPr>
      </w:pPr>
    </w:p>
    <w:p w14:paraId="610C6FE4" w14:textId="4826185A" w:rsidR="00C3325D" w:rsidRPr="00EE600E" w:rsidRDefault="006648A1" w:rsidP="006648A1">
      <w:pPr>
        <w:ind w:leftChars="0" w:left="0" w:firstLineChars="0" w:firstLine="0"/>
        <w:rPr>
          <w:i/>
          <w:iCs/>
          <w:lang w:val="es-ES"/>
        </w:rPr>
      </w:pPr>
      <w:bookmarkStart w:id="435" w:name="_Toc186096596"/>
      <w:bookmarkStart w:id="436" w:name="_Toc186200371"/>
      <w:r w:rsidRPr="00EE600E">
        <w:rPr>
          <w:i/>
          <w:iCs/>
          <w:lang w:val="es-ES"/>
        </w:rPr>
        <w:t>3.</w:t>
      </w:r>
      <w:r w:rsidR="00944A5C" w:rsidRPr="00EE600E">
        <w:rPr>
          <w:i/>
          <w:iCs/>
          <w:lang w:val="es-ES"/>
        </w:rPr>
        <w:t>8</w:t>
      </w:r>
      <w:r w:rsidRPr="00EE600E">
        <w:rPr>
          <w:i/>
          <w:iCs/>
          <w:lang w:val="es-ES"/>
        </w:rPr>
        <w:t xml:space="preserve">) </w:t>
      </w:r>
      <w:r w:rsidR="00C3325D" w:rsidRPr="00EE600E">
        <w:rPr>
          <w:i/>
          <w:iCs/>
          <w:lang w:val="es-ES"/>
        </w:rPr>
        <w:t>Producto</w:t>
      </w:r>
      <w:r w:rsidRPr="00EE600E">
        <w:rPr>
          <w:i/>
          <w:iCs/>
          <w:lang w:val="es-ES"/>
        </w:rPr>
        <w:t>/</w:t>
      </w:r>
      <w:r w:rsidR="00C3325D" w:rsidRPr="00EE600E">
        <w:rPr>
          <w:i/>
          <w:iCs/>
          <w:lang w:val="es-ES"/>
        </w:rPr>
        <w:t xml:space="preserve">s </w:t>
      </w:r>
      <w:r w:rsidRPr="00EE600E">
        <w:rPr>
          <w:i/>
          <w:iCs/>
          <w:lang w:val="es-ES"/>
        </w:rPr>
        <w:t>o</w:t>
      </w:r>
      <w:r w:rsidR="00C3325D" w:rsidRPr="00EE600E">
        <w:rPr>
          <w:i/>
          <w:iCs/>
          <w:lang w:val="es-ES"/>
        </w:rPr>
        <w:t>btenido</w:t>
      </w:r>
      <w:r w:rsidRPr="00EE600E">
        <w:rPr>
          <w:i/>
          <w:iCs/>
          <w:lang w:val="es-ES"/>
        </w:rPr>
        <w:t>/</w:t>
      </w:r>
      <w:r w:rsidR="00C3325D" w:rsidRPr="00EE600E">
        <w:rPr>
          <w:i/>
          <w:iCs/>
          <w:lang w:val="es-ES"/>
        </w:rPr>
        <w:t>s</w:t>
      </w:r>
      <w:bookmarkEnd w:id="435"/>
      <w:bookmarkEnd w:id="436"/>
    </w:p>
    <w:p w14:paraId="352D557F" w14:textId="1BE424DB" w:rsidR="00C3325D" w:rsidRPr="00EE600E" w:rsidRDefault="00C3325D" w:rsidP="00C3325D">
      <w:pPr>
        <w:ind w:left="0" w:hanging="2"/>
        <w:rPr>
          <w:lang w:val="es-ES"/>
        </w:rPr>
      </w:pPr>
      <w:bookmarkStart w:id="437" w:name="_Toc186096597"/>
      <w:bookmarkStart w:id="438" w:name="_Toc186200372"/>
      <w:r w:rsidRPr="00EE600E">
        <w:rPr>
          <w:lang w:val="es-ES"/>
        </w:rPr>
        <w:t xml:space="preserve">- Modelos </w:t>
      </w:r>
      <w:r w:rsidR="00A3712D" w:rsidRPr="00EE600E">
        <w:rPr>
          <w:lang w:val="es-ES"/>
        </w:rPr>
        <w:t>p</w:t>
      </w:r>
      <w:r w:rsidRPr="00EE600E">
        <w:rPr>
          <w:lang w:val="es-ES"/>
        </w:rPr>
        <w:t xml:space="preserve">redictivos </w:t>
      </w:r>
      <w:r w:rsidR="00A3712D" w:rsidRPr="00EE600E">
        <w:rPr>
          <w:lang w:val="es-ES"/>
        </w:rPr>
        <w:t>i</w:t>
      </w:r>
      <w:r w:rsidRPr="00EE600E">
        <w:rPr>
          <w:lang w:val="es-ES"/>
        </w:rPr>
        <w:t xml:space="preserve">niciales: </w:t>
      </w:r>
      <w:r w:rsidR="00A3712D" w:rsidRPr="00EE600E">
        <w:rPr>
          <w:lang w:val="es-ES"/>
        </w:rPr>
        <w:t>d</w:t>
      </w:r>
      <w:r w:rsidRPr="00EE600E">
        <w:rPr>
          <w:lang w:val="es-ES"/>
        </w:rPr>
        <w:t xml:space="preserve">esarrollo de modelos que </w:t>
      </w:r>
      <w:r w:rsidR="00A3712D" w:rsidRPr="00EE600E">
        <w:rPr>
          <w:lang w:val="es-ES"/>
        </w:rPr>
        <w:t xml:space="preserve">pueden actuar como un cribado de pacientes que sufren PCC con alteración neurocognitiva. Los resultados, a la espera de la validación clínica, indican que </w:t>
      </w:r>
      <w:r w:rsidRPr="00EE600E">
        <w:rPr>
          <w:lang w:val="es-ES"/>
        </w:rPr>
        <w:t>las pruebas neuropsicológicas son</w:t>
      </w:r>
      <w:r w:rsidR="00A3712D" w:rsidRPr="00EE600E">
        <w:rPr>
          <w:lang w:val="es-ES"/>
        </w:rPr>
        <w:t xml:space="preserve">, efectivamente, </w:t>
      </w:r>
      <w:r w:rsidRPr="00EE600E">
        <w:rPr>
          <w:lang w:val="es-ES"/>
        </w:rPr>
        <w:t>variables altamente relevantes</w:t>
      </w:r>
      <w:r w:rsidR="00A3712D" w:rsidRPr="00EE600E">
        <w:rPr>
          <w:lang w:val="es-ES"/>
        </w:rPr>
        <w:t xml:space="preserve"> para la obtención de esta clasificación</w:t>
      </w:r>
      <w:r w:rsidRPr="00EE600E">
        <w:rPr>
          <w:lang w:val="es-ES"/>
        </w:rPr>
        <w:t>.</w:t>
      </w:r>
      <w:bookmarkEnd w:id="437"/>
      <w:bookmarkEnd w:id="438"/>
    </w:p>
    <w:p w14:paraId="2735B08C" w14:textId="0CF915AA" w:rsidR="00C3325D" w:rsidRPr="00EE600E" w:rsidRDefault="00C3325D" w:rsidP="00C3325D">
      <w:pPr>
        <w:ind w:left="0" w:hanging="2"/>
        <w:rPr>
          <w:lang w:val="es-ES"/>
        </w:rPr>
      </w:pPr>
      <w:bookmarkStart w:id="439" w:name="_Toc186096598"/>
      <w:bookmarkStart w:id="440" w:name="_Toc186200373"/>
      <w:r w:rsidRPr="00EE600E">
        <w:rPr>
          <w:lang w:val="es-ES"/>
        </w:rPr>
        <w:t xml:space="preserve">- Gráficas y </w:t>
      </w:r>
      <w:r w:rsidR="009051DE" w:rsidRPr="00EE600E">
        <w:rPr>
          <w:lang w:val="es-ES"/>
        </w:rPr>
        <w:t>cálculo de valores</w:t>
      </w:r>
      <w:r w:rsidRPr="00EE600E">
        <w:rPr>
          <w:lang w:val="es-ES"/>
        </w:rPr>
        <w:t xml:space="preserve"> SHAP: </w:t>
      </w:r>
      <w:r w:rsidR="00A3712D" w:rsidRPr="00EE600E">
        <w:rPr>
          <w:lang w:val="es-ES"/>
        </w:rPr>
        <w:t>que permitirán una i</w:t>
      </w:r>
      <w:r w:rsidRPr="00EE600E">
        <w:rPr>
          <w:lang w:val="es-ES"/>
        </w:rPr>
        <w:t xml:space="preserve">nterpretación visual y </w:t>
      </w:r>
      <w:r w:rsidR="00A3712D" w:rsidRPr="00EE600E">
        <w:rPr>
          <w:lang w:val="es-ES"/>
        </w:rPr>
        <w:t xml:space="preserve">un </w:t>
      </w:r>
      <w:r w:rsidRPr="00EE600E">
        <w:rPr>
          <w:lang w:val="es-ES"/>
        </w:rPr>
        <w:t>análisis de importancia de variables</w:t>
      </w:r>
      <w:r w:rsidR="00A3712D" w:rsidRPr="00EE600E">
        <w:rPr>
          <w:lang w:val="es-ES"/>
        </w:rPr>
        <w:t xml:space="preserve"> personalizado a cada observación</w:t>
      </w:r>
      <w:r w:rsidRPr="00EE600E">
        <w:rPr>
          <w:lang w:val="es-ES"/>
        </w:rPr>
        <w:t>, lo que permite comprender el peso de cada prueba neuropsicológica en las predicciones</w:t>
      </w:r>
      <w:r w:rsidR="00A3712D" w:rsidRPr="00EE600E">
        <w:rPr>
          <w:lang w:val="es-ES"/>
        </w:rPr>
        <w:t xml:space="preserve"> aumentando la transparencia en el uso de los modelos generados como apoyo a decisiones clínicas</w:t>
      </w:r>
      <w:r w:rsidRPr="00EE600E">
        <w:rPr>
          <w:lang w:val="es-ES"/>
        </w:rPr>
        <w:t>.</w:t>
      </w:r>
      <w:bookmarkEnd w:id="439"/>
      <w:bookmarkEnd w:id="440"/>
    </w:p>
    <w:p w14:paraId="2DCEC44F" w14:textId="77777777" w:rsidR="00404E87" w:rsidRPr="00EE600E" w:rsidRDefault="00404E87" w:rsidP="00C3325D">
      <w:pPr>
        <w:ind w:left="0" w:hanging="2"/>
        <w:rPr>
          <w:lang w:val="es-ES"/>
        </w:rPr>
      </w:pPr>
    </w:p>
    <w:p w14:paraId="2E63759A" w14:textId="3952C8E9" w:rsidR="00404E87" w:rsidRPr="00EE600E" w:rsidRDefault="00404E87" w:rsidP="00404E87">
      <w:pPr>
        <w:ind w:left="0" w:hanging="2"/>
        <w:rPr>
          <w:i/>
          <w:iCs/>
          <w:lang w:val="es-ES"/>
        </w:rPr>
      </w:pPr>
      <w:bookmarkStart w:id="441" w:name="_Toc186200195"/>
      <w:r w:rsidRPr="00EE600E">
        <w:rPr>
          <w:i/>
          <w:iCs/>
          <w:lang w:val="es-ES"/>
        </w:rPr>
        <w:t>3.</w:t>
      </w:r>
      <w:r w:rsidR="001B05AC" w:rsidRPr="00EE600E">
        <w:rPr>
          <w:i/>
          <w:iCs/>
          <w:lang w:val="es-ES"/>
        </w:rPr>
        <w:t>9</w:t>
      </w:r>
      <w:r w:rsidRPr="00EE600E">
        <w:rPr>
          <w:i/>
          <w:iCs/>
          <w:lang w:val="es-ES"/>
        </w:rPr>
        <w:t>) Programas y paquetes utilizados.</w:t>
      </w:r>
      <w:bookmarkEnd w:id="441"/>
    </w:p>
    <w:p w14:paraId="38A34E57" w14:textId="7E9F1820" w:rsidR="00404E87" w:rsidRPr="00EE600E" w:rsidRDefault="00404E87" w:rsidP="00404E87">
      <w:pPr>
        <w:ind w:left="0" w:hanging="2"/>
        <w:rPr>
          <w:lang w:val="es-ES"/>
        </w:rPr>
      </w:pPr>
      <w:bookmarkStart w:id="442" w:name="_Toc186200196"/>
      <w:r w:rsidRPr="00EE600E">
        <w:rPr>
          <w:lang w:val="es-ES"/>
        </w:rPr>
        <w:t>Todo el análisis se realizó utilizando el software R (versión 4.4.2, lanzado en octubre de 2024) dentro del entorno de desarrollo integrado RStudio® (versión 2024.12.0+467, Kousa Dogwood). RStudio® está desarrollado por RStudio Team (2023) como un entorno de programación para R, distribuido por Posit Software, PBC (Boston, MA, USA. Más información sobre el software en </w:t>
      </w:r>
      <w:hyperlink r:id="rId36" w:tgtFrame="_new" w:history="1">
        <w:r w:rsidRPr="00EE600E">
          <w:rPr>
            <w:rStyle w:val="Enlla"/>
            <w:lang w:val="es-ES"/>
          </w:rPr>
          <w:t>https://posit.co</w:t>
        </w:r>
      </w:hyperlink>
      <w:r w:rsidRPr="00EE600E">
        <w:rPr>
          <w:lang w:val="es-ES"/>
        </w:rPr>
        <w:t xml:space="preserve">). Las funciones empleadas en este trabajo se obtuvieron de paquetes disponibles bajo licencia GNU, alojados en </w:t>
      </w:r>
      <w:r w:rsidRPr="00EE600E">
        <w:rPr>
          <w:i/>
          <w:iCs/>
          <w:lang w:val="es-ES"/>
        </w:rPr>
        <w:t>The Comprehensive R Archive Network</w:t>
      </w:r>
      <w:r w:rsidRPr="00EE600E">
        <w:rPr>
          <w:lang w:val="es-ES"/>
        </w:rPr>
        <w:t xml:space="preserve"> (CRAN, </w:t>
      </w:r>
      <w:hyperlink r:id="rId37" w:tgtFrame="_new" w:history="1">
        <w:r w:rsidRPr="00EE600E">
          <w:rPr>
            <w:rStyle w:val="Enlla"/>
            <w:lang w:val="es-ES"/>
          </w:rPr>
          <w:t>https://cran.r-project.org</w:t>
        </w:r>
      </w:hyperlink>
      <w:r w:rsidRPr="00EE600E">
        <w:rPr>
          <w:lang w:val="es-ES"/>
        </w:rPr>
        <w:t xml:space="preserve">). La tabla </w:t>
      </w:r>
      <w:r w:rsidR="000B75C7" w:rsidRPr="00EE600E">
        <w:rPr>
          <w:lang w:val="es-ES"/>
        </w:rPr>
        <w:t>5</w:t>
      </w:r>
      <w:r w:rsidRPr="00EE600E">
        <w:rPr>
          <w:lang w:val="es-ES"/>
        </w:rPr>
        <w:t xml:space="preserve"> presenta un resumen de los principales paquetes utilizados (no se incluyen las correspondientes dependencias).</w:t>
      </w:r>
      <w:bookmarkEnd w:id="442"/>
    </w:p>
    <w:p w14:paraId="6C013EB0" w14:textId="77777777" w:rsidR="00404E87" w:rsidRPr="00EE600E" w:rsidRDefault="00404E87" w:rsidP="00404E87">
      <w:pPr>
        <w:ind w:left="0" w:hanging="2"/>
        <w:rPr>
          <w:lang w:val="es-ES"/>
        </w:rPr>
      </w:pPr>
    </w:p>
    <w:tbl>
      <w:tblPr>
        <w:tblStyle w:val="Taulaambquadrcula"/>
        <w:tblW w:w="0" w:type="auto"/>
        <w:jc w:val="center"/>
        <w:tblLook w:val="04A0" w:firstRow="1" w:lastRow="0" w:firstColumn="1" w:lastColumn="0" w:noHBand="0" w:noVBand="1"/>
      </w:tblPr>
      <w:tblGrid>
        <w:gridCol w:w="2429"/>
        <w:gridCol w:w="1594"/>
        <w:gridCol w:w="2372"/>
      </w:tblGrid>
      <w:tr w:rsidR="00404E87" w:rsidRPr="00EE600E" w14:paraId="32ABF699" w14:textId="77777777" w:rsidTr="00A20430">
        <w:trPr>
          <w:jc w:val="center"/>
        </w:trPr>
        <w:tc>
          <w:tcPr>
            <w:tcW w:w="2429" w:type="dxa"/>
            <w:vAlign w:val="center"/>
          </w:tcPr>
          <w:p w14:paraId="06CED309" w14:textId="77777777" w:rsidR="00404E87" w:rsidRPr="00EE600E" w:rsidRDefault="00404E87" w:rsidP="00A20430">
            <w:pPr>
              <w:ind w:leftChars="0" w:left="0" w:firstLineChars="0" w:firstLine="0"/>
              <w:jc w:val="center"/>
              <w:rPr>
                <w:b/>
                <w:bCs/>
                <w:sz w:val="20"/>
                <w:szCs w:val="20"/>
                <w:lang w:val="es-ES"/>
              </w:rPr>
            </w:pPr>
            <w:bookmarkStart w:id="443" w:name="_Toc186200197"/>
            <w:r w:rsidRPr="00EE600E">
              <w:rPr>
                <w:b/>
                <w:bCs/>
                <w:sz w:val="20"/>
                <w:szCs w:val="20"/>
                <w:lang w:val="es-ES"/>
              </w:rPr>
              <w:t>Paquete</w:t>
            </w:r>
            <w:bookmarkEnd w:id="443"/>
          </w:p>
        </w:tc>
        <w:tc>
          <w:tcPr>
            <w:tcW w:w="1594" w:type="dxa"/>
            <w:vAlign w:val="center"/>
          </w:tcPr>
          <w:p w14:paraId="4782C5BA" w14:textId="77777777" w:rsidR="00404E87" w:rsidRPr="00EE600E" w:rsidRDefault="00404E87" w:rsidP="00A20430">
            <w:pPr>
              <w:ind w:leftChars="0" w:left="0" w:firstLineChars="0" w:firstLine="0"/>
              <w:jc w:val="center"/>
              <w:rPr>
                <w:b/>
                <w:bCs/>
                <w:sz w:val="20"/>
                <w:szCs w:val="20"/>
                <w:lang w:val="es-ES"/>
              </w:rPr>
            </w:pPr>
            <w:bookmarkStart w:id="444" w:name="_Toc186200198"/>
            <w:r w:rsidRPr="00EE600E">
              <w:rPr>
                <w:b/>
                <w:bCs/>
                <w:sz w:val="20"/>
                <w:szCs w:val="20"/>
                <w:lang w:val="es-ES"/>
              </w:rPr>
              <w:t>Versión</w:t>
            </w:r>
            <w:bookmarkEnd w:id="444"/>
          </w:p>
        </w:tc>
        <w:tc>
          <w:tcPr>
            <w:tcW w:w="1806" w:type="dxa"/>
            <w:vAlign w:val="center"/>
          </w:tcPr>
          <w:p w14:paraId="7EE85904" w14:textId="77777777" w:rsidR="00404E87" w:rsidRPr="00EE600E" w:rsidRDefault="00404E87" w:rsidP="00A20430">
            <w:pPr>
              <w:ind w:leftChars="0" w:left="0" w:firstLineChars="0" w:firstLine="0"/>
              <w:jc w:val="center"/>
              <w:rPr>
                <w:b/>
                <w:bCs/>
                <w:sz w:val="20"/>
                <w:szCs w:val="20"/>
                <w:lang w:val="es-ES"/>
              </w:rPr>
            </w:pPr>
            <w:bookmarkStart w:id="445" w:name="_Toc186200199"/>
            <w:r w:rsidRPr="00EE600E">
              <w:rPr>
                <w:b/>
                <w:bCs/>
                <w:sz w:val="20"/>
                <w:szCs w:val="20"/>
                <w:lang w:val="es-ES"/>
              </w:rPr>
              <w:t>Responsable/Web/Cita</w:t>
            </w:r>
            <w:bookmarkEnd w:id="445"/>
          </w:p>
        </w:tc>
      </w:tr>
      <w:tr w:rsidR="00404E87" w:rsidRPr="00EE600E" w14:paraId="569D3B2B" w14:textId="77777777" w:rsidTr="00A20430">
        <w:trPr>
          <w:jc w:val="center"/>
        </w:trPr>
        <w:tc>
          <w:tcPr>
            <w:tcW w:w="2429" w:type="dxa"/>
            <w:vAlign w:val="center"/>
          </w:tcPr>
          <w:p w14:paraId="0A202713" w14:textId="77777777" w:rsidR="00404E87" w:rsidRPr="00EE600E" w:rsidRDefault="00404E87" w:rsidP="00A20430">
            <w:pPr>
              <w:ind w:leftChars="0" w:firstLineChars="0" w:firstLine="0"/>
              <w:jc w:val="center"/>
              <w:rPr>
                <w:sz w:val="20"/>
                <w:szCs w:val="20"/>
                <w:lang w:val="es-ES"/>
              </w:rPr>
            </w:pPr>
            <w:bookmarkStart w:id="446" w:name="_Toc186200200"/>
            <w:r w:rsidRPr="00EE600E">
              <w:rPr>
                <w:sz w:val="20"/>
                <w:szCs w:val="20"/>
                <w:lang w:val="es-ES"/>
              </w:rPr>
              <w:t>library(</w:t>
            </w:r>
            <w:bookmarkStart w:id="447" w:name="OLE_LINK30"/>
            <w:r w:rsidRPr="00EE600E">
              <w:rPr>
                <w:sz w:val="20"/>
                <w:szCs w:val="20"/>
                <w:lang w:val="es-ES"/>
              </w:rPr>
              <w:t>knitr</w:t>
            </w:r>
            <w:bookmarkEnd w:id="447"/>
            <w:r w:rsidRPr="00EE600E">
              <w:rPr>
                <w:sz w:val="20"/>
                <w:szCs w:val="20"/>
                <w:lang w:val="es-ES"/>
              </w:rPr>
              <w:t>)</w:t>
            </w:r>
            <w:bookmarkEnd w:id="446"/>
          </w:p>
        </w:tc>
        <w:tc>
          <w:tcPr>
            <w:tcW w:w="1594" w:type="dxa"/>
            <w:vAlign w:val="center"/>
          </w:tcPr>
          <w:p w14:paraId="0E87AF10" w14:textId="77777777" w:rsidR="00404E87" w:rsidRPr="00EE600E" w:rsidRDefault="00404E87" w:rsidP="00A20430">
            <w:pPr>
              <w:ind w:leftChars="0" w:left="0" w:firstLineChars="0" w:firstLine="0"/>
              <w:jc w:val="center"/>
              <w:rPr>
                <w:sz w:val="20"/>
                <w:szCs w:val="20"/>
                <w:lang w:val="es-ES"/>
              </w:rPr>
            </w:pPr>
            <w:bookmarkStart w:id="448" w:name="_Toc186200201"/>
            <w:r w:rsidRPr="00EE600E">
              <w:rPr>
                <w:sz w:val="20"/>
                <w:szCs w:val="20"/>
                <w:lang w:val="es-ES"/>
              </w:rPr>
              <w:t>1.49</w:t>
            </w:r>
            <w:bookmarkEnd w:id="448"/>
          </w:p>
        </w:tc>
        <w:tc>
          <w:tcPr>
            <w:tcW w:w="1806" w:type="dxa"/>
            <w:vAlign w:val="center"/>
          </w:tcPr>
          <w:p w14:paraId="0653C445" w14:textId="77777777" w:rsidR="00404E87" w:rsidRPr="00EE600E" w:rsidRDefault="00404E87" w:rsidP="00A20430">
            <w:pPr>
              <w:ind w:leftChars="0" w:left="0" w:firstLineChars="0" w:firstLine="0"/>
              <w:jc w:val="center"/>
              <w:rPr>
                <w:sz w:val="20"/>
                <w:szCs w:val="20"/>
                <w:lang w:val="es-ES"/>
              </w:rPr>
            </w:pPr>
            <w:bookmarkStart w:id="449" w:name="_Toc186200202"/>
            <w:r w:rsidRPr="00EE600E">
              <w:rPr>
                <w:sz w:val="20"/>
                <w:szCs w:val="20"/>
                <w:lang w:val="es-ES"/>
              </w:rPr>
              <w:t>Xie Y &lt;</w:t>
            </w:r>
            <w:hyperlink r:id="rId38" w:tgtFrame="_blank" w:history="1">
              <w:r w:rsidRPr="00EE600E">
                <w:rPr>
                  <w:rStyle w:val="Enlla"/>
                  <w:sz w:val="20"/>
                  <w:szCs w:val="20"/>
                  <w:lang w:val="es-ES"/>
                </w:rPr>
                <w:t>https://yihui.org</w:t>
              </w:r>
            </w:hyperlink>
            <w:r w:rsidRPr="00EE600E">
              <w:rPr>
                <w:sz w:val="20"/>
                <w:szCs w:val="20"/>
                <w:lang w:val="es-ES"/>
              </w:rPr>
              <w:t>&gt;</w:t>
            </w:r>
            <w:bookmarkEnd w:id="449"/>
          </w:p>
        </w:tc>
      </w:tr>
      <w:tr w:rsidR="00404E87" w:rsidRPr="00EE600E" w14:paraId="0F786FA7" w14:textId="77777777" w:rsidTr="00A20430">
        <w:trPr>
          <w:jc w:val="center"/>
        </w:trPr>
        <w:tc>
          <w:tcPr>
            <w:tcW w:w="2429" w:type="dxa"/>
            <w:vAlign w:val="center"/>
          </w:tcPr>
          <w:p w14:paraId="68F3D1FC" w14:textId="77777777" w:rsidR="00404E87" w:rsidRPr="00EE600E" w:rsidRDefault="00404E87" w:rsidP="00A20430">
            <w:pPr>
              <w:ind w:leftChars="0" w:firstLineChars="0" w:firstLine="0"/>
              <w:jc w:val="center"/>
              <w:rPr>
                <w:sz w:val="20"/>
                <w:szCs w:val="20"/>
                <w:lang w:val="es-ES"/>
              </w:rPr>
            </w:pPr>
            <w:bookmarkStart w:id="450" w:name="_Toc186200203"/>
            <w:r w:rsidRPr="00EE600E">
              <w:rPr>
                <w:sz w:val="20"/>
                <w:szCs w:val="20"/>
                <w:lang w:val="es-ES"/>
              </w:rPr>
              <w:t>library(</w:t>
            </w:r>
            <w:bookmarkStart w:id="451" w:name="_Hlk186195799"/>
            <w:r w:rsidRPr="00EE600E">
              <w:rPr>
                <w:sz w:val="20"/>
                <w:szCs w:val="20"/>
                <w:lang w:val="es-ES"/>
              </w:rPr>
              <w:t>fastDummies</w:t>
            </w:r>
            <w:bookmarkEnd w:id="451"/>
            <w:r w:rsidRPr="00EE600E">
              <w:rPr>
                <w:sz w:val="20"/>
                <w:szCs w:val="20"/>
                <w:lang w:val="es-ES"/>
              </w:rPr>
              <w:t>)</w:t>
            </w:r>
            <w:bookmarkEnd w:id="450"/>
          </w:p>
        </w:tc>
        <w:tc>
          <w:tcPr>
            <w:tcW w:w="1594" w:type="dxa"/>
            <w:vAlign w:val="center"/>
          </w:tcPr>
          <w:p w14:paraId="6CCBA9EE" w14:textId="77777777" w:rsidR="00404E87" w:rsidRPr="00EE600E" w:rsidRDefault="00404E87" w:rsidP="00A20430">
            <w:pPr>
              <w:ind w:leftChars="0" w:left="0" w:firstLineChars="0" w:firstLine="0"/>
              <w:jc w:val="center"/>
              <w:rPr>
                <w:sz w:val="20"/>
                <w:szCs w:val="20"/>
                <w:lang w:val="es-ES"/>
              </w:rPr>
            </w:pPr>
            <w:bookmarkStart w:id="452" w:name="_Toc186200204"/>
            <w:r w:rsidRPr="00EE600E">
              <w:rPr>
                <w:sz w:val="20"/>
                <w:szCs w:val="20"/>
                <w:lang w:val="es-ES"/>
              </w:rPr>
              <w:t>1.7.4</w:t>
            </w:r>
            <w:bookmarkEnd w:id="452"/>
          </w:p>
        </w:tc>
        <w:tc>
          <w:tcPr>
            <w:tcW w:w="1806" w:type="dxa"/>
            <w:vAlign w:val="center"/>
          </w:tcPr>
          <w:p w14:paraId="5C42F330" w14:textId="77777777" w:rsidR="00404E87" w:rsidRPr="00EE600E" w:rsidRDefault="00404E87" w:rsidP="00A20430">
            <w:pPr>
              <w:ind w:leftChars="0" w:left="0" w:firstLineChars="0" w:firstLine="0"/>
              <w:jc w:val="center"/>
              <w:rPr>
                <w:sz w:val="20"/>
                <w:szCs w:val="20"/>
                <w:lang w:val="es-ES"/>
              </w:rPr>
            </w:pPr>
            <w:bookmarkStart w:id="453" w:name="_Toc186200205"/>
            <w:r w:rsidRPr="00EE600E">
              <w:rPr>
                <w:sz w:val="20"/>
                <w:szCs w:val="20"/>
                <w:lang w:val="es-ES"/>
              </w:rPr>
              <w:t>Kaplan J</w:t>
            </w:r>
            <w:bookmarkEnd w:id="453"/>
          </w:p>
        </w:tc>
      </w:tr>
      <w:tr w:rsidR="00404E87" w:rsidRPr="00EE600E" w14:paraId="6553D44F" w14:textId="77777777" w:rsidTr="00A20430">
        <w:trPr>
          <w:jc w:val="center"/>
        </w:trPr>
        <w:tc>
          <w:tcPr>
            <w:tcW w:w="2429" w:type="dxa"/>
            <w:vAlign w:val="center"/>
          </w:tcPr>
          <w:p w14:paraId="1A600CC6" w14:textId="77777777" w:rsidR="00404E87" w:rsidRPr="00EE600E" w:rsidRDefault="00404E87" w:rsidP="00A20430">
            <w:pPr>
              <w:ind w:leftChars="0" w:firstLineChars="0" w:firstLine="0"/>
              <w:jc w:val="center"/>
              <w:rPr>
                <w:sz w:val="20"/>
                <w:szCs w:val="20"/>
                <w:lang w:val="es-ES"/>
              </w:rPr>
            </w:pPr>
            <w:bookmarkStart w:id="454" w:name="_Toc186200206"/>
            <w:r w:rsidRPr="00EE600E">
              <w:rPr>
                <w:sz w:val="20"/>
                <w:szCs w:val="20"/>
                <w:lang w:val="es-ES"/>
              </w:rPr>
              <w:t>library(</w:t>
            </w:r>
            <w:bookmarkStart w:id="455" w:name="_Hlk186195952"/>
            <w:r w:rsidRPr="00EE600E">
              <w:rPr>
                <w:sz w:val="20"/>
                <w:szCs w:val="20"/>
                <w:lang w:val="es-ES"/>
              </w:rPr>
              <w:t>xgboost</w:t>
            </w:r>
            <w:bookmarkEnd w:id="455"/>
            <w:r w:rsidRPr="00EE600E">
              <w:rPr>
                <w:sz w:val="20"/>
                <w:szCs w:val="20"/>
                <w:lang w:val="es-ES"/>
              </w:rPr>
              <w:t>)</w:t>
            </w:r>
            <w:bookmarkEnd w:id="454"/>
          </w:p>
        </w:tc>
        <w:tc>
          <w:tcPr>
            <w:tcW w:w="1594" w:type="dxa"/>
            <w:vAlign w:val="center"/>
          </w:tcPr>
          <w:p w14:paraId="71D6B6C2" w14:textId="77777777" w:rsidR="00404E87" w:rsidRPr="00EE600E" w:rsidRDefault="00404E87" w:rsidP="00A20430">
            <w:pPr>
              <w:ind w:leftChars="0" w:left="0" w:firstLineChars="0" w:firstLine="0"/>
              <w:jc w:val="center"/>
              <w:rPr>
                <w:sz w:val="20"/>
                <w:szCs w:val="20"/>
                <w:lang w:val="es-ES"/>
              </w:rPr>
            </w:pPr>
            <w:bookmarkStart w:id="456" w:name="_Toc186200207"/>
            <w:r w:rsidRPr="00EE600E">
              <w:rPr>
                <w:sz w:val="20"/>
                <w:szCs w:val="20"/>
                <w:lang w:val="es-ES"/>
              </w:rPr>
              <w:t>1.7.8.1</w:t>
            </w:r>
            <w:bookmarkEnd w:id="456"/>
          </w:p>
        </w:tc>
        <w:tc>
          <w:tcPr>
            <w:tcW w:w="1806" w:type="dxa"/>
            <w:vAlign w:val="center"/>
          </w:tcPr>
          <w:p w14:paraId="552E1E78" w14:textId="19DDEC24" w:rsidR="00404E87" w:rsidRPr="00100EB7" w:rsidRDefault="00404E87" w:rsidP="00A20430">
            <w:pPr>
              <w:ind w:leftChars="0" w:left="0" w:firstLineChars="0" w:firstLine="0"/>
              <w:jc w:val="center"/>
              <w:rPr>
                <w:sz w:val="20"/>
                <w:szCs w:val="20"/>
                <w:lang w:val="en-US"/>
              </w:rPr>
            </w:pPr>
            <w:bookmarkStart w:id="457" w:name="_Toc186200208"/>
            <w:r w:rsidRPr="00100EB7">
              <w:rPr>
                <w:color w:val="000000"/>
                <w:sz w:val="20"/>
                <w:szCs w:val="20"/>
                <w:shd w:val="clear" w:color="auto" w:fill="FFFFFF"/>
                <w:lang w:val="en-US"/>
              </w:rPr>
              <w:t xml:space="preserve">Tianqi C and Guestrin C </w:t>
            </w:r>
            <w:r w:rsidRPr="00EE600E">
              <w:rPr>
                <w:color w:val="000000"/>
                <w:sz w:val="20"/>
                <w:szCs w:val="20"/>
                <w:shd w:val="clear" w:color="auto" w:fill="FFFFFF"/>
                <w:lang w:val="es-ES"/>
              </w:rPr>
              <w:fldChar w:fldCharType="begin"/>
            </w:r>
            <w:r w:rsidR="005E4DF7">
              <w:rPr>
                <w:color w:val="000000"/>
                <w:sz w:val="20"/>
                <w:szCs w:val="20"/>
                <w:shd w:val="clear" w:color="auto" w:fill="FFFFFF"/>
                <w:lang w:val="en-US"/>
              </w:rPr>
              <w:instrText xml:space="preserve"> ADDIN ZOTERO_ITEM CSL_CITATION {"citationID":"N8Gn9jad","properties":{"formattedCitation":"[35]","plainCitation":"[35]","noteIndex":0},"citationItems":[{"id":1055,"uris":["http://zotero.org/users/7006471/items/HSI5UC33"],"itemData":{"id":1055,"type":"paper-conference","abstract":"Tree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systems.","collection-title":"KDD '16","container-title":"Proceedings of the 22nd ACM SIGKDD International Conference on Knowledge Discovery and Data Mining","DOI":"10.1145/2939672.2939785","event-place":"New York, NY, USA","ISBN":"978-1-4503-4232-2","page":"785–794","publisher":"Association for Computing Machinery","publisher-place":"New York, NY, USA","source":"ACM Digital Library","title":"XGBoost: A Scalable Tree Boosting System","title-short":"XGBoost","URL":"https://dl.acm.org/doi/10.1145/2939672.2939785","author":[{"family":"Chen","given":"Tianqi"},{"family":"Guestrin","given":"Carlos"}],"accessed":{"date-parts":[["2024",12,27]]},"issued":{"date-parts":[["2016",8,13]]}}}],"schema":"https://github.com/citation-style-language/schema/raw/master/csl-citation.json"} </w:instrText>
            </w:r>
            <w:r w:rsidRPr="00EE600E">
              <w:rPr>
                <w:color w:val="000000"/>
                <w:sz w:val="20"/>
                <w:szCs w:val="20"/>
                <w:shd w:val="clear" w:color="auto" w:fill="FFFFFF"/>
                <w:lang w:val="es-ES"/>
              </w:rPr>
              <w:fldChar w:fldCharType="separate"/>
            </w:r>
            <w:bookmarkEnd w:id="457"/>
            <w:r w:rsidR="005E4DF7">
              <w:rPr>
                <w:noProof/>
                <w:color w:val="000000"/>
                <w:sz w:val="20"/>
                <w:szCs w:val="20"/>
                <w:shd w:val="clear" w:color="auto" w:fill="FFFFFF"/>
                <w:lang w:val="en-US"/>
              </w:rPr>
              <w:t>[35]</w:t>
            </w:r>
            <w:r w:rsidRPr="00EE600E">
              <w:rPr>
                <w:color w:val="000000"/>
                <w:sz w:val="20"/>
                <w:szCs w:val="20"/>
                <w:shd w:val="clear" w:color="auto" w:fill="FFFFFF"/>
                <w:lang w:val="es-ES"/>
              </w:rPr>
              <w:fldChar w:fldCharType="end"/>
            </w:r>
            <w:r w:rsidRPr="00100EB7">
              <w:rPr>
                <w:color w:val="000000"/>
                <w:sz w:val="20"/>
                <w:szCs w:val="20"/>
                <w:shd w:val="clear" w:color="auto" w:fill="FFFFFF"/>
                <w:lang w:val="en-US"/>
              </w:rPr>
              <w:t xml:space="preserve"> </w:t>
            </w:r>
          </w:p>
        </w:tc>
      </w:tr>
      <w:tr w:rsidR="00404E87" w:rsidRPr="00EE600E" w14:paraId="30114BD4" w14:textId="77777777" w:rsidTr="00A20430">
        <w:trPr>
          <w:jc w:val="center"/>
        </w:trPr>
        <w:tc>
          <w:tcPr>
            <w:tcW w:w="2429" w:type="dxa"/>
            <w:vAlign w:val="center"/>
          </w:tcPr>
          <w:p w14:paraId="5C04B80F" w14:textId="77777777" w:rsidR="00404E87" w:rsidRPr="00EE600E" w:rsidRDefault="00404E87" w:rsidP="00A20430">
            <w:pPr>
              <w:ind w:leftChars="0" w:firstLineChars="0" w:firstLine="0"/>
              <w:jc w:val="center"/>
              <w:rPr>
                <w:sz w:val="20"/>
                <w:szCs w:val="20"/>
                <w:lang w:val="es-ES"/>
              </w:rPr>
            </w:pPr>
            <w:bookmarkStart w:id="458" w:name="_Toc186200209"/>
            <w:r w:rsidRPr="00EE600E">
              <w:rPr>
                <w:sz w:val="20"/>
                <w:szCs w:val="20"/>
                <w:lang w:val="es-ES"/>
              </w:rPr>
              <w:t>library(</w:t>
            </w:r>
            <w:bookmarkStart w:id="459" w:name="OLE_LINK31"/>
            <w:r w:rsidRPr="00EE600E">
              <w:rPr>
                <w:sz w:val="20"/>
                <w:szCs w:val="20"/>
                <w:lang w:val="es-ES"/>
              </w:rPr>
              <w:t>tidyverse</w:t>
            </w:r>
            <w:bookmarkEnd w:id="459"/>
            <w:r w:rsidRPr="00EE600E">
              <w:rPr>
                <w:sz w:val="20"/>
                <w:szCs w:val="20"/>
                <w:lang w:val="es-ES"/>
              </w:rPr>
              <w:t>)</w:t>
            </w:r>
            <w:bookmarkEnd w:id="458"/>
          </w:p>
        </w:tc>
        <w:tc>
          <w:tcPr>
            <w:tcW w:w="1594" w:type="dxa"/>
            <w:vAlign w:val="center"/>
          </w:tcPr>
          <w:p w14:paraId="3C15FDBA" w14:textId="77777777" w:rsidR="00404E87" w:rsidRPr="00EE600E" w:rsidRDefault="00404E87" w:rsidP="00A20430">
            <w:pPr>
              <w:ind w:leftChars="0" w:left="0" w:firstLineChars="0" w:firstLine="0"/>
              <w:jc w:val="center"/>
              <w:rPr>
                <w:sz w:val="20"/>
                <w:szCs w:val="20"/>
                <w:lang w:val="es-ES"/>
              </w:rPr>
            </w:pPr>
            <w:bookmarkStart w:id="460" w:name="_Toc186200210"/>
            <w:r w:rsidRPr="00EE600E">
              <w:rPr>
                <w:sz w:val="20"/>
                <w:szCs w:val="20"/>
                <w:lang w:val="es-ES"/>
              </w:rPr>
              <w:t>2.0.0</w:t>
            </w:r>
            <w:bookmarkEnd w:id="460"/>
          </w:p>
        </w:tc>
        <w:tc>
          <w:tcPr>
            <w:tcW w:w="1806" w:type="dxa"/>
            <w:vAlign w:val="center"/>
          </w:tcPr>
          <w:p w14:paraId="32B3A016" w14:textId="77777777" w:rsidR="00404E87" w:rsidRPr="00EE600E" w:rsidRDefault="00404E87" w:rsidP="00A20430">
            <w:pPr>
              <w:ind w:leftChars="0" w:left="0" w:firstLineChars="0" w:firstLine="0"/>
              <w:jc w:val="center"/>
              <w:rPr>
                <w:sz w:val="20"/>
                <w:szCs w:val="20"/>
                <w:lang w:val="es-ES"/>
              </w:rPr>
            </w:pPr>
            <w:bookmarkStart w:id="461" w:name="_Toc186200211"/>
            <w:r w:rsidRPr="00EE600E">
              <w:rPr>
                <w:color w:val="000000"/>
                <w:sz w:val="20"/>
                <w:szCs w:val="20"/>
                <w:shd w:val="clear" w:color="auto" w:fill="FFFFFF"/>
                <w:lang w:val="es-ES"/>
              </w:rPr>
              <w:t>Wickham</w:t>
            </w:r>
            <w:bookmarkEnd w:id="461"/>
            <w:r w:rsidRPr="00EE600E">
              <w:rPr>
                <w:color w:val="000000"/>
                <w:sz w:val="20"/>
                <w:szCs w:val="20"/>
                <w:shd w:val="clear" w:color="auto" w:fill="FFFFFF"/>
                <w:lang w:val="es-ES"/>
              </w:rPr>
              <w:t xml:space="preserve"> H</w:t>
            </w:r>
          </w:p>
        </w:tc>
      </w:tr>
      <w:tr w:rsidR="00404E87" w:rsidRPr="00EE600E" w14:paraId="00EA521E" w14:textId="77777777" w:rsidTr="00A20430">
        <w:trPr>
          <w:jc w:val="center"/>
        </w:trPr>
        <w:tc>
          <w:tcPr>
            <w:tcW w:w="2429" w:type="dxa"/>
            <w:vAlign w:val="center"/>
          </w:tcPr>
          <w:p w14:paraId="2296C3B5" w14:textId="77777777" w:rsidR="00404E87" w:rsidRPr="00EE600E" w:rsidRDefault="00404E87" w:rsidP="00A20430">
            <w:pPr>
              <w:ind w:leftChars="0" w:firstLineChars="0" w:firstLine="0"/>
              <w:jc w:val="center"/>
              <w:rPr>
                <w:sz w:val="20"/>
                <w:szCs w:val="20"/>
                <w:lang w:val="es-ES"/>
              </w:rPr>
            </w:pPr>
            <w:bookmarkStart w:id="462" w:name="_Toc186200212"/>
            <w:r w:rsidRPr="00EE600E">
              <w:rPr>
                <w:sz w:val="20"/>
                <w:szCs w:val="20"/>
                <w:lang w:val="es-ES"/>
              </w:rPr>
              <w:t>library(</w:t>
            </w:r>
            <w:bookmarkStart w:id="463" w:name="_Hlk186196020"/>
            <w:r w:rsidRPr="00EE600E">
              <w:rPr>
                <w:sz w:val="20"/>
                <w:szCs w:val="20"/>
                <w:lang w:val="es-ES"/>
              </w:rPr>
              <w:t>naniar</w:t>
            </w:r>
            <w:bookmarkEnd w:id="463"/>
            <w:r w:rsidRPr="00EE600E">
              <w:rPr>
                <w:sz w:val="20"/>
                <w:szCs w:val="20"/>
                <w:lang w:val="es-ES"/>
              </w:rPr>
              <w:t>)</w:t>
            </w:r>
            <w:bookmarkEnd w:id="462"/>
          </w:p>
        </w:tc>
        <w:tc>
          <w:tcPr>
            <w:tcW w:w="1594" w:type="dxa"/>
            <w:vAlign w:val="center"/>
          </w:tcPr>
          <w:p w14:paraId="0CDEB95E" w14:textId="77777777" w:rsidR="00404E87" w:rsidRPr="00EE600E" w:rsidRDefault="00404E87" w:rsidP="00A20430">
            <w:pPr>
              <w:ind w:leftChars="0" w:left="0" w:firstLineChars="0" w:firstLine="0"/>
              <w:jc w:val="center"/>
              <w:rPr>
                <w:sz w:val="20"/>
                <w:szCs w:val="20"/>
                <w:lang w:val="es-ES"/>
              </w:rPr>
            </w:pPr>
            <w:bookmarkStart w:id="464" w:name="_Toc186200213"/>
            <w:r w:rsidRPr="00EE600E">
              <w:rPr>
                <w:sz w:val="20"/>
                <w:szCs w:val="20"/>
                <w:lang w:val="es-ES"/>
              </w:rPr>
              <w:t>1.1.0</w:t>
            </w:r>
            <w:bookmarkEnd w:id="464"/>
          </w:p>
        </w:tc>
        <w:tc>
          <w:tcPr>
            <w:tcW w:w="1806" w:type="dxa"/>
            <w:vAlign w:val="center"/>
          </w:tcPr>
          <w:p w14:paraId="577A10FB" w14:textId="77777777" w:rsidR="00404E87" w:rsidRPr="00100EB7" w:rsidRDefault="00404E87" w:rsidP="00A20430">
            <w:pPr>
              <w:ind w:leftChars="0" w:left="0" w:firstLineChars="0" w:firstLine="0"/>
              <w:jc w:val="center"/>
              <w:rPr>
                <w:sz w:val="20"/>
                <w:szCs w:val="20"/>
                <w:lang w:val="en-US"/>
              </w:rPr>
            </w:pPr>
            <w:bookmarkStart w:id="465" w:name="_Toc186200214"/>
            <w:r w:rsidRPr="00100EB7">
              <w:rPr>
                <w:color w:val="000000"/>
                <w:sz w:val="20"/>
                <w:szCs w:val="20"/>
                <w:shd w:val="clear" w:color="auto" w:fill="FFFFFF"/>
                <w:lang w:val="en-US"/>
              </w:rPr>
              <w:t>Cook D, McBain M, Fay C.</w:t>
            </w:r>
            <w:bookmarkEnd w:id="465"/>
          </w:p>
        </w:tc>
      </w:tr>
      <w:tr w:rsidR="00404E87" w:rsidRPr="00EE600E" w14:paraId="6CA0036B" w14:textId="77777777" w:rsidTr="00A20430">
        <w:trPr>
          <w:jc w:val="center"/>
        </w:trPr>
        <w:tc>
          <w:tcPr>
            <w:tcW w:w="2429" w:type="dxa"/>
            <w:vAlign w:val="center"/>
          </w:tcPr>
          <w:p w14:paraId="385CEFB6" w14:textId="77777777" w:rsidR="00404E87" w:rsidRPr="00EE600E" w:rsidRDefault="00404E87" w:rsidP="00A20430">
            <w:pPr>
              <w:ind w:leftChars="0" w:firstLineChars="0" w:firstLine="0"/>
              <w:jc w:val="center"/>
              <w:rPr>
                <w:sz w:val="20"/>
                <w:szCs w:val="20"/>
                <w:lang w:val="es-ES"/>
              </w:rPr>
            </w:pPr>
            <w:bookmarkStart w:id="466" w:name="_Toc186200215"/>
            <w:r w:rsidRPr="00EE600E">
              <w:rPr>
                <w:sz w:val="20"/>
                <w:szCs w:val="20"/>
                <w:lang w:val="es-ES"/>
              </w:rPr>
              <w:t>library(</w:t>
            </w:r>
            <w:bookmarkStart w:id="467" w:name="OLE_LINK32"/>
            <w:r w:rsidRPr="00EE600E">
              <w:rPr>
                <w:sz w:val="20"/>
                <w:szCs w:val="20"/>
                <w:lang w:val="es-ES"/>
              </w:rPr>
              <w:t>corrplot</w:t>
            </w:r>
            <w:bookmarkEnd w:id="467"/>
            <w:r w:rsidRPr="00EE600E">
              <w:rPr>
                <w:sz w:val="20"/>
                <w:szCs w:val="20"/>
                <w:lang w:val="es-ES"/>
              </w:rPr>
              <w:t>)</w:t>
            </w:r>
            <w:bookmarkEnd w:id="466"/>
          </w:p>
        </w:tc>
        <w:tc>
          <w:tcPr>
            <w:tcW w:w="1594" w:type="dxa"/>
            <w:vAlign w:val="center"/>
          </w:tcPr>
          <w:p w14:paraId="6064F667" w14:textId="77777777" w:rsidR="00404E87" w:rsidRPr="00EE600E" w:rsidRDefault="00404E87" w:rsidP="00A20430">
            <w:pPr>
              <w:ind w:leftChars="0" w:left="0" w:firstLineChars="0" w:firstLine="0"/>
              <w:jc w:val="center"/>
              <w:rPr>
                <w:sz w:val="20"/>
                <w:szCs w:val="20"/>
                <w:lang w:val="es-ES"/>
              </w:rPr>
            </w:pPr>
            <w:bookmarkStart w:id="468" w:name="_Toc186200216"/>
            <w:r w:rsidRPr="00EE600E">
              <w:rPr>
                <w:sz w:val="20"/>
                <w:szCs w:val="20"/>
                <w:lang w:val="es-ES"/>
              </w:rPr>
              <w:t>0.95</w:t>
            </w:r>
            <w:bookmarkEnd w:id="468"/>
          </w:p>
        </w:tc>
        <w:tc>
          <w:tcPr>
            <w:tcW w:w="1806" w:type="dxa"/>
            <w:vAlign w:val="center"/>
          </w:tcPr>
          <w:p w14:paraId="1C4DB831" w14:textId="77777777" w:rsidR="00404E87" w:rsidRPr="00100EB7" w:rsidRDefault="00404E87" w:rsidP="00A20430">
            <w:pPr>
              <w:ind w:leftChars="0" w:left="0" w:firstLineChars="0" w:firstLine="0"/>
              <w:jc w:val="center"/>
              <w:rPr>
                <w:sz w:val="20"/>
                <w:szCs w:val="20"/>
                <w:lang w:val="en-US"/>
              </w:rPr>
            </w:pPr>
            <w:bookmarkStart w:id="469" w:name="_Toc186200217"/>
            <w:r w:rsidRPr="00100EB7">
              <w:rPr>
                <w:color w:val="000000"/>
                <w:sz w:val="20"/>
                <w:szCs w:val="20"/>
                <w:shd w:val="clear" w:color="auto" w:fill="FFFFFF"/>
                <w:lang w:val="en-US"/>
              </w:rPr>
              <w:t>Wei T, Simko V, Levy M.</w:t>
            </w:r>
            <w:bookmarkEnd w:id="469"/>
          </w:p>
        </w:tc>
      </w:tr>
      <w:tr w:rsidR="00404E87" w:rsidRPr="00EE600E" w14:paraId="617DBFDA" w14:textId="77777777" w:rsidTr="00A20430">
        <w:trPr>
          <w:jc w:val="center"/>
        </w:trPr>
        <w:tc>
          <w:tcPr>
            <w:tcW w:w="2429" w:type="dxa"/>
            <w:vAlign w:val="center"/>
          </w:tcPr>
          <w:p w14:paraId="51B014FC" w14:textId="77777777" w:rsidR="00404E87" w:rsidRPr="00EE600E" w:rsidRDefault="00404E87" w:rsidP="00A20430">
            <w:pPr>
              <w:ind w:leftChars="0" w:firstLineChars="0" w:firstLine="0"/>
              <w:jc w:val="center"/>
              <w:rPr>
                <w:sz w:val="20"/>
                <w:szCs w:val="20"/>
                <w:lang w:val="es-ES"/>
              </w:rPr>
            </w:pPr>
            <w:bookmarkStart w:id="470" w:name="_Toc186200218"/>
            <w:r w:rsidRPr="00EE600E">
              <w:rPr>
                <w:sz w:val="20"/>
                <w:szCs w:val="20"/>
                <w:lang w:val="es-ES"/>
              </w:rPr>
              <w:t>library(</w:t>
            </w:r>
            <w:bookmarkStart w:id="471" w:name="OLE_LINK33"/>
            <w:r w:rsidRPr="00EE600E">
              <w:rPr>
                <w:sz w:val="20"/>
                <w:szCs w:val="20"/>
                <w:lang w:val="es-ES"/>
              </w:rPr>
              <w:t>caret</w:t>
            </w:r>
            <w:bookmarkEnd w:id="471"/>
            <w:r w:rsidRPr="00EE600E">
              <w:rPr>
                <w:sz w:val="20"/>
                <w:szCs w:val="20"/>
                <w:lang w:val="es-ES"/>
              </w:rPr>
              <w:t>)</w:t>
            </w:r>
            <w:bookmarkEnd w:id="470"/>
          </w:p>
        </w:tc>
        <w:tc>
          <w:tcPr>
            <w:tcW w:w="1594" w:type="dxa"/>
            <w:vAlign w:val="center"/>
          </w:tcPr>
          <w:p w14:paraId="6B21DDC9" w14:textId="77777777" w:rsidR="00404E87" w:rsidRPr="00EE600E" w:rsidRDefault="00404E87" w:rsidP="00A20430">
            <w:pPr>
              <w:ind w:leftChars="0" w:left="0" w:firstLineChars="0" w:firstLine="0"/>
              <w:jc w:val="center"/>
              <w:rPr>
                <w:sz w:val="20"/>
                <w:szCs w:val="20"/>
                <w:lang w:val="es-ES"/>
              </w:rPr>
            </w:pPr>
            <w:bookmarkStart w:id="472" w:name="_Toc186200219"/>
            <w:r w:rsidRPr="00EE600E">
              <w:rPr>
                <w:sz w:val="20"/>
                <w:szCs w:val="20"/>
                <w:lang w:val="es-ES"/>
              </w:rPr>
              <w:t>7.0-1</w:t>
            </w:r>
            <w:bookmarkEnd w:id="472"/>
          </w:p>
        </w:tc>
        <w:tc>
          <w:tcPr>
            <w:tcW w:w="1806" w:type="dxa"/>
            <w:vAlign w:val="center"/>
          </w:tcPr>
          <w:p w14:paraId="0D466AD9" w14:textId="77777777" w:rsidR="00404E87" w:rsidRPr="00EE600E" w:rsidRDefault="00404E87" w:rsidP="00A20430">
            <w:pPr>
              <w:ind w:leftChars="0" w:left="0" w:firstLineChars="0" w:firstLine="0"/>
              <w:jc w:val="center"/>
              <w:rPr>
                <w:sz w:val="20"/>
                <w:szCs w:val="20"/>
                <w:lang w:val="es-ES"/>
              </w:rPr>
            </w:pPr>
            <w:bookmarkStart w:id="473" w:name="_Toc186200220"/>
            <w:r w:rsidRPr="00EE600E">
              <w:rPr>
                <w:color w:val="000000"/>
                <w:sz w:val="20"/>
                <w:szCs w:val="20"/>
                <w:shd w:val="clear" w:color="auto" w:fill="FFFFFF"/>
                <w:lang w:val="es-ES"/>
              </w:rPr>
              <w:t>Kuhn M. y cols.</w:t>
            </w:r>
            <w:bookmarkEnd w:id="473"/>
          </w:p>
        </w:tc>
      </w:tr>
      <w:tr w:rsidR="00404E87" w:rsidRPr="00EE600E" w14:paraId="11CD7381" w14:textId="77777777" w:rsidTr="00A20430">
        <w:trPr>
          <w:jc w:val="center"/>
        </w:trPr>
        <w:tc>
          <w:tcPr>
            <w:tcW w:w="2429" w:type="dxa"/>
            <w:vAlign w:val="center"/>
          </w:tcPr>
          <w:p w14:paraId="3035F0CD" w14:textId="77777777" w:rsidR="00404E87" w:rsidRPr="00EE600E" w:rsidRDefault="00404E87" w:rsidP="00A20430">
            <w:pPr>
              <w:ind w:leftChars="0" w:firstLineChars="0" w:firstLine="0"/>
              <w:jc w:val="center"/>
              <w:rPr>
                <w:sz w:val="20"/>
                <w:szCs w:val="20"/>
                <w:lang w:val="es-ES"/>
              </w:rPr>
            </w:pPr>
            <w:bookmarkStart w:id="474" w:name="_Toc186200221"/>
            <w:r w:rsidRPr="00EE600E">
              <w:rPr>
                <w:sz w:val="20"/>
                <w:szCs w:val="20"/>
                <w:lang w:val="es-ES"/>
              </w:rPr>
              <w:t>library(</w:t>
            </w:r>
            <w:bookmarkStart w:id="475" w:name="_Hlk186196203"/>
            <w:r w:rsidRPr="00EE600E">
              <w:rPr>
                <w:sz w:val="20"/>
                <w:szCs w:val="20"/>
                <w:lang w:val="es-ES"/>
              </w:rPr>
              <w:t>DMwR2</w:t>
            </w:r>
            <w:bookmarkEnd w:id="475"/>
            <w:r w:rsidRPr="00EE600E">
              <w:rPr>
                <w:sz w:val="20"/>
                <w:szCs w:val="20"/>
                <w:lang w:val="es-ES"/>
              </w:rPr>
              <w:t>)</w:t>
            </w:r>
            <w:bookmarkEnd w:id="474"/>
          </w:p>
        </w:tc>
        <w:tc>
          <w:tcPr>
            <w:tcW w:w="1594" w:type="dxa"/>
            <w:vAlign w:val="center"/>
          </w:tcPr>
          <w:p w14:paraId="2063C3D0" w14:textId="77777777" w:rsidR="00404E87" w:rsidRPr="00EE600E" w:rsidRDefault="00404E87" w:rsidP="00A20430">
            <w:pPr>
              <w:ind w:leftChars="0" w:left="0" w:firstLineChars="0" w:firstLine="0"/>
              <w:jc w:val="center"/>
              <w:rPr>
                <w:sz w:val="20"/>
                <w:szCs w:val="20"/>
                <w:lang w:val="es-ES"/>
              </w:rPr>
            </w:pPr>
            <w:bookmarkStart w:id="476" w:name="_Toc186200222"/>
            <w:r w:rsidRPr="00EE600E">
              <w:rPr>
                <w:sz w:val="20"/>
                <w:szCs w:val="20"/>
                <w:lang w:val="es-ES"/>
              </w:rPr>
              <w:t>0.0.2</w:t>
            </w:r>
            <w:bookmarkEnd w:id="476"/>
          </w:p>
        </w:tc>
        <w:tc>
          <w:tcPr>
            <w:tcW w:w="1806" w:type="dxa"/>
            <w:vAlign w:val="center"/>
          </w:tcPr>
          <w:p w14:paraId="2E5BC626" w14:textId="4A4BCE53" w:rsidR="00404E87" w:rsidRPr="00EE600E" w:rsidRDefault="00404E87" w:rsidP="00A20430">
            <w:pPr>
              <w:ind w:leftChars="0" w:left="0" w:firstLineChars="0" w:firstLine="0"/>
              <w:jc w:val="center"/>
              <w:rPr>
                <w:sz w:val="20"/>
                <w:szCs w:val="20"/>
                <w:lang w:val="es-ES"/>
              </w:rPr>
            </w:pPr>
            <w:bookmarkStart w:id="477" w:name="_Toc186200223"/>
            <w:r w:rsidRPr="00EE600E">
              <w:rPr>
                <w:sz w:val="20"/>
                <w:szCs w:val="20"/>
                <w:lang w:val="es-ES"/>
              </w:rPr>
              <w:t xml:space="preserve">Torgo, L. </w:t>
            </w:r>
            <w:r w:rsidRPr="00EE600E">
              <w:rPr>
                <w:sz w:val="20"/>
                <w:szCs w:val="20"/>
                <w:lang w:val="es-ES"/>
              </w:rPr>
              <w:fldChar w:fldCharType="begin"/>
            </w:r>
            <w:r w:rsidR="005E4DF7">
              <w:rPr>
                <w:sz w:val="20"/>
                <w:szCs w:val="20"/>
                <w:lang w:val="es-ES"/>
              </w:rPr>
              <w:instrText xml:space="preserve"> ADDIN ZOTERO_ITEM CSL_CITATION {"citationID":"TJKU7DHp","properties":{"formattedCitation":"[36]","plainCitation":"[36]","noteIndex":0},"citationItems":[{"id":1057,"uris":["http://zotero.org/users/7006471/items/84J3WVY4"],"itemData":{"id":1057,"type":"webpage","title":"DMwR 2nd Edtion","URL":"https://ltorgo.github.io/DMwR2/","accessed":{"date-parts":[["2024",12,27]]}}}],"schema":"https://github.com/citation-style-language/schema/raw/master/csl-citation.json"} </w:instrText>
            </w:r>
            <w:r w:rsidRPr="00EE600E">
              <w:rPr>
                <w:sz w:val="20"/>
                <w:szCs w:val="20"/>
                <w:lang w:val="es-ES"/>
              </w:rPr>
              <w:fldChar w:fldCharType="separate"/>
            </w:r>
            <w:bookmarkEnd w:id="477"/>
            <w:r w:rsidR="005E4DF7">
              <w:rPr>
                <w:noProof/>
                <w:sz w:val="20"/>
                <w:szCs w:val="20"/>
                <w:lang w:val="es-ES"/>
              </w:rPr>
              <w:t>[36]</w:t>
            </w:r>
            <w:r w:rsidRPr="00EE600E">
              <w:rPr>
                <w:sz w:val="20"/>
                <w:szCs w:val="20"/>
                <w:lang w:val="es-ES"/>
              </w:rPr>
              <w:fldChar w:fldCharType="end"/>
            </w:r>
          </w:p>
        </w:tc>
      </w:tr>
      <w:tr w:rsidR="00404E87" w:rsidRPr="00EE600E" w14:paraId="34A10526" w14:textId="77777777" w:rsidTr="00A20430">
        <w:trPr>
          <w:jc w:val="center"/>
        </w:trPr>
        <w:tc>
          <w:tcPr>
            <w:tcW w:w="2429" w:type="dxa"/>
            <w:vAlign w:val="center"/>
          </w:tcPr>
          <w:p w14:paraId="11D4CB39" w14:textId="77777777" w:rsidR="00404E87" w:rsidRPr="00EE600E" w:rsidRDefault="00404E87" w:rsidP="00A20430">
            <w:pPr>
              <w:ind w:leftChars="0" w:firstLineChars="0" w:firstLine="0"/>
              <w:jc w:val="center"/>
              <w:rPr>
                <w:sz w:val="20"/>
                <w:szCs w:val="20"/>
                <w:lang w:val="es-ES"/>
              </w:rPr>
            </w:pPr>
            <w:bookmarkStart w:id="478" w:name="_Toc186200224"/>
            <w:r w:rsidRPr="00EE600E">
              <w:rPr>
                <w:sz w:val="20"/>
                <w:szCs w:val="20"/>
                <w:lang w:val="es-ES"/>
              </w:rPr>
              <w:t>library(</w:t>
            </w:r>
            <w:bookmarkStart w:id="479" w:name="OLE_LINK34"/>
            <w:r w:rsidRPr="00EE600E">
              <w:rPr>
                <w:sz w:val="20"/>
                <w:szCs w:val="20"/>
                <w:lang w:val="es-ES"/>
              </w:rPr>
              <w:t>reshape2</w:t>
            </w:r>
            <w:bookmarkEnd w:id="479"/>
            <w:r w:rsidRPr="00EE600E">
              <w:rPr>
                <w:sz w:val="20"/>
                <w:szCs w:val="20"/>
                <w:lang w:val="es-ES"/>
              </w:rPr>
              <w:t>)</w:t>
            </w:r>
            <w:bookmarkEnd w:id="478"/>
          </w:p>
        </w:tc>
        <w:tc>
          <w:tcPr>
            <w:tcW w:w="1594" w:type="dxa"/>
            <w:vAlign w:val="center"/>
          </w:tcPr>
          <w:p w14:paraId="2B84F564" w14:textId="77777777" w:rsidR="00404E87" w:rsidRPr="00EE600E" w:rsidRDefault="00404E87" w:rsidP="00A20430">
            <w:pPr>
              <w:ind w:leftChars="0" w:left="0" w:firstLineChars="0" w:firstLine="0"/>
              <w:jc w:val="center"/>
              <w:rPr>
                <w:sz w:val="20"/>
                <w:szCs w:val="20"/>
                <w:lang w:val="es-ES"/>
              </w:rPr>
            </w:pPr>
            <w:bookmarkStart w:id="480" w:name="_Toc186200225"/>
            <w:r w:rsidRPr="00EE600E">
              <w:rPr>
                <w:sz w:val="20"/>
                <w:szCs w:val="20"/>
                <w:lang w:val="es-ES"/>
              </w:rPr>
              <w:t>1.4.4</w:t>
            </w:r>
            <w:bookmarkEnd w:id="480"/>
          </w:p>
        </w:tc>
        <w:tc>
          <w:tcPr>
            <w:tcW w:w="1806" w:type="dxa"/>
            <w:vAlign w:val="center"/>
          </w:tcPr>
          <w:p w14:paraId="26C6D333" w14:textId="77777777" w:rsidR="00404E87" w:rsidRPr="00EE600E" w:rsidRDefault="00404E87" w:rsidP="00A20430">
            <w:pPr>
              <w:ind w:leftChars="0" w:left="0" w:firstLineChars="0" w:firstLine="0"/>
              <w:jc w:val="center"/>
              <w:rPr>
                <w:sz w:val="20"/>
                <w:szCs w:val="20"/>
                <w:lang w:val="es-ES"/>
              </w:rPr>
            </w:pPr>
            <w:bookmarkStart w:id="481" w:name="_Toc186200226"/>
            <w:r w:rsidRPr="00EE600E">
              <w:rPr>
                <w:color w:val="000000"/>
                <w:sz w:val="20"/>
                <w:szCs w:val="20"/>
                <w:shd w:val="clear" w:color="auto" w:fill="FFFFFF"/>
                <w:lang w:val="es-ES"/>
              </w:rPr>
              <w:t>Wickham H.</w:t>
            </w:r>
            <w:bookmarkEnd w:id="481"/>
          </w:p>
        </w:tc>
      </w:tr>
      <w:tr w:rsidR="00404E87" w:rsidRPr="00EE600E" w14:paraId="7682E1C5" w14:textId="77777777" w:rsidTr="00A20430">
        <w:trPr>
          <w:jc w:val="center"/>
        </w:trPr>
        <w:tc>
          <w:tcPr>
            <w:tcW w:w="2429" w:type="dxa"/>
            <w:vAlign w:val="center"/>
          </w:tcPr>
          <w:p w14:paraId="204F506F" w14:textId="77777777" w:rsidR="00404E87" w:rsidRPr="00EE600E" w:rsidRDefault="00404E87" w:rsidP="00A20430">
            <w:pPr>
              <w:ind w:leftChars="0" w:firstLineChars="0" w:firstLine="0"/>
              <w:jc w:val="center"/>
              <w:rPr>
                <w:sz w:val="20"/>
                <w:szCs w:val="20"/>
                <w:lang w:val="es-ES"/>
              </w:rPr>
            </w:pPr>
            <w:bookmarkStart w:id="482" w:name="_Toc186200227"/>
            <w:r w:rsidRPr="00EE600E">
              <w:rPr>
                <w:sz w:val="20"/>
                <w:szCs w:val="20"/>
                <w:lang w:val="es-ES"/>
              </w:rPr>
              <w:t>library(</w:t>
            </w:r>
            <w:bookmarkStart w:id="483" w:name="_Hlk186196246"/>
            <w:r w:rsidRPr="00EE600E">
              <w:rPr>
                <w:sz w:val="20"/>
                <w:szCs w:val="20"/>
                <w:lang w:val="es-ES"/>
              </w:rPr>
              <w:t>FactoMineR</w:t>
            </w:r>
            <w:bookmarkEnd w:id="483"/>
            <w:r w:rsidRPr="00EE600E">
              <w:rPr>
                <w:sz w:val="20"/>
                <w:szCs w:val="20"/>
                <w:lang w:val="es-ES"/>
              </w:rPr>
              <w:t>)</w:t>
            </w:r>
            <w:bookmarkEnd w:id="482"/>
          </w:p>
        </w:tc>
        <w:tc>
          <w:tcPr>
            <w:tcW w:w="1594" w:type="dxa"/>
            <w:vAlign w:val="center"/>
          </w:tcPr>
          <w:p w14:paraId="1DCD6CB2" w14:textId="77777777" w:rsidR="00404E87" w:rsidRPr="00EE600E" w:rsidRDefault="00404E87" w:rsidP="00A20430">
            <w:pPr>
              <w:ind w:leftChars="0" w:left="0" w:firstLineChars="0" w:firstLine="0"/>
              <w:jc w:val="center"/>
              <w:rPr>
                <w:sz w:val="20"/>
                <w:szCs w:val="20"/>
                <w:lang w:val="es-ES"/>
              </w:rPr>
            </w:pPr>
            <w:bookmarkStart w:id="484" w:name="_Toc186200228"/>
            <w:r w:rsidRPr="00EE600E">
              <w:rPr>
                <w:sz w:val="20"/>
                <w:szCs w:val="20"/>
                <w:lang w:val="es-ES"/>
              </w:rPr>
              <w:t>2.11</w:t>
            </w:r>
            <w:bookmarkEnd w:id="484"/>
          </w:p>
        </w:tc>
        <w:tc>
          <w:tcPr>
            <w:tcW w:w="1806" w:type="dxa"/>
            <w:vAlign w:val="center"/>
          </w:tcPr>
          <w:p w14:paraId="6CCFAF3E" w14:textId="651A1B31" w:rsidR="00404E87" w:rsidRPr="00100EB7" w:rsidRDefault="00404E87" w:rsidP="00A20430">
            <w:pPr>
              <w:ind w:leftChars="0" w:left="0" w:firstLineChars="0" w:firstLine="0"/>
              <w:jc w:val="center"/>
              <w:rPr>
                <w:sz w:val="20"/>
                <w:szCs w:val="20"/>
                <w:lang w:val="en-US"/>
              </w:rPr>
            </w:pPr>
            <w:bookmarkStart w:id="485" w:name="_Toc186200229"/>
            <w:r w:rsidRPr="00100EB7">
              <w:rPr>
                <w:color w:val="000000"/>
                <w:sz w:val="20"/>
                <w:szCs w:val="20"/>
                <w:shd w:val="clear" w:color="auto" w:fill="FFFFFF"/>
                <w:lang w:val="en-US"/>
              </w:rPr>
              <w:t xml:space="preserve">Husson F, Josse J, Le S, Mazet J </w:t>
            </w:r>
            <w:r w:rsidRPr="00EE600E">
              <w:rPr>
                <w:color w:val="000000"/>
                <w:sz w:val="20"/>
                <w:szCs w:val="20"/>
                <w:shd w:val="clear" w:color="auto" w:fill="FFFFFF"/>
                <w:lang w:val="es-ES"/>
              </w:rPr>
              <w:fldChar w:fldCharType="begin"/>
            </w:r>
            <w:r w:rsidR="005E4DF7">
              <w:rPr>
                <w:color w:val="000000"/>
                <w:sz w:val="20"/>
                <w:szCs w:val="20"/>
                <w:shd w:val="clear" w:color="auto" w:fill="FFFFFF"/>
                <w:lang w:val="en-US"/>
              </w:rPr>
              <w:instrText xml:space="preserve"> ADDIN ZOTERO_ITEM CSL_CITATION {"citationID":"C0krjbRF","properties":{"formattedCitation":"[37]","plainCitation":"[37]","noteIndex":0},"citationItems":[{"id":1053,"uris":["http://zotero.org/users/7006471/items/BTG2FZEC"],"itemData":{"id":1053,"type":"article-journal","abstract":"In this article, we present FactoMineR an R package dedicated to multivariate data analysis. The main features of this package is the possibility to take into account different types of variables (quantitative or categorical), different types of structure on the data (a partition on the variables, a hierarchy on the variables, a partition on the individuals) and finally supplementary information (supplementary individuals and variables). Moreover, the dimensions issued from the different exploratory data analyses can be automatically described by quantitative and/or categorical variables. Numerous graphics are also available with various options. Finally, a graphical user interface is implemented within the Rcmdr environment in order to propose an user friendly package.","container-title":"Journal of Statistical Software","DOI":"10.18637/jss.v025.i01","ISSN":"1548-7660","language":"en","license":"Copyright (c) 2007 Sébastien Lê, Julie Josse, François Husson","page":"1-18","source":"www.jstatsoft.org","title":"FactoMineR: An R Package for Multivariate Analysis","title-short":"FactoMineR","volume":"25","author":[{"family":"Lê","given":"Sébastien"},{"family":"Josse","given":"Julie"},{"family":"Husson","given":"François"}],"issued":{"date-parts":[["2008",3,18]]}}}],"schema":"https://github.com/citation-style-language/schema/raw/master/csl-citation.json"} </w:instrText>
            </w:r>
            <w:r w:rsidRPr="00EE600E">
              <w:rPr>
                <w:color w:val="000000"/>
                <w:sz w:val="20"/>
                <w:szCs w:val="20"/>
                <w:shd w:val="clear" w:color="auto" w:fill="FFFFFF"/>
                <w:lang w:val="es-ES"/>
              </w:rPr>
              <w:fldChar w:fldCharType="separate"/>
            </w:r>
            <w:bookmarkEnd w:id="485"/>
            <w:r w:rsidR="005E4DF7">
              <w:rPr>
                <w:noProof/>
                <w:color w:val="000000"/>
                <w:sz w:val="20"/>
                <w:szCs w:val="20"/>
                <w:shd w:val="clear" w:color="auto" w:fill="FFFFFF"/>
                <w:lang w:val="en-US"/>
              </w:rPr>
              <w:t>[37]</w:t>
            </w:r>
            <w:r w:rsidRPr="00EE600E">
              <w:rPr>
                <w:color w:val="000000"/>
                <w:sz w:val="20"/>
                <w:szCs w:val="20"/>
                <w:shd w:val="clear" w:color="auto" w:fill="FFFFFF"/>
                <w:lang w:val="es-ES"/>
              </w:rPr>
              <w:fldChar w:fldCharType="end"/>
            </w:r>
          </w:p>
        </w:tc>
      </w:tr>
      <w:tr w:rsidR="00404E87" w:rsidRPr="00EE600E" w14:paraId="64215191" w14:textId="77777777" w:rsidTr="00A20430">
        <w:trPr>
          <w:jc w:val="center"/>
        </w:trPr>
        <w:tc>
          <w:tcPr>
            <w:tcW w:w="2429" w:type="dxa"/>
            <w:vAlign w:val="center"/>
          </w:tcPr>
          <w:p w14:paraId="161C3356" w14:textId="77777777" w:rsidR="00404E87" w:rsidRPr="00EE600E" w:rsidRDefault="00404E87" w:rsidP="00A20430">
            <w:pPr>
              <w:ind w:leftChars="0" w:firstLineChars="0" w:firstLine="0"/>
              <w:jc w:val="center"/>
              <w:rPr>
                <w:sz w:val="20"/>
                <w:szCs w:val="20"/>
                <w:lang w:val="es-ES"/>
              </w:rPr>
            </w:pPr>
            <w:bookmarkStart w:id="486" w:name="_Toc186200230"/>
            <w:r w:rsidRPr="00EE600E">
              <w:rPr>
                <w:sz w:val="20"/>
                <w:szCs w:val="20"/>
                <w:lang w:val="es-ES"/>
              </w:rPr>
              <w:t>library(</w:t>
            </w:r>
            <w:bookmarkStart w:id="487" w:name="_Hlk186196277"/>
            <w:r w:rsidRPr="00EE600E">
              <w:rPr>
                <w:sz w:val="20"/>
                <w:szCs w:val="20"/>
                <w:lang w:val="es-ES"/>
              </w:rPr>
              <w:t>factoextra</w:t>
            </w:r>
            <w:bookmarkEnd w:id="487"/>
            <w:r w:rsidRPr="00EE600E">
              <w:rPr>
                <w:sz w:val="20"/>
                <w:szCs w:val="20"/>
                <w:lang w:val="es-ES"/>
              </w:rPr>
              <w:t>)</w:t>
            </w:r>
            <w:bookmarkEnd w:id="486"/>
          </w:p>
        </w:tc>
        <w:tc>
          <w:tcPr>
            <w:tcW w:w="1594" w:type="dxa"/>
            <w:vAlign w:val="center"/>
          </w:tcPr>
          <w:p w14:paraId="52EA2BF4" w14:textId="77777777" w:rsidR="00404E87" w:rsidRPr="00EE600E" w:rsidRDefault="00404E87" w:rsidP="00A20430">
            <w:pPr>
              <w:ind w:leftChars="0" w:left="0" w:firstLineChars="0" w:firstLine="0"/>
              <w:jc w:val="center"/>
              <w:rPr>
                <w:sz w:val="20"/>
                <w:szCs w:val="20"/>
                <w:lang w:val="es-ES"/>
              </w:rPr>
            </w:pPr>
            <w:bookmarkStart w:id="488" w:name="_Toc186200231"/>
            <w:r w:rsidRPr="00EE600E">
              <w:rPr>
                <w:sz w:val="20"/>
                <w:szCs w:val="20"/>
                <w:lang w:val="es-ES"/>
              </w:rPr>
              <w:t>1.0.7</w:t>
            </w:r>
            <w:bookmarkEnd w:id="488"/>
          </w:p>
        </w:tc>
        <w:tc>
          <w:tcPr>
            <w:tcW w:w="1806" w:type="dxa"/>
            <w:vAlign w:val="center"/>
          </w:tcPr>
          <w:p w14:paraId="7CA514F1" w14:textId="77777777" w:rsidR="00404E87" w:rsidRPr="00EE600E" w:rsidRDefault="00404E87" w:rsidP="00A20430">
            <w:pPr>
              <w:ind w:leftChars="0" w:left="0" w:firstLineChars="0" w:firstLine="0"/>
              <w:jc w:val="center"/>
              <w:rPr>
                <w:sz w:val="20"/>
                <w:szCs w:val="20"/>
                <w:lang w:val="es-ES"/>
              </w:rPr>
            </w:pPr>
            <w:bookmarkStart w:id="489" w:name="_Toc186200232"/>
            <w:r w:rsidRPr="00EE600E">
              <w:rPr>
                <w:color w:val="000000"/>
                <w:sz w:val="20"/>
                <w:szCs w:val="20"/>
                <w:shd w:val="clear" w:color="auto" w:fill="FFFFFF"/>
                <w:lang w:val="es-ES"/>
              </w:rPr>
              <w:t>Kassambara A.</w:t>
            </w:r>
            <w:bookmarkEnd w:id="489"/>
          </w:p>
        </w:tc>
      </w:tr>
      <w:tr w:rsidR="00404E87" w:rsidRPr="00EE600E" w14:paraId="6A205CC3" w14:textId="77777777" w:rsidTr="00A20430">
        <w:trPr>
          <w:jc w:val="center"/>
        </w:trPr>
        <w:tc>
          <w:tcPr>
            <w:tcW w:w="2429" w:type="dxa"/>
            <w:vAlign w:val="center"/>
          </w:tcPr>
          <w:p w14:paraId="6D4316CB" w14:textId="77777777" w:rsidR="00404E87" w:rsidRPr="00EE600E" w:rsidRDefault="00404E87" w:rsidP="00A20430">
            <w:pPr>
              <w:ind w:leftChars="0" w:firstLineChars="0" w:firstLine="0"/>
              <w:jc w:val="center"/>
              <w:rPr>
                <w:sz w:val="20"/>
                <w:szCs w:val="20"/>
                <w:lang w:val="es-ES"/>
              </w:rPr>
            </w:pPr>
            <w:bookmarkStart w:id="490" w:name="_Toc186200233"/>
            <w:r w:rsidRPr="00EE600E">
              <w:rPr>
                <w:sz w:val="20"/>
                <w:szCs w:val="20"/>
                <w:lang w:val="es-ES"/>
              </w:rPr>
              <w:t>library(</w:t>
            </w:r>
            <w:bookmarkStart w:id="491" w:name="OLE_LINK35"/>
            <w:r w:rsidRPr="00EE600E">
              <w:rPr>
                <w:sz w:val="20"/>
                <w:szCs w:val="20"/>
                <w:lang w:val="es-ES"/>
              </w:rPr>
              <w:t>ggrepel</w:t>
            </w:r>
            <w:bookmarkEnd w:id="491"/>
            <w:r w:rsidRPr="00EE600E">
              <w:rPr>
                <w:sz w:val="20"/>
                <w:szCs w:val="20"/>
                <w:lang w:val="es-ES"/>
              </w:rPr>
              <w:t>)</w:t>
            </w:r>
            <w:bookmarkEnd w:id="490"/>
          </w:p>
        </w:tc>
        <w:tc>
          <w:tcPr>
            <w:tcW w:w="1594" w:type="dxa"/>
            <w:vAlign w:val="center"/>
          </w:tcPr>
          <w:p w14:paraId="41CE51E6" w14:textId="77777777" w:rsidR="00404E87" w:rsidRPr="00EE600E" w:rsidRDefault="00404E87" w:rsidP="00A20430">
            <w:pPr>
              <w:ind w:leftChars="0" w:left="0" w:firstLineChars="0" w:firstLine="0"/>
              <w:jc w:val="center"/>
              <w:rPr>
                <w:sz w:val="20"/>
                <w:szCs w:val="20"/>
                <w:lang w:val="es-ES"/>
              </w:rPr>
            </w:pPr>
            <w:bookmarkStart w:id="492" w:name="_Toc186200234"/>
            <w:r w:rsidRPr="00EE600E">
              <w:rPr>
                <w:sz w:val="20"/>
                <w:szCs w:val="20"/>
                <w:lang w:val="es-ES"/>
              </w:rPr>
              <w:t>0.9.6</w:t>
            </w:r>
            <w:bookmarkEnd w:id="492"/>
          </w:p>
        </w:tc>
        <w:tc>
          <w:tcPr>
            <w:tcW w:w="1806" w:type="dxa"/>
            <w:vAlign w:val="center"/>
          </w:tcPr>
          <w:p w14:paraId="2328AA77" w14:textId="77777777" w:rsidR="00404E87" w:rsidRPr="00EE600E" w:rsidRDefault="00404E87" w:rsidP="00A20430">
            <w:pPr>
              <w:ind w:leftChars="0" w:left="0" w:firstLineChars="0" w:firstLine="0"/>
              <w:jc w:val="center"/>
              <w:rPr>
                <w:sz w:val="20"/>
                <w:szCs w:val="20"/>
                <w:lang w:val="es-ES"/>
              </w:rPr>
            </w:pPr>
            <w:bookmarkStart w:id="493" w:name="_Toc186200235"/>
            <w:r w:rsidRPr="00EE600E">
              <w:rPr>
                <w:color w:val="000000"/>
                <w:sz w:val="20"/>
                <w:szCs w:val="20"/>
                <w:shd w:val="clear" w:color="auto" w:fill="FFFFFF"/>
                <w:lang w:val="es-ES"/>
              </w:rPr>
              <w:t>Slowikowski K. y cols.</w:t>
            </w:r>
            <w:bookmarkEnd w:id="493"/>
          </w:p>
        </w:tc>
      </w:tr>
      <w:tr w:rsidR="00404E87" w:rsidRPr="00EE600E" w14:paraId="294ADF66" w14:textId="77777777" w:rsidTr="00A20430">
        <w:trPr>
          <w:jc w:val="center"/>
        </w:trPr>
        <w:tc>
          <w:tcPr>
            <w:tcW w:w="2429" w:type="dxa"/>
            <w:vAlign w:val="center"/>
          </w:tcPr>
          <w:p w14:paraId="76939441" w14:textId="77777777" w:rsidR="00404E87" w:rsidRPr="00EE600E" w:rsidRDefault="00404E87" w:rsidP="00A20430">
            <w:pPr>
              <w:ind w:leftChars="0" w:firstLineChars="0" w:firstLine="0"/>
              <w:jc w:val="center"/>
              <w:rPr>
                <w:sz w:val="20"/>
                <w:szCs w:val="20"/>
                <w:lang w:val="es-ES"/>
              </w:rPr>
            </w:pPr>
            <w:bookmarkStart w:id="494" w:name="_Toc186200236"/>
            <w:r w:rsidRPr="00EE600E">
              <w:rPr>
                <w:sz w:val="20"/>
                <w:szCs w:val="20"/>
                <w:lang w:val="es-ES"/>
              </w:rPr>
              <w:t>library(</w:t>
            </w:r>
            <w:bookmarkStart w:id="495" w:name="_Hlk186196627"/>
            <w:r w:rsidRPr="00EE600E">
              <w:rPr>
                <w:sz w:val="20"/>
                <w:szCs w:val="20"/>
                <w:lang w:val="es-ES"/>
              </w:rPr>
              <w:t>MASS</w:t>
            </w:r>
            <w:bookmarkEnd w:id="495"/>
            <w:r w:rsidRPr="00EE600E">
              <w:rPr>
                <w:sz w:val="20"/>
                <w:szCs w:val="20"/>
                <w:lang w:val="es-ES"/>
              </w:rPr>
              <w:t>)</w:t>
            </w:r>
            <w:bookmarkEnd w:id="494"/>
          </w:p>
        </w:tc>
        <w:tc>
          <w:tcPr>
            <w:tcW w:w="1594" w:type="dxa"/>
            <w:vAlign w:val="center"/>
          </w:tcPr>
          <w:p w14:paraId="16AB85A4" w14:textId="77777777" w:rsidR="00404E87" w:rsidRPr="00EE600E" w:rsidRDefault="00404E87" w:rsidP="00A20430">
            <w:pPr>
              <w:ind w:leftChars="0" w:left="0" w:firstLineChars="0" w:firstLine="0"/>
              <w:jc w:val="center"/>
              <w:rPr>
                <w:sz w:val="20"/>
                <w:szCs w:val="20"/>
                <w:lang w:val="es-ES"/>
              </w:rPr>
            </w:pPr>
            <w:bookmarkStart w:id="496" w:name="_Toc186200237"/>
            <w:r w:rsidRPr="00EE600E">
              <w:rPr>
                <w:sz w:val="20"/>
                <w:szCs w:val="20"/>
                <w:lang w:val="es-ES"/>
              </w:rPr>
              <w:t>7.3-61</w:t>
            </w:r>
            <w:bookmarkEnd w:id="496"/>
          </w:p>
        </w:tc>
        <w:tc>
          <w:tcPr>
            <w:tcW w:w="1806" w:type="dxa"/>
            <w:vAlign w:val="center"/>
          </w:tcPr>
          <w:p w14:paraId="4D329A00" w14:textId="074986B6" w:rsidR="00404E87" w:rsidRPr="00EE600E" w:rsidRDefault="00404E87" w:rsidP="00A20430">
            <w:pPr>
              <w:ind w:leftChars="0" w:left="0" w:firstLineChars="0" w:firstLine="0"/>
              <w:jc w:val="center"/>
              <w:rPr>
                <w:sz w:val="20"/>
                <w:szCs w:val="20"/>
                <w:lang w:val="es-ES"/>
              </w:rPr>
            </w:pPr>
            <w:bookmarkStart w:id="497" w:name="_Toc186200238"/>
            <w:r w:rsidRPr="00EE600E">
              <w:rPr>
                <w:color w:val="000000"/>
                <w:sz w:val="20"/>
                <w:szCs w:val="20"/>
                <w:shd w:val="clear" w:color="auto" w:fill="FFFFFF"/>
                <w:lang w:val="es-ES"/>
              </w:rPr>
              <w:t xml:space="preserve">Ripley B y cols </w:t>
            </w:r>
            <w:r w:rsidRPr="00EE600E">
              <w:rPr>
                <w:color w:val="000000"/>
                <w:sz w:val="20"/>
                <w:szCs w:val="20"/>
                <w:shd w:val="clear" w:color="auto" w:fill="FFFFFF"/>
                <w:lang w:val="es-ES"/>
              </w:rPr>
              <w:fldChar w:fldCharType="begin"/>
            </w:r>
            <w:r w:rsidR="005E4DF7">
              <w:rPr>
                <w:color w:val="000000"/>
                <w:sz w:val="20"/>
                <w:szCs w:val="20"/>
                <w:shd w:val="clear" w:color="auto" w:fill="FFFFFF"/>
                <w:lang w:val="es-ES"/>
              </w:rPr>
              <w:instrText xml:space="preserve"> ADDIN ZOTERO_ITEM CSL_CITATION {"citationID":"2oFvgDfk","properties":{"formattedCitation":"[38]","plainCitation":"[38]","noteIndex":0},"citationItems":[{"id":1059,"uris":["http://zotero.org/users/7006471/items/P9CBRSGM"],"itemData":{"id":1059,"type":"webpage","title":"Modern Applied Statistics with S, 4th ed","URL":"https://www.stats.ox.ac.uk/pub/MASS4/","accessed":{"date-parts":[["2024",12,27]]}}}],"schema":"https://github.com/citation-style-language/schema/raw/master/csl-citation.json"} </w:instrText>
            </w:r>
            <w:r w:rsidRPr="00EE600E">
              <w:rPr>
                <w:color w:val="000000"/>
                <w:sz w:val="20"/>
                <w:szCs w:val="20"/>
                <w:shd w:val="clear" w:color="auto" w:fill="FFFFFF"/>
                <w:lang w:val="es-ES"/>
              </w:rPr>
              <w:fldChar w:fldCharType="separate"/>
            </w:r>
            <w:bookmarkEnd w:id="497"/>
            <w:r w:rsidR="005E4DF7">
              <w:rPr>
                <w:noProof/>
                <w:color w:val="000000"/>
                <w:sz w:val="20"/>
                <w:szCs w:val="20"/>
                <w:shd w:val="clear" w:color="auto" w:fill="FFFFFF"/>
                <w:lang w:val="es-ES"/>
              </w:rPr>
              <w:t>[38]</w:t>
            </w:r>
            <w:r w:rsidRPr="00EE600E">
              <w:rPr>
                <w:color w:val="000000"/>
                <w:sz w:val="20"/>
                <w:szCs w:val="20"/>
                <w:shd w:val="clear" w:color="auto" w:fill="FFFFFF"/>
                <w:lang w:val="es-ES"/>
              </w:rPr>
              <w:fldChar w:fldCharType="end"/>
            </w:r>
          </w:p>
        </w:tc>
      </w:tr>
      <w:tr w:rsidR="00404E87" w:rsidRPr="00EE600E" w14:paraId="3EC3CD89" w14:textId="77777777" w:rsidTr="00A20430">
        <w:trPr>
          <w:jc w:val="center"/>
        </w:trPr>
        <w:tc>
          <w:tcPr>
            <w:tcW w:w="2429" w:type="dxa"/>
            <w:vAlign w:val="center"/>
          </w:tcPr>
          <w:p w14:paraId="38690706" w14:textId="77777777" w:rsidR="00404E87" w:rsidRPr="00EE600E" w:rsidRDefault="00404E87" w:rsidP="00A20430">
            <w:pPr>
              <w:ind w:leftChars="0" w:firstLineChars="0" w:firstLine="0"/>
              <w:jc w:val="center"/>
              <w:rPr>
                <w:sz w:val="20"/>
                <w:szCs w:val="20"/>
                <w:lang w:val="es-ES"/>
              </w:rPr>
            </w:pPr>
            <w:bookmarkStart w:id="498" w:name="_Toc186200239"/>
            <w:r w:rsidRPr="00EE600E">
              <w:rPr>
                <w:sz w:val="20"/>
                <w:szCs w:val="20"/>
                <w:lang w:val="es-ES"/>
              </w:rPr>
              <w:t>library(car)</w:t>
            </w:r>
            <w:bookmarkEnd w:id="498"/>
          </w:p>
        </w:tc>
        <w:tc>
          <w:tcPr>
            <w:tcW w:w="1594" w:type="dxa"/>
            <w:vAlign w:val="center"/>
          </w:tcPr>
          <w:p w14:paraId="303F4926" w14:textId="77777777" w:rsidR="00404E87" w:rsidRPr="00EE600E" w:rsidRDefault="00404E87" w:rsidP="00A20430">
            <w:pPr>
              <w:ind w:leftChars="0" w:left="0" w:firstLineChars="0" w:firstLine="0"/>
              <w:jc w:val="center"/>
              <w:rPr>
                <w:sz w:val="20"/>
                <w:szCs w:val="20"/>
                <w:lang w:val="es-ES"/>
              </w:rPr>
            </w:pPr>
            <w:bookmarkStart w:id="499" w:name="_Toc186200240"/>
            <w:r w:rsidRPr="00EE600E">
              <w:rPr>
                <w:sz w:val="20"/>
                <w:szCs w:val="20"/>
                <w:lang w:val="es-ES"/>
              </w:rPr>
              <w:t>3.1-3</w:t>
            </w:r>
            <w:bookmarkEnd w:id="499"/>
          </w:p>
        </w:tc>
        <w:tc>
          <w:tcPr>
            <w:tcW w:w="1806" w:type="dxa"/>
            <w:vAlign w:val="center"/>
          </w:tcPr>
          <w:p w14:paraId="06E5F3BA" w14:textId="404509F7" w:rsidR="00404E87" w:rsidRPr="00EE600E" w:rsidRDefault="00404E87" w:rsidP="00A20430">
            <w:pPr>
              <w:ind w:leftChars="0" w:left="0" w:firstLineChars="0" w:firstLine="0"/>
              <w:jc w:val="center"/>
              <w:rPr>
                <w:sz w:val="20"/>
                <w:szCs w:val="20"/>
                <w:lang w:val="es-ES"/>
              </w:rPr>
            </w:pPr>
            <w:bookmarkStart w:id="500" w:name="_Toc186200241"/>
            <w:r w:rsidRPr="00EE600E">
              <w:rPr>
                <w:sz w:val="20"/>
                <w:szCs w:val="20"/>
                <w:lang w:val="es-ES"/>
              </w:rPr>
              <w:t xml:space="preserve">Fox y cols. </w:t>
            </w:r>
            <w:r w:rsidRPr="00EE600E">
              <w:rPr>
                <w:sz w:val="20"/>
                <w:szCs w:val="20"/>
                <w:lang w:val="es-ES"/>
              </w:rPr>
              <w:fldChar w:fldCharType="begin"/>
            </w:r>
            <w:r w:rsidR="005E4DF7">
              <w:rPr>
                <w:sz w:val="20"/>
                <w:szCs w:val="20"/>
                <w:lang w:val="es-ES"/>
              </w:rPr>
              <w:instrText xml:space="preserve"> ADDIN ZOTERO_ITEM CSL_CITATION {"citationID":"4rpigjd1","properties":{"formattedCitation":"[39]","plainCitation":"[39]","noteIndex":0},"citationItems":[{"id":1061,"uris":["http://zotero.org/users/7006471/items/TCQIDIWX"],"itemData":{"id":1061,"type":"webpage","title":"R Companion 3E","URL":"https://www.john-fox.ca/Companion/","accessed":{"date-parts":[["2024",12,27]]}}}],"schema":"https://github.com/citation-style-language/schema/raw/master/csl-citation.json"} </w:instrText>
            </w:r>
            <w:r w:rsidRPr="00EE600E">
              <w:rPr>
                <w:sz w:val="20"/>
                <w:szCs w:val="20"/>
                <w:lang w:val="es-ES"/>
              </w:rPr>
              <w:fldChar w:fldCharType="separate"/>
            </w:r>
            <w:bookmarkEnd w:id="500"/>
            <w:r w:rsidR="005E4DF7">
              <w:rPr>
                <w:noProof/>
                <w:sz w:val="20"/>
                <w:szCs w:val="20"/>
                <w:lang w:val="es-ES"/>
              </w:rPr>
              <w:t>[39]</w:t>
            </w:r>
            <w:r w:rsidRPr="00EE600E">
              <w:rPr>
                <w:sz w:val="20"/>
                <w:szCs w:val="20"/>
                <w:lang w:val="es-ES"/>
              </w:rPr>
              <w:fldChar w:fldCharType="end"/>
            </w:r>
          </w:p>
        </w:tc>
      </w:tr>
      <w:tr w:rsidR="00404E87" w:rsidRPr="00EE600E" w14:paraId="3F87A7DF" w14:textId="77777777" w:rsidTr="00A20430">
        <w:trPr>
          <w:jc w:val="center"/>
        </w:trPr>
        <w:tc>
          <w:tcPr>
            <w:tcW w:w="2429" w:type="dxa"/>
            <w:vAlign w:val="center"/>
          </w:tcPr>
          <w:p w14:paraId="78B0C5A0" w14:textId="77777777" w:rsidR="00404E87" w:rsidRPr="00EE600E" w:rsidRDefault="00404E87" w:rsidP="00A20430">
            <w:pPr>
              <w:ind w:leftChars="0" w:firstLineChars="0" w:firstLine="0"/>
              <w:jc w:val="center"/>
              <w:rPr>
                <w:sz w:val="20"/>
                <w:szCs w:val="20"/>
                <w:lang w:val="es-ES"/>
              </w:rPr>
            </w:pPr>
            <w:bookmarkStart w:id="501" w:name="_Toc186200242"/>
            <w:r w:rsidRPr="00EE600E">
              <w:rPr>
                <w:sz w:val="20"/>
                <w:szCs w:val="20"/>
                <w:lang w:val="es-ES"/>
              </w:rPr>
              <w:t>library(</w:t>
            </w:r>
            <w:bookmarkStart w:id="502" w:name="_Hlk186196727"/>
            <w:r w:rsidRPr="00EE600E">
              <w:rPr>
                <w:sz w:val="20"/>
                <w:szCs w:val="20"/>
                <w:lang w:val="es-ES"/>
              </w:rPr>
              <w:t>multcomp</w:t>
            </w:r>
            <w:bookmarkEnd w:id="502"/>
            <w:r w:rsidRPr="00EE600E">
              <w:rPr>
                <w:sz w:val="20"/>
                <w:szCs w:val="20"/>
                <w:lang w:val="es-ES"/>
              </w:rPr>
              <w:t>)</w:t>
            </w:r>
            <w:bookmarkEnd w:id="501"/>
          </w:p>
        </w:tc>
        <w:tc>
          <w:tcPr>
            <w:tcW w:w="1594" w:type="dxa"/>
            <w:vAlign w:val="center"/>
          </w:tcPr>
          <w:p w14:paraId="309A888E" w14:textId="77777777" w:rsidR="00404E87" w:rsidRPr="00EE600E" w:rsidRDefault="00404E87" w:rsidP="00A20430">
            <w:pPr>
              <w:ind w:leftChars="0" w:left="0" w:firstLineChars="0" w:firstLine="0"/>
              <w:jc w:val="center"/>
              <w:rPr>
                <w:sz w:val="20"/>
                <w:szCs w:val="20"/>
                <w:lang w:val="es-ES"/>
              </w:rPr>
            </w:pPr>
            <w:bookmarkStart w:id="503" w:name="_Toc186200243"/>
            <w:r w:rsidRPr="00EE600E">
              <w:rPr>
                <w:sz w:val="20"/>
                <w:szCs w:val="20"/>
                <w:lang w:val="es-ES"/>
              </w:rPr>
              <w:t>1.4-26</w:t>
            </w:r>
            <w:bookmarkEnd w:id="503"/>
          </w:p>
        </w:tc>
        <w:tc>
          <w:tcPr>
            <w:tcW w:w="1806" w:type="dxa"/>
            <w:vAlign w:val="center"/>
          </w:tcPr>
          <w:p w14:paraId="33758BF9" w14:textId="10D7584D" w:rsidR="00404E87" w:rsidRPr="00EE600E" w:rsidRDefault="00404E87" w:rsidP="00A20430">
            <w:pPr>
              <w:ind w:leftChars="0" w:left="0" w:firstLineChars="0" w:firstLine="0"/>
              <w:jc w:val="center"/>
              <w:rPr>
                <w:sz w:val="20"/>
                <w:szCs w:val="20"/>
                <w:lang w:val="es-ES"/>
              </w:rPr>
            </w:pPr>
            <w:bookmarkStart w:id="504" w:name="_Toc186200244"/>
            <w:r w:rsidRPr="00EE600E">
              <w:rPr>
                <w:sz w:val="20"/>
                <w:szCs w:val="20"/>
                <w:lang w:val="es-ES"/>
              </w:rPr>
              <w:t xml:space="preserve">Hothron T y cols </w:t>
            </w:r>
            <w:r w:rsidRPr="00EE600E">
              <w:rPr>
                <w:sz w:val="20"/>
                <w:szCs w:val="20"/>
                <w:lang w:val="es-ES"/>
              </w:rPr>
              <w:fldChar w:fldCharType="begin"/>
            </w:r>
            <w:r w:rsidR="005E4DF7">
              <w:rPr>
                <w:sz w:val="20"/>
                <w:szCs w:val="20"/>
                <w:lang w:val="es-ES"/>
              </w:rPr>
              <w:instrText xml:space="preserve"> ADDIN ZOTERO_ITEM CSL_CITATION {"citationID":"hFjIbYxJ","properties":{"formattedCitation":"[40]","plainCitation":"[40]","noteIndex":0},"citationItems":[{"id":1063,"uris":["http://zotero.org/users/7006471/items/S5HQXW35"],"itemData":{"id":1063,"type":"article-journal","abstract":"Simultaneous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sidRPr="00EE600E">
              <w:rPr>
                <w:sz w:val="20"/>
                <w:szCs w:val="20"/>
                <w:lang w:val="es-ES"/>
              </w:rPr>
              <w:fldChar w:fldCharType="separate"/>
            </w:r>
            <w:bookmarkEnd w:id="504"/>
            <w:r w:rsidR="005E4DF7">
              <w:rPr>
                <w:noProof/>
                <w:sz w:val="20"/>
                <w:szCs w:val="20"/>
                <w:lang w:val="es-ES"/>
              </w:rPr>
              <w:t>[40]</w:t>
            </w:r>
            <w:r w:rsidRPr="00EE600E">
              <w:rPr>
                <w:sz w:val="20"/>
                <w:szCs w:val="20"/>
                <w:lang w:val="es-ES"/>
              </w:rPr>
              <w:fldChar w:fldCharType="end"/>
            </w:r>
          </w:p>
        </w:tc>
      </w:tr>
      <w:tr w:rsidR="00404E87" w:rsidRPr="00EE600E" w14:paraId="04C31DD0" w14:textId="77777777" w:rsidTr="00A20430">
        <w:trPr>
          <w:jc w:val="center"/>
        </w:trPr>
        <w:tc>
          <w:tcPr>
            <w:tcW w:w="2429" w:type="dxa"/>
            <w:vAlign w:val="center"/>
          </w:tcPr>
          <w:p w14:paraId="523FFCBD" w14:textId="77777777" w:rsidR="00404E87" w:rsidRPr="00EE600E" w:rsidRDefault="00404E87" w:rsidP="00A20430">
            <w:pPr>
              <w:ind w:leftChars="0" w:firstLineChars="0" w:firstLine="0"/>
              <w:jc w:val="center"/>
              <w:rPr>
                <w:sz w:val="20"/>
                <w:szCs w:val="20"/>
                <w:lang w:val="es-ES"/>
              </w:rPr>
            </w:pPr>
            <w:bookmarkStart w:id="505" w:name="_Toc186200245"/>
            <w:r w:rsidRPr="00EE600E">
              <w:rPr>
                <w:sz w:val="20"/>
                <w:szCs w:val="20"/>
                <w:lang w:val="es-ES"/>
              </w:rPr>
              <w:t>library(</w:t>
            </w:r>
            <w:bookmarkStart w:id="506" w:name="_Hlk186196930"/>
            <w:r w:rsidRPr="00EE600E">
              <w:rPr>
                <w:sz w:val="20"/>
                <w:szCs w:val="20"/>
                <w:lang w:val="es-ES"/>
              </w:rPr>
              <w:t>pROC</w:t>
            </w:r>
            <w:bookmarkEnd w:id="506"/>
            <w:r w:rsidRPr="00EE600E">
              <w:rPr>
                <w:sz w:val="20"/>
                <w:szCs w:val="20"/>
                <w:lang w:val="es-ES"/>
              </w:rPr>
              <w:t>)</w:t>
            </w:r>
            <w:bookmarkEnd w:id="505"/>
          </w:p>
        </w:tc>
        <w:tc>
          <w:tcPr>
            <w:tcW w:w="1594" w:type="dxa"/>
            <w:vAlign w:val="center"/>
          </w:tcPr>
          <w:p w14:paraId="7BCFB99F" w14:textId="77777777" w:rsidR="00404E87" w:rsidRPr="00EE600E" w:rsidRDefault="00404E87" w:rsidP="00A20430">
            <w:pPr>
              <w:ind w:leftChars="0" w:left="0" w:firstLineChars="0" w:firstLine="0"/>
              <w:jc w:val="center"/>
              <w:rPr>
                <w:sz w:val="20"/>
                <w:szCs w:val="20"/>
                <w:lang w:val="es-ES"/>
              </w:rPr>
            </w:pPr>
            <w:bookmarkStart w:id="507" w:name="_Toc186200246"/>
            <w:r w:rsidRPr="00EE600E">
              <w:rPr>
                <w:sz w:val="20"/>
                <w:szCs w:val="20"/>
                <w:lang w:val="es-ES"/>
              </w:rPr>
              <w:t>1.18.5</w:t>
            </w:r>
            <w:bookmarkEnd w:id="507"/>
          </w:p>
        </w:tc>
        <w:tc>
          <w:tcPr>
            <w:tcW w:w="1806" w:type="dxa"/>
            <w:vAlign w:val="center"/>
          </w:tcPr>
          <w:p w14:paraId="6B10F63B" w14:textId="66835C66" w:rsidR="00404E87" w:rsidRPr="00EE600E" w:rsidRDefault="00404E87" w:rsidP="00A20430">
            <w:pPr>
              <w:ind w:leftChars="0" w:left="0" w:firstLineChars="0" w:firstLine="0"/>
              <w:jc w:val="center"/>
              <w:rPr>
                <w:sz w:val="20"/>
                <w:szCs w:val="20"/>
                <w:lang w:val="es-ES"/>
              </w:rPr>
            </w:pPr>
            <w:bookmarkStart w:id="508" w:name="_Toc186200247"/>
            <w:r w:rsidRPr="00EE600E">
              <w:rPr>
                <w:sz w:val="20"/>
                <w:szCs w:val="20"/>
                <w:lang w:val="es-ES"/>
              </w:rPr>
              <w:t xml:space="preserve">Robin X. </w:t>
            </w:r>
            <w:r w:rsidRPr="00EE600E">
              <w:rPr>
                <w:sz w:val="20"/>
                <w:szCs w:val="20"/>
                <w:lang w:val="es-ES"/>
              </w:rPr>
              <w:fldChar w:fldCharType="begin"/>
            </w:r>
            <w:r w:rsidR="005E4DF7">
              <w:rPr>
                <w:sz w:val="20"/>
                <w:szCs w:val="20"/>
                <w:lang w:val="es-ES"/>
              </w:rPr>
              <w:instrText xml:space="preserve"> ADDIN ZOTERO_ITEM CSL_CITATION {"citationID":"VZmhpqbk","properties":{"formattedCitation":"[41]","plainCitation":"[41]","noteIndex":0},"citationItems":[{"id":1066,"uris":["http://zotero.org/users/7006471/items/4FN42ZG6"],"itemData":{"id":1066,"type":"article-journal","abstract":"Receiver operating characteristic (ROC) curves are useful tools to evaluate classifiers in biomedical and bioinformatics applications. However, conclusions are often reached through inconsistent use or insufficient statistical analysis. To support researchers in their ROC curves analysis we developed pROC, a package for R and S+ that contains a set of tools displaying, analyzing, smoothing and comparing ROC curves in a user-friendly, object-oriented and flexible interface.","container-title":"BMC Bioinformatics","DOI":"10.1186/1471-2105-12-77","ISSN":"1471-2105","issue":"1","journalAbbreviation":"BMC Bioinformatics","page":"77","source":"BioMed Central","title":"pROC: an open-source package for R and S+ to analyze and compare ROC curves","title-short":"pROC","volume":"12","author":[{"family":"Robin","given":"Xavier"},{"family":"Turck","given":"Natacha"},{"family":"Hainard","given":"Alexandre"},{"family":"Tiberti","given":"Natalia"},{"family":"Lisacek","given":"Frédérique"},{"family":"Sanchez","given":"Jean-Charles"},{"family":"Müller","given":"Markus"}],"issued":{"date-parts":[["2011",3,17]]}}}],"schema":"https://github.com/citation-style-language/schema/raw/master/csl-citation.json"} </w:instrText>
            </w:r>
            <w:r w:rsidRPr="00EE600E">
              <w:rPr>
                <w:sz w:val="20"/>
                <w:szCs w:val="20"/>
                <w:lang w:val="es-ES"/>
              </w:rPr>
              <w:fldChar w:fldCharType="separate"/>
            </w:r>
            <w:bookmarkEnd w:id="508"/>
            <w:r w:rsidR="005E4DF7">
              <w:rPr>
                <w:noProof/>
                <w:sz w:val="20"/>
                <w:szCs w:val="20"/>
                <w:lang w:val="es-ES"/>
              </w:rPr>
              <w:t>[41]</w:t>
            </w:r>
            <w:r w:rsidRPr="00EE600E">
              <w:rPr>
                <w:sz w:val="20"/>
                <w:szCs w:val="20"/>
                <w:lang w:val="es-ES"/>
              </w:rPr>
              <w:fldChar w:fldCharType="end"/>
            </w:r>
          </w:p>
        </w:tc>
      </w:tr>
      <w:tr w:rsidR="00404E87" w:rsidRPr="00EE600E" w14:paraId="23A876A3" w14:textId="77777777" w:rsidTr="00A20430">
        <w:trPr>
          <w:jc w:val="center"/>
        </w:trPr>
        <w:tc>
          <w:tcPr>
            <w:tcW w:w="2429" w:type="dxa"/>
            <w:vAlign w:val="center"/>
          </w:tcPr>
          <w:p w14:paraId="4C5B6916" w14:textId="77777777" w:rsidR="00404E87" w:rsidRPr="00EE600E" w:rsidRDefault="00404E87" w:rsidP="00A20430">
            <w:pPr>
              <w:ind w:leftChars="0" w:firstLineChars="0" w:firstLine="0"/>
              <w:jc w:val="center"/>
              <w:rPr>
                <w:sz w:val="20"/>
                <w:szCs w:val="20"/>
                <w:lang w:val="es-ES"/>
              </w:rPr>
            </w:pPr>
            <w:bookmarkStart w:id="509" w:name="_Toc186200248"/>
            <w:r w:rsidRPr="00EE600E">
              <w:rPr>
                <w:sz w:val="20"/>
                <w:szCs w:val="20"/>
                <w:lang w:val="es-ES"/>
              </w:rPr>
              <w:t>library(</w:t>
            </w:r>
            <w:bookmarkStart w:id="510" w:name="_Hlk186196975"/>
            <w:r w:rsidRPr="00EE600E">
              <w:rPr>
                <w:sz w:val="20"/>
                <w:szCs w:val="20"/>
                <w:lang w:val="es-ES"/>
              </w:rPr>
              <w:t>fastshap</w:t>
            </w:r>
            <w:bookmarkEnd w:id="510"/>
            <w:r w:rsidRPr="00EE600E">
              <w:rPr>
                <w:sz w:val="20"/>
                <w:szCs w:val="20"/>
                <w:lang w:val="es-ES"/>
              </w:rPr>
              <w:t>)</w:t>
            </w:r>
            <w:bookmarkEnd w:id="509"/>
          </w:p>
        </w:tc>
        <w:tc>
          <w:tcPr>
            <w:tcW w:w="1594" w:type="dxa"/>
            <w:vAlign w:val="center"/>
          </w:tcPr>
          <w:p w14:paraId="69DB577E" w14:textId="77777777" w:rsidR="00404E87" w:rsidRPr="00EE600E" w:rsidRDefault="00404E87" w:rsidP="00A20430">
            <w:pPr>
              <w:ind w:leftChars="0" w:left="0" w:firstLineChars="0" w:firstLine="0"/>
              <w:jc w:val="center"/>
              <w:rPr>
                <w:sz w:val="20"/>
                <w:szCs w:val="20"/>
                <w:lang w:val="es-ES"/>
              </w:rPr>
            </w:pPr>
            <w:bookmarkStart w:id="511" w:name="_Toc186200249"/>
            <w:r w:rsidRPr="00EE600E">
              <w:rPr>
                <w:sz w:val="20"/>
                <w:szCs w:val="20"/>
                <w:lang w:val="es-ES"/>
              </w:rPr>
              <w:t>0.1.1</w:t>
            </w:r>
            <w:bookmarkEnd w:id="511"/>
          </w:p>
        </w:tc>
        <w:tc>
          <w:tcPr>
            <w:tcW w:w="1806" w:type="dxa"/>
            <w:vAlign w:val="center"/>
          </w:tcPr>
          <w:p w14:paraId="1EB86932" w14:textId="77777777" w:rsidR="00404E87" w:rsidRPr="00EE600E" w:rsidRDefault="00404E87" w:rsidP="00A20430">
            <w:pPr>
              <w:ind w:leftChars="0" w:left="0" w:firstLineChars="0" w:firstLine="0"/>
              <w:jc w:val="center"/>
              <w:rPr>
                <w:sz w:val="20"/>
                <w:szCs w:val="20"/>
                <w:lang w:val="es-ES"/>
              </w:rPr>
            </w:pPr>
            <w:bookmarkStart w:id="512" w:name="_Toc186200250"/>
            <w:r w:rsidRPr="00EE600E">
              <w:rPr>
                <w:sz w:val="20"/>
                <w:szCs w:val="20"/>
                <w:lang w:val="es-ES"/>
              </w:rPr>
              <w:t>Greenwell B.</w:t>
            </w:r>
            <w:bookmarkEnd w:id="512"/>
          </w:p>
        </w:tc>
      </w:tr>
    </w:tbl>
    <w:p w14:paraId="10DC0C08" w14:textId="57D339A8" w:rsidR="00404E87" w:rsidRPr="00EE600E" w:rsidRDefault="00404E87" w:rsidP="00404E87">
      <w:pPr>
        <w:pBdr>
          <w:top w:val="nil"/>
          <w:left w:val="nil"/>
          <w:bottom w:val="nil"/>
          <w:right w:val="nil"/>
          <w:between w:val="nil"/>
        </w:pBdr>
        <w:spacing w:line="240" w:lineRule="auto"/>
        <w:ind w:left="0" w:hanging="2"/>
        <w:jc w:val="center"/>
        <w:rPr>
          <w:lang w:val="es-ES"/>
        </w:rPr>
      </w:pPr>
      <w:bookmarkStart w:id="513" w:name="_Toc186200251"/>
      <w:bookmarkStart w:id="514" w:name="OLE_LINK2"/>
      <w:r w:rsidRPr="00EE600E">
        <w:rPr>
          <w:b/>
          <w:color w:val="000000"/>
          <w:sz w:val="20"/>
          <w:szCs w:val="20"/>
          <w:lang w:val="es-ES"/>
        </w:rPr>
        <w:t xml:space="preserve">Tabla </w:t>
      </w:r>
      <w:r w:rsidR="000B75C7" w:rsidRPr="00EE600E">
        <w:rPr>
          <w:b/>
          <w:color w:val="000000"/>
          <w:sz w:val="20"/>
          <w:szCs w:val="20"/>
          <w:lang w:val="es-ES"/>
        </w:rPr>
        <w:t>5</w:t>
      </w:r>
      <w:r w:rsidRPr="00EE600E">
        <w:rPr>
          <w:b/>
          <w:color w:val="000000"/>
          <w:sz w:val="20"/>
          <w:szCs w:val="20"/>
          <w:lang w:val="es-ES"/>
        </w:rPr>
        <w:t xml:space="preserve">: </w:t>
      </w:r>
      <w:r w:rsidRPr="00EE600E">
        <w:rPr>
          <w:color w:val="000000"/>
          <w:sz w:val="20"/>
          <w:szCs w:val="20"/>
          <w:lang w:val="es-ES"/>
        </w:rPr>
        <w:t>Paquetes de R, con sus versiones y responsables, utilizados en el desarrollo de este trabajo.</w:t>
      </w:r>
      <w:bookmarkEnd w:id="513"/>
    </w:p>
    <w:bookmarkEnd w:id="514"/>
    <w:p w14:paraId="64D73043" w14:textId="77777777" w:rsidR="00404E87" w:rsidRPr="00EE600E" w:rsidRDefault="00404E87" w:rsidP="00C3325D">
      <w:pPr>
        <w:ind w:left="0" w:hanging="2"/>
        <w:rPr>
          <w:lang w:val="es-ES"/>
        </w:rPr>
      </w:pPr>
    </w:p>
    <w:p w14:paraId="32D97410" w14:textId="77777777" w:rsidR="00C3325D" w:rsidRPr="00EE600E" w:rsidRDefault="00C3325D" w:rsidP="00C3325D">
      <w:pPr>
        <w:ind w:left="0" w:hanging="2"/>
        <w:rPr>
          <w:lang w:val="es-ES"/>
        </w:rPr>
      </w:pPr>
    </w:p>
    <w:p w14:paraId="07DFC1B0" w14:textId="77777777" w:rsidR="0022327F" w:rsidRPr="00EE600E" w:rsidRDefault="0022327F" w:rsidP="00297A1B">
      <w:pPr>
        <w:ind w:leftChars="0" w:left="0" w:firstLineChars="0" w:firstLine="0"/>
        <w:rPr>
          <w:lang w:val="es-ES"/>
        </w:rPr>
      </w:pPr>
    </w:p>
    <w:p w14:paraId="2E1355EB" w14:textId="43035CE8" w:rsidR="0022327F" w:rsidRPr="00EE600E" w:rsidRDefault="0022327F" w:rsidP="00297A1B">
      <w:pPr>
        <w:ind w:leftChars="0" w:left="0" w:firstLineChars="0" w:firstLine="0"/>
        <w:rPr>
          <w:lang w:val="es-ES"/>
        </w:rPr>
      </w:pPr>
    </w:p>
    <w:p w14:paraId="79D22C60" w14:textId="77777777" w:rsidR="0022327F" w:rsidRPr="00EE600E" w:rsidRDefault="0022327F" w:rsidP="00297A1B">
      <w:pPr>
        <w:ind w:leftChars="0" w:left="0" w:firstLineChars="0" w:firstLine="0"/>
        <w:rPr>
          <w:lang w:val="es-ES"/>
        </w:rPr>
      </w:pPr>
    </w:p>
    <w:p w14:paraId="07FF24CE" w14:textId="161C0A71" w:rsidR="00E05532" w:rsidRPr="00EE600E" w:rsidRDefault="00C7175D" w:rsidP="001C59D5">
      <w:pPr>
        <w:ind w:leftChars="0" w:left="0" w:firstLineChars="0" w:firstLine="0"/>
        <w:rPr>
          <w:lang w:val="es-ES"/>
        </w:rPr>
      </w:pPr>
      <w:r w:rsidRPr="00EE600E">
        <w:rPr>
          <w:lang w:val="es-ES"/>
        </w:rPr>
        <w:br w:type="page"/>
      </w:r>
    </w:p>
    <w:p w14:paraId="5189DB23" w14:textId="77777777" w:rsidR="004C6E8E" w:rsidRPr="00EE600E" w:rsidRDefault="00C7175D">
      <w:pPr>
        <w:pStyle w:val="Ttol1"/>
        <w:numPr>
          <w:ilvl w:val="0"/>
          <w:numId w:val="5"/>
        </w:numPr>
        <w:ind w:left="2" w:hanging="4"/>
        <w:rPr>
          <w:lang w:val="es-ES"/>
        </w:rPr>
      </w:pPr>
      <w:bookmarkStart w:id="515" w:name="_heading=h.1y810tw" w:colFirst="0" w:colLast="0"/>
      <w:bookmarkStart w:id="516" w:name="_Toc186096602"/>
      <w:bookmarkStart w:id="517" w:name="_Toc186200374"/>
      <w:bookmarkStart w:id="518" w:name="_Toc186200530"/>
      <w:bookmarkStart w:id="519" w:name="_Toc186545174"/>
      <w:bookmarkEnd w:id="515"/>
      <w:r w:rsidRPr="00EE600E">
        <w:rPr>
          <w:lang w:val="es-ES"/>
        </w:rPr>
        <w:t>Resultados</w:t>
      </w:r>
      <w:bookmarkEnd w:id="516"/>
      <w:bookmarkEnd w:id="517"/>
      <w:bookmarkEnd w:id="518"/>
      <w:bookmarkEnd w:id="519"/>
    </w:p>
    <w:p w14:paraId="30A8B3B2" w14:textId="77777777" w:rsidR="004C6E8E" w:rsidRPr="00EE600E" w:rsidRDefault="004C6E8E">
      <w:pPr>
        <w:ind w:left="0" w:hanging="2"/>
        <w:rPr>
          <w:highlight w:val="yellow"/>
          <w:lang w:val="es-ES"/>
        </w:rPr>
      </w:pPr>
    </w:p>
    <w:p w14:paraId="4D8EFCD2" w14:textId="5EF7F151" w:rsidR="00071F53" w:rsidRPr="00EE600E" w:rsidRDefault="00944A5C">
      <w:pPr>
        <w:ind w:left="0" w:hanging="2"/>
        <w:rPr>
          <w:b/>
          <w:bCs/>
          <w:lang w:val="es-ES"/>
        </w:rPr>
      </w:pPr>
      <w:bookmarkStart w:id="520" w:name="OLE_LINK40"/>
      <w:r w:rsidRPr="00EE600E">
        <w:rPr>
          <w:b/>
          <w:bCs/>
          <w:lang w:val="es-ES"/>
        </w:rPr>
        <w:t xml:space="preserve">4.1) </w:t>
      </w:r>
      <w:r w:rsidR="00071F53" w:rsidRPr="00EE600E">
        <w:rPr>
          <w:b/>
          <w:bCs/>
          <w:lang w:val="es-ES"/>
        </w:rPr>
        <w:t>Análisis exploratorio de los datos.</w:t>
      </w:r>
    </w:p>
    <w:bookmarkEnd w:id="520"/>
    <w:p w14:paraId="70746A1D" w14:textId="77777777" w:rsidR="00071F53" w:rsidRPr="00EE600E" w:rsidRDefault="00071F53">
      <w:pPr>
        <w:ind w:left="0" w:hanging="2"/>
        <w:rPr>
          <w:b/>
          <w:bCs/>
          <w:lang w:val="es-ES"/>
        </w:rPr>
      </w:pPr>
    </w:p>
    <w:p w14:paraId="053C8C3E" w14:textId="183AA2E2" w:rsidR="00D61C13" w:rsidRPr="00EE600E" w:rsidRDefault="00AA0660" w:rsidP="0035374E">
      <w:pPr>
        <w:ind w:left="0" w:hanging="2"/>
        <w:rPr>
          <w:i/>
          <w:iCs/>
          <w:lang w:val="es-ES"/>
        </w:rPr>
      </w:pPr>
      <w:bookmarkStart w:id="521" w:name="_Toc186200376"/>
      <w:r w:rsidRPr="00EE600E">
        <w:rPr>
          <w:i/>
          <w:iCs/>
          <w:lang w:val="es-ES"/>
        </w:rPr>
        <w:t>4.</w:t>
      </w:r>
      <w:r w:rsidR="00071F53" w:rsidRPr="00EE600E">
        <w:rPr>
          <w:i/>
          <w:iCs/>
          <w:lang w:val="es-ES"/>
        </w:rPr>
        <w:t>1</w:t>
      </w:r>
      <w:r w:rsidR="00944A5C" w:rsidRPr="00EE600E">
        <w:rPr>
          <w:i/>
          <w:iCs/>
          <w:lang w:val="es-ES"/>
        </w:rPr>
        <w:t>.1</w:t>
      </w:r>
      <w:r w:rsidRPr="00EE600E">
        <w:rPr>
          <w:i/>
          <w:iCs/>
          <w:lang w:val="es-ES"/>
        </w:rPr>
        <w:t xml:space="preserve">) </w:t>
      </w:r>
      <w:r w:rsidR="009727F5" w:rsidRPr="00EE600E">
        <w:rPr>
          <w:i/>
          <w:iCs/>
          <w:lang w:val="es-ES"/>
        </w:rPr>
        <w:t>Manejo de datos faltantes</w:t>
      </w:r>
      <w:r w:rsidR="001A4F99" w:rsidRPr="00EE600E">
        <w:rPr>
          <w:i/>
          <w:iCs/>
          <w:lang w:val="es-ES"/>
        </w:rPr>
        <w:t xml:space="preserve"> (NAs).</w:t>
      </w:r>
      <w:bookmarkEnd w:id="521"/>
    </w:p>
    <w:p w14:paraId="46E015C6" w14:textId="4381260B" w:rsidR="00C527E5" w:rsidRPr="00EE600E" w:rsidRDefault="001A4F99">
      <w:pPr>
        <w:ind w:left="0" w:hanging="2"/>
        <w:rPr>
          <w:lang w:val="es-ES"/>
        </w:rPr>
      </w:pPr>
      <w:bookmarkStart w:id="522" w:name="_Toc186200377"/>
      <w:r w:rsidRPr="00EE600E">
        <w:rPr>
          <w:lang w:val="es-ES"/>
        </w:rPr>
        <w:t xml:space="preserve">En 18 variables se observaron valores faltantes. El máximo porcentaje de valores faltantes se observó en la variable </w:t>
      </w:r>
      <w:r w:rsidRPr="00EE600E">
        <w:rPr>
          <w:rFonts w:ascii="Menlo" w:hAnsi="Menlo" w:cs="Menlo"/>
          <w:sz w:val="22"/>
          <w:szCs w:val="22"/>
          <w:lang w:val="es-ES"/>
        </w:rPr>
        <w:t>ptg19</w:t>
      </w:r>
      <w:r w:rsidRPr="00EE600E">
        <w:rPr>
          <w:lang w:val="es-ES"/>
        </w:rPr>
        <w:t xml:space="preserve"> </w:t>
      </w:r>
      <w:r w:rsidR="00096EE6" w:rsidRPr="00EE600E">
        <w:rPr>
          <w:lang w:val="es-ES"/>
        </w:rPr>
        <w:t xml:space="preserve">(índice de masa corporal) </w:t>
      </w:r>
      <w:r w:rsidRPr="00EE600E">
        <w:rPr>
          <w:lang w:val="es-ES"/>
        </w:rPr>
        <w:t>con un 2,5% del total</w:t>
      </w:r>
      <w:r w:rsidR="00EC0FA8" w:rsidRPr="00EE600E">
        <w:rPr>
          <w:lang w:val="es-ES"/>
        </w:rPr>
        <w:t xml:space="preserve"> de las observaciones recogidas</w:t>
      </w:r>
      <w:r w:rsidRPr="00EE600E">
        <w:rPr>
          <w:lang w:val="es-ES"/>
        </w:rPr>
        <w:t xml:space="preserve">. En el caso de las variables que cuantificaron aspectos neuropsicológicos, se observaron </w:t>
      </w:r>
      <w:r w:rsidR="002938FC" w:rsidRPr="00EE600E">
        <w:rPr>
          <w:lang w:val="es-ES"/>
        </w:rPr>
        <w:t xml:space="preserve">datos faltantes que correspondieron a </w:t>
      </w:r>
      <w:r w:rsidRPr="00EE600E">
        <w:rPr>
          <w:lang w:val="es-ES"/>
        </w:rPr>
        <w:t xml:space="preserve">entre </w:t>
      </w:r>
      <w:r w:rsidR="002938FC" w:rsidRPr="00EE600E">
        <w:rPr>
          <w:lang w:val="es-ES"/>
        </w:rPr>
        <w:t xml:space="preserve">un </w:t>
      </w:r>
      <w:r w:rsidRPr="00EE600E">
        <w:rPr>
          <w:lang w:val="es-ES"/>
        </w:rPr>
        <w:t xml:space="preserve">1,25% </w:t>
      </w:r>
      <w:r w:rsidR="00EC0FA8" w:rsidRPr="00EE600E">
        <w:rPr>
          <w:lang w:val="es-ES"/>
        </w:rPr>
        <w:t>hasta un máximo del</w:t>
      </w:r>
      <w:r w:rsidRPr="00EE600E">
        <w:rPr>
          <w:lang w:val="es-ES"/>
        </w:rPr>
        <w:t xml:space="preserve"> 1,75% (</w:t>
      </w:r>
      <w:r w:rsidR="00A87037" w:rsidRPr="00EE600E">
        <w:rPr>
          <w:lang w:val="es-ES"/>
        </w:rPr>
        <w:t xml:space="preserve">para el caso de </w:t>
      </w:r>
      <w:r w:rsidRPr="00EE600E">
        <w:rPr>
          <w:rFonts w:ascii="Menlo" w:hAnsi="Menlo" w:cs="Menlo"/>
          <w:sz w:val="22"/>
          <w:szCs w:val="22"/>
          <w:lang w:val="es-ES"/>
        </w:rPr>
        <w:t>tn22</w:t>
      </w:r>
      <w:r w:rsidR="00096EE6" w:rsidRPr="00EE600E">
        <w:rPr>
          <w:rFonts w:ascii="Menlo" w:hAnsi="Menlo" w:cs="Menlo"/>
          <w:sz w:val="22"/>
          <w:szCs w:val="22"/>
          <w:lang w:val="es-ES"/>
        </w:rPr>
        <w:t xml:space="preserve">, </w:t>
      </w:r>
      <w:r w:rsidR="00096EE6" w:rsidRPr="00EE600E">
        <w:rPr>
          <w:lang w:val="es-ES"/>
        </w:rPr>
        <w:t xml:space="preserve">relacionada con la evaluación de la </w:t>
      </w:r>
      <w:r w:rsidR="00A87037" w:rsidRPr="00EE600E">
        <w:rPr>
          <w:lang w:val="es-ES"/>
        </w:rPr>
        <w:t>inhibición de respuestas automáticas</w:t>
      </w:r>
      <w:r w:rsidRPr="00EE600E">
        <w:rPr>
          <w:lang w:val="es-ES"/>
        </w:rPr>
        <w:t>) de l</w:t>
      </w:r>
      <w:r w:rsidR="00EC0FA8" w:rsidRPr="00EE600E">
        <w:rPr>
          <w:lang w:val="es-ES"/>
        </w:rPr>
        <w:t>as observaciones</w:t>
      </w:r>
      <w:r w:rsidRPr="00EE600E">
        <w:rPr>
          <w:lang w:val="es-ES"/>
        </w:rPr>
        <w:t>. Considerando el bajo porcentaje, se optó por una imputación aplicando el algoritmo de vecinos más cercanos (kNN). Tras la imputación, la base de datos se completó adecuadamente</w:t>
      </w:r>
      <w:r w:rsidR="00112ED0" w:rsidRPr="00EE600E">
        <w:rPr>
          <w:lang w:val="es-ES"/>
        </w:rPr>
        <w:t>, careciendo de datos faltantes</w:t>
      </w:r>
      <w:r w:rsidRPr="00EE600E">
        <w:rPr>
          <w:lang w:val="es-ES"/>
        </w:rPr>
        <w:t xml:space="preserve"> (Figura 1).</w:t>
      </w:r>
      <w:bookmarkEnd w:id="522"/>
    </w:p>
    <w:p w14:paraId="478FD711" w14:textId="42156AC8" w:rsidR="001A4F99" w:rsidRPr="00EE600E" w:rsidRDefault="001A4F99" w:rsidP="001A4F99">
      <w:pPr>
        <w:ind w:leftChars="0" w:left="0" w:firstLineChars="0" w:firstLine="0"/>
        <w:rPr>
          <w:lang w:val="es-ES"/>
        </w:rPr>
      </w:pPr>
    </w:p>
    <w:p w14:paraId="28149AE0" w14:textId="77777777" w:rsidR="001A4F99" w:rsidRPr="00EE600E" w:rsidRDefault="001A4F99" w:rsidP="001A4F99">
      <w:pPr>
        <w:ind w:leftChars="0" w:left="0" w:firstLineChars="0" w:firstLine="0"/>
        <w:rPr>
          <w:lang w:val="es-ES"/>
        </w:rPr>
      </w:pPr>
    </w:p>
    <w:p w14:paraId="71290A5E" w14:textId="131E19E6" w:rsidR="001A4F99" w:rsidRPr="00EE600E" w:rsidRDefault="001A4F99" w:rsidP="001A4F99">
      <w:pPr>
        <w:ind w:leftChars="0" w:left="0" w:firstLineChars="0" w:firstLine="0"/>
        <w:rPr>
          <w:lang w:val="es-ES"/>
        </w:rPr>
      </w:pPr>
      <w:bookmarkStart w:id="523" w:name="_Toc186200378"/>
      <w:r w:rsidRPr="00EE600E">
        <w:rPr>
          <w:lang w:val="es-ES"/>
        </w:rPr>
        <w:t>a)</w:t>
      </w:r>
      <w:bookmarkEnd w:id="523"/>
    </w:p>
    <w:p w14:paraId="6AA93855" w14:textId="77777777" w:rsidR="001A4F99" w:rsidRPr="00EE600E" w:rsidRDefault="001A4F99" w:rsidP="001A4F99">
      <w:pPr>
        <w:ind w:left="0" w:hanging="2"/>
        <w:jc w:val="center"/>
        <w:rPr>
          <w:lang w:val="es-ES"/>
        </w:rPr>
      </w:pPr>
      <w:bookmarkStart w:id="524" w:name="_Toc186200379"/>
      <w:r w:rsidRPr="00EE600E">
        <w:rPr>
          <w:noProof/>
          <w:lang w:eastAsia="ca-ES"/>
        </w:rPr>
        <w:drawing>
          <wp:inline distT="0" distB="0" distL="0" distR="0" wp14:anchorId="3886913F" wp14:editId="5A787DE1">
            <wp:extent cx="3455757" cy="2160000"/>
            <wp:effectExtent l="0" t="0" r="0" b="0"/>
            <wp:docPr id="3895664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66459" name="Imagen 389566459"/>
                    <pic:cNvPicPr/>
                  </pic:nvPicPr>
                  <pic:blipFill>
                    <a:blip r:embed="rId39"/>
                    <a:stretch>
                      <a:fillRect/>
                    </a:stretch>
                  </pic:blipFill>
                  <pic:spPr>
                    <a:xfrm>
                      <a:off x="0" y="0"/>
                      <a:ext cx="3455757" cy="2160000"/>
                    </a:xfrm>
                    <a:prstGeom prst="rect">
                      <a:avLst/>
                    </a:prstGeom>
                  </pic:spPr>
                </pic:pic>
              </a:graphicData>
            </a:graphic>
          </wp:inline>
        </w:drawing>
      </w:r>
      <w:bookmarkEnd w:id="524"/>
    </w:p>
    <w:p w14:paraId="3A354DB5" w14:textId="65AB2169" w:rsidR="001A4F99" w:rsidRPr="00EE600E" w:rsidRDefault="001A4F99" w:rsidP="001A4F99">
      <w:pPr>
        <w:ind w:left="0" w:hanging="2"/>
        <w:jc w:val="left"/>
        <w:rPr>
          <w:lang w:val="es-ES"/>
        </w:rPr>
      </w:pPr>
      <w:bookmarkStart w:id="525" w:name="_Toc186200380"/>
      <w:r w:rsidRPr="00EE600E">
        <w:rPr>
          <w:lang w:val="es-ES"/>
        </w:rPr>
        <w:t>b)</w:t>
      </w:r>
      <w:bookmarkEnd w:id="525"/>
    </w:p>
    <w:p w14:paraId="6E6604BC" w14:textId="78E311F8" w:rsidR="00C527E5" w:rsidRPr="00EE600E" w:rsidRDefault="001A4F99" w:rsidP="001A4F99">
      <w:pPr>
        <w:ind w:left="0" w:hanging="2"/>
        <w:jc w:val="center"/>
        <w:rPr>
          <w:lang w:val="es-ES"/>
        </w:rPr>
      </w:pPr>
      <w:bookmarkStart w:id="526" w:name="_Toc186200381"/>
      <w:r w:rsidRPr="00EE600E">
        <w:rPr>
          <w:noProof/>
          <w:lang w:eastAsia="ca-ES"/>
        </w:rPr>
        <w:drawing>
          <wp:inline distT="0" distB="0" distL="0" distR="0" wp14:anchorId="5B310412" wp14:editId="18516012">
            <wp:extent cx="3455757" cy="2160000"/>
            <wp:effectExtent l="0" t="0" r="0" b="0"/>
            <wp:docPr id="1643079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9023" name="Imagen 1643079023"/>
                    <pic:cNvPicPr/>
                  </pic:nvPicPr>
                  <pic:blipFill>
                    <a:blip r:embed="rId40"/>
                    <a:stretch>
                      <a:fillRect/>
                    </a:stretch>
                  </pic:blipFill>
                  <pic:spPr>
                    <a:xfrm>
                      <a:off x="0" y="0"/>
                      <a:ext cx="3455757" cy="2160000"/>
                    </a:xfrm>
                    <a:prstGeom prst="rect">
                      <a:avLst/>
                    </a:prstGeom>
                  </pic:spPr>
                </pic:pic>
              </a:graphicData>
            </a:graphic>
          </wp:inline>
        </w:drawing>
      </w:r>
      <w:bookmarkEnd w:id="526"/>
    </w:p>
    <w:p w14:paraId="0E76B999" w14:textId="21DDD708" w:rsidR="00C527E5" w:rsidRPr="00EE600E" w:rsidRDefault="00C527E5">
      <w:pPr>
        <w:ind w:left="0" w:hanging="2"/>
        <w:rPr>
          <w:lang w:val="es-ES"/>
        </w:rPr>
      </w:pPr>
    </w:p>
    <w:p w14:paraId="7B763D7A" w14:textId="2B147EA4" w:rsidR="001A4F99" w:rsidRPr="00EE600E" w:rsidRDefault="0042480F" w:rsidP="0042480F">
      <w:pPr>
        <w:pStyle w:val="Llegenda"/>
        <w:ind w:left="0" w:hanging="2"/>
        <w:jc w:val="center"/>
        <w:rPr>
          <w:b w:val="0"/>
          <w:bCs w:val="0"/>
          <w:lang w:val="es-ES"/>
        </w:rPr>
      </w:pPr>
      <w:bookmarkStart w:id="527" w:name="_Toc186189391"/>
      <w:bookmarkStart w:id="528" w:name="_Toc186189460"/>
      <w:bookmarkStart w:id="529" w:name="_Toc186189621"/>
      <w:bookmarkStart w:id="530" w:name="_Toc186200382"/>
      <w:bookmarkStart w:id="531" w:name="_Toc186281848"/>
      <w:bookmarkStart w:id="532" w:name="OLE_LINK23"/>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w:t>
      </w:r>
      <w:r w:rsidRPr="00EE600E">
        <w:rPr>
          <w:lang w:val="es-ES"/>
        </w:rPr>
        <w:fldChar w:fldCharType="end"/>
      </w:r>
      <w:r w:rsidR="001A4F99" w:rsidRPr="00EE600E">
        <w:rPr>
          <w:b w:val="0"/>
          <w:bCs w:val="0"/>
          <w:lang w:val="es-ES"/>
        </w:rPr>
        <w:t>: Imputación de datos faltantes. a) Proporción de datos faltantes por variable antes de la aplicación del algoritmo kNN. b) Proporción de datos faltantes por variable tras la imputación.</w:t>
      </w:r>
      <w:bookmarkEnd w:id="527"/>
      <w:bookmarkEnd w:id="528"/>
      <w:bookmarkEnd w:id="529"/>
      <w:bookmarkEnd w:id="530"/>
      <w:bookmarkEnd w:id="531"/>
    </w:p>
    <w:bookmarkEnd w:id="532"/>
    <w:p w14:paraId="4AFD6040" w14:textId="07D009A0" w:rsidR="00C527E5" w:rsidRPr="00EE600E" w:rsidRDefault="00C527E5">
      <w:pPr>
        <w:ind w:left="0" w:hanging="2"/>
        <w:rPr>
          <w:lang w:val="es-ES"/>
        </w:rPr>
      </w:pPr>
    </w:p>
    <w:p w14:paraId="55B70915" w14:textId="132B3373" w:rsidR="00C527E5" w:rsidRPr="00EE600E" w:rsidRDefault="00112ED0">
      <w:pPr>
        <w:ind w:left="0" w:hanging="2"/>
        <w:rPr>
          <w:i/>
          <w:iCs/>
          <w:lang w:val="es-ES"/>
        </w:rPr>
      </w:pPr>
      <w:bookmarkStart w:id="533" w:name="_Toc186200383"/>
      <w:r w:rsidRPr="00EE600E">
        <w:rPr>
          <w:i/>
          <w:iCs/>
          <w:lang w:val="es-ES"/>
        </w:rPr>
        <w:t>4.</w:t>
      </w:r>
      <w:r w:rsidR="00944A5C" w:rsidRPr="00EE600E">
        <w:rPr>
          <w:i/>
          <w:iCs/>
          <w:lang w:val="es-ES"/>
        </w:rPr>
        <w:t>1.</w:t>
      </w:r>
      <w:r w:rsidR="00071F53" w:rsidRPr="00EE600E">
        <w:rPr>
          <w:i/>
          <w:iCs/>
          <w:lang w:val="es-ES"/>
        </w:rPr>
        <w:t>2</w:t>
      </w:r>
      <w:r w:rsidRPr="00EE600E">
        <w:rPr>
          <w:i/>
          <w:iCs/>
          <w:lang w:val="es-ES"/>
        </w:rPr>
        <w:t>) Análisis univariado.</w:t>
      </w:r>
      <w:bookmarkEnd w:id="533"/>
    </w:p>
    <w:p w14:paraId="094578DA" w14:textId="110D1471" w:rsidR="00112ED0" w:rsidRPr="00EE600E" w:rsidRDefault="00112ED0" w:rsidP="00112ED0">
      <w:pPr>
        <w:ind w:left="0" w:hanging="2"/>
        <w:rPr>
          <w:lang w:val="es-ES"/>
        </w:rPr>
      </w:pPr>
      <w:bookmarkStart w:id="534" w:name="_Toc186200384"/>
      <w:r w:rsidRPr="00EE600E">
        <w:rPr>
          <w:lang w:val="es-ES"/>
        </w:rPr>
        <w:t>Tras la selección de variables</w:t>
      </w:r>
      <w:r w:rsidR="00172C58" w:rsidRPr="00EE600E">
        <w:rPr>
          <w:lang w:val="es-ES"/>
        </w:rPr>
        <w:t xml:space="preserve">, </w:t>
      </w:r>
      <w:r w:rsidR="002938FC" w:rsidRPr="00EE600E">
        <w:rPr>
          <w:lang w:val="es-ES"/>
        </w:rPr>
        <w:t>el</w:t>
      </w:r>
      <w:r w:rsidR="00172C58" w:rsidRPr="00EE600E">
        <w:rPr>
          <w:lang w:val="es-ES"/>
        </w:rPr>
        <w:t xml:space="preserve"> análisis exploratorio de los datos</w:t>
      </w:r>
      <w:r w:rsidR="002938FC" w:rsidRPr="00EE600E">
        <w:rPr>
          <w:lang w:val="es-ES"/>
        </w:rPr>
        <w:t xml:space="preserve"> se inició</w:t>
      </w:r>
      <w:r w:rsidR="00172C58" w:rsidRPr="00EE600E">
        <w:rPr>
          <w:lang w:val="es-ES"/>
        </w:rPr>
        <w:t xml:space="preserve"> con un análisis</w:t>
      </w:r>
      <w:r w:rsidRPr="00EE600E">
        <w:rPr>
          <w:lang w:val="es-ES"/>
        </w:rPr>
        <w:t xml:space="preserve"> univariado de las variables </w:t>
      </w:r>
      <w:r w:rsidR="00172C58" w:rsidRPr="00EE600E">
        <w:rPr>
          <w:lang w:val="es-ES"/>
        </w:rPr>
        <w:t xml:space="preserve">cuantitativas (y binarizadas) </w:t>
      </w:r>
      <w:r w:rsidRPr="00EE600E">
        <w:rPr>
          <w:lang w:val="es-ES"/>
        </w:rPr>
        <w:t xml:space="preserve">de interés incluidas en la base de datos (Figura 2). De forma visual, la variable </w:t>
      </w:r>
      <w:r w:rsidRPr="00EE600E">
        <w:rPr>
          <w:rFonts w:ascii="Menlo" w:hAnsi="Menlo" w:cs="Menlo"/>
          <w:sz w:val="22"/>
          <w:szCs w:val="22"/>
          <w:lang w:val="es-ES"/>
        </w:rPr>
        <w:t>ag</w:t>
      </w:r>
      <w:r w:rsidRPr="00EE600E">
        <w:rPr>
          <w:lang w:val="es-ES"/>
        </w:rPr>
        <w:t xml:space="preserve"> (edad) tiene una distribución normal aparente. En el caso del BMI</w:t>
      </w:r>
      <w:r w:rsidR="008C76AD" w:rsidRPr="00EE600E">
        <w:rPr>
          <w:lang w:val="es-ES"/>
        </w:rPr>
        <w:t xml:space="preserve"> (</w:t>
      </w:r>
      <w:r w:rsidR="008C76AD" w:rsidRPr="00EE600E">
        <w:rPr>
          <w:rFonts w:ascii="Menlo" w:hAnsi="Menlo" w:cs="Menlo"/>
          <w:sz w:val="22"/>
          <w:szCs w:val="22"/>
          <w:lang w:val="es-ES"/>
        </w:rPr>
        <w:t>ptg19</w:t>
      </w:r>
      <w:r w:rsidR="008C76AD" w:rsidRPr="00EE600E">
        <w:rPr>
          <w:lang w:val="es-ES"/>
        </w:rPr>
        <w:t>)</w:t>
      </w:r>
      <w:r w:rsidRPr="00EE600E">
        <w:rPr>
          <w:lang w:val="es-ES"/>
        </w:rPr>
        <w:t xml:space="preserve">, existe un </w:t>
      </w:r>
      <w:r w:rsidRPr="00C77BDA">
        <w:rPr>
          <w:lang w:val="es-ES"/>
        </w:rPr>
        <w:t>desplazamiento hacia la izquierda concordante en que no existen valores extremos</w:t>
      </w:r>
      <w:r w:rsidR="008C76AD" w:rsidRPr="00C77BDA">
        <w:rPr>
          <w:lang w:val="es-ES"/>
        </w:rPr>
        <w:t xml:space="preserve"> para esta variable. </w:t>
      </w:r>
      <w:r w:rsidR="00EE600E" w:rsidRPr="00C77BDA">
        <w:rPr>
          <w:lang w:val="es-ES"/>
        </w:rPr>
        <w:t xml:space="preserve">Con respecto a las variables neuropsicológicas, se observa que algunas de ellas pueden no seguir distribuciones normales. Estas variables están asociadas a subdominios como la memoria verbal, las funciones visoespaciales y visoconstructivas, la atención, la memoria de trabajo y el lenguaje. </w:t>
      </w:r>
      <w:r w:rsidR="00A87037" w:rsidRPr="00C77BDA">
        <w:rPr>
          <w:lang w:val="es-ES"/>
        </w:rPr>
        <w:t xml:space="preserve">(tales como </w:t>
      </w:r>
      <w:r w:rsidR="00A87037" w:rsidRPr="00C77BDA">
        <w:rPr>
          <w:rFonts w:ascii="Menlo" w:hAnsi="Menlo" w:cs="Menlo"/>
          <w:sz w:val="22"/>
          <w:szCs w:val="22"/>
          <w:lang w:val="es-ES"/>
        </w:rPr>
        <w:t xml:space="preserve">tn6, tn8, tn30, tn44, tn46 </w:t>
      </w:r>
      <w:r w:rsidR="00A87037" w:rsidRPr="00C77BDA">
        <w:rPr>
          <w:lang w:val="es-ES"/>
        </w:rPr>
        <w:t xml:space="preserve">y </w:t>
      </w:r>
      <w:r w:rsidR="00A87037" w:rsidRPr="00C77BDA">
        <w:rPr>
          <w:rFonts w:ascii="Menlo" w:hAnsi="Menlo" w:cs="Menlo"/>
          <w:sz w:val="22"/>
          <w:szCs w:val="22"/>
          <w:lang w:val="es-ES"/>
        </w:rPr>
        <w:t>tn48</w:t>
      </w:r>
      <w:r w:rsidR="00A87037" w:rsidRPr="00C77BDA">
        <w:rPr>
          <w:lang w:val="es-ES"/>
        </w:rPr>
        <w:t>)</w:t>
      </w:r>
      <w:r w:rsidR="0035374E" w:rsidRPr="00C77BDA">
        <w:rPr>
          <w:lang w:val="es-ES"/>
        </w:rPr>
        <w:t>.</w:t>
      </w:r>
      <w:bookmarkEnd w:id="534"/>
    </w:p>
    <w:p w14:paraId="05C1258D" w14:textId="77777777" w:rsidR="0035374E" w:rsidRPr="00EE600E" w:rsidRDefault="0035374E" w:rsidP="00112ED0">
      <w:pPr>
        <w:ind w:left="0" w:hanging="2"/>
        <w:rPr>
          <w:lang w:val="es-ES"/>
        </w:rPr>
      </w:pPr>
    </w:p>
    <w:p w14:paraId="326B0683" w14:textId="5B5CB5BC" w:rsidR="0035374E" w:rsidRPr="00EE600E" w:rsidRDefault="0035374E" w:rsidP="00172C58">
      <w:pPr>
        <w:ind w:left="0" w:hanging="2"/>
        <w:jc w:val="center"/>
        <w:rPr>
          <w:lang w:val="es-ES"/>
        </w:rPr>
      </w:pPr>
      <w:bookmarkStart w:id="535" w:name="_Toc186200385"/>
      <w:r w:rsidRPr="00EE600E">
        <w:rPr>
          <w:noProof/>
          <w:lang w:eastAsia="ca-ES"/>
        </w:rPr>
        <w:drawing>
          <wp:inline distT="0" distB="0" distL="0" distR="0" wp14:anchorId="0EB4DCDE" wp14:editId="1E1DF048">
            <wp:extent cx="5400675" cy="3375660"/>
            <wp:effectExtent l="0" t="0" r="0" b="2540"/>
            <wp:docPr id="13783328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2845" name="Imagen 1378332845"/>
                    <pic:cNvPicPr/>
                  </pic:nvPicPr>
                  <pic:blipFill>
                    <a:blip r:embed="rId41"/>
                    <a:stretch>
                      <a:fillRect/>
                    </a:stretch>
                  </pic:blipFill>
                  <pic:spPr>
                    <a:xfrm>
                      <a:off x="0" y="0"/>
                      <a:ext cx="5400675" cy="3375660"/>
                    </a:xfrm>
                    <a:prstGeom prst="rect">
                      <a:avLst/>
                    </a:prstGeom>
                  </pic:spPr>
                </pic:pic>
              </a:graphicData>
            </a:graphic>
          </wp:inline>
        </w:drawing>
      </w:r>
      <w:bookmarkEnd w:id="535"/>
    </w:p>
    <w:p w14:paraId="439955E5" w14:textId="04F2A5C4" w:rsidR="0035374E" w:rsidRPr="00EE600E" w:rsidRDefault="0035374E" w:rsidP="0035374E">
      <w:pPr>
        <w:pStyle w:val="Llegenda"/>
        <w:ind w:left="0" w:hanging="2"/>
        <w:jc w:val="center"/>
        <w:rPr>
          <w:b w:val="0"/>
          <w:bCs w:val="0"/>
          <w:lang w:val="es-ES"/>
        </w:rPr>
      </w:pPr>
      <w:bookmarkStart w:id="536" w:name="_Toc186189392"/>
      <w:bookmarkStart w:id="537" w:name="_Toc186189461"/>
      <w:bookmarkStart w:id="538" w:name="_Toc186189622"/>
      <w:bookmarkStart w:id="539" w:name="_Toc186200386"/>
      <w:bookmarkStart w:id="540" w:name="_Toc186281849"/>
      <w:bookmarkStart w:id="541" w:name="_Hlk18621248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2</w:t>
      </w:r>
      <w:r w:rsidR="0042480F" w:rsidRPr="00EE600E">
        <w:rPr>
          <w:lang w:val="es-ES"/>
        </w:rPr>
        <w:fldChar w:fldCharType="end"/>
      </w:r>
      <w:r w:rsidRPr="00EE600E">
        <w:rPr>
          <w:lang w:val="es-ES"/>
        </w:rPr>
        <w:t xml:space="preserve">: </w:t>
      </w:r>
      <w:r w:rsidRPr="00EE600E">
        <w:rPr>
          <w:b w:val="0"/>
          <w:bCs w:val="0"/>
          <w:lang w:val="es-ES"/>
        </w:rPr>
        <w:t xml:space="preserve"> Análisis </w:t>
      </w:r>
      <w:r w:rsidR="00172C58" w:rsidRPr="00EE600E">
        <w:rPr>
          <w:b w:val="0"/>
          <w:bCs w:val="0"/>
          <w:lang w:val="es-ES"/>
        </w:rPr>
        <w:t xml:space="preserve">exploratorio de los datos. </w:t>
      </w:r>
      <w:r w:rsidR="00F575A5" w:rsidRPr="00EE600E">
        <w:rPr>
          <w:b w:val="0"/>
          <w:bCs w:val="0"/>
          <w:lang w:val="es-ES"/>
        </w:rPr>
        <w:t>Distribución univariada de variables cuantitativas (incluyendo variables binarizadas)</w:t>
      </w:r>
      <w:r w:rsidRPr="00EE600E">
        <w:rPr>
          <w:b w:val="0"/>
          <w:bCs w:val="0"/>
          <w:lang w:val="es-ES"/>
        </w:rPr>
        <w:t>. En el eje X se representan los valores cuantitativos en tanto que en el eje Y se representan las frecuencias correspondientes. Se observa una distribución aproximadamente normal en variables de interés para el desarrollo de análisis subsiguientes.</w:t>
      </w:r>
      <w:bookmarkEnd w:id="536"/>
      <w:bookmarkEnd w:id="537"/>
      <w:bookmarkEnd w:id="538"/>
      <w:bookmarkEnd w:id="539"/>
      <w:bookmarkEnd w:id="540"/>
    </w:p>
    <w:bookmarkEnd w:id="541"/>
    <w:p w14:paraId="23A8CC84" w14:textId="77777777" w:rsidR="0035374E" w:rsidRPr="00EE600E" w:rsidRDefault="0035374E">
      <w:pPr>
        <w:ind w:left="0" w:hanging="2"/>
        <w:rPr>
          <w:lang w:val="es-ES"/>
        </w:rPr>
      </w:pPr>
    </w:p>
    <w:p w14:paraId="74F58355" w14:textId="10A0BBE1" w:rsidR="00C527E5" w:rsidRPr="00EE600E" w:rsidRDefault="0035374E" w:rsidP="00172C58">
      <w:pPr>
        <w:ind w:left="0" w:hanging="2"/>
        <w:rPr>
          <w:lang w:val="es-ES"/>
        </w:rPr>
      </w:pPr>
      <w:bookmarkStart w:id="542" w:name="_Toc186200387"/>
      <w:r w:rsidRPr="00EE600E">
        <w:rPr>
          <w:lang w:val="es-ES"/>
        </w:rPr>
        <w:t xml:space="preserve">También </w:t>
      </w:r>
      <w:r w:rsidR="00172C58" w:rsidRPr="00EE600E">
        <w:rPr>
          <w:lang w:val="es-ES"/>
        </w:rPr>
        <w:t xml:space="preserve">como parte del análisis exploratorio de los datos </w:t>
      </w:r>
      <w:r w:rsidRPr="00EE600E">
        <w:rPr>
          <w:lang w:val="es-ES"/>
        </w:rPr>
        <w:t>se realizó un análisis gráfico de variables cualitativas</w:t>
      </w:r>
      <w:r w:rsidR="00172C58" w:rsidRPr="00EE600E">
        <w:rPr>
          <w:lang w:val="es-ES"/>
        </w:rPr>
        <w:t>, considerando las frecuencias de datos. Se observa un desbalance en clases correspondientes al diagnóstico clínico (</w:t>
      </w:r>
      <w:r w:rsidR="00172C58" w:rsidRPr="00EE600E">
        <w:rPr>
          <w:rFonts w:ascii="Menlo" w:hAnsi="Menlo" w:cs="Menlo"/>
          <w:sz w:val="22"/>
          <w:szCs w:val="22"/>
          <w:lang w:val="es-ES"/>
        </w:rPr>
        <w:t>Target</w:t>
      </w:r>
      <w:r w:rsidR="00172C58" w:rsidRPr="00EE600E">
        <w:rPr>
          <w:lang w:val="es-ES"/>
        </w:rPr>
        <w:t>). También existe un desbalance en la categoría de sexo (</w:t>
      </w:r>
      <w:r w:rsidR="00172C58" w:rsidRPr="00EE600E">
        <w:rPr>
          <w:rFonts w:ascii="Menlo" w:hAnsi="Menlo" w:cs="Menlo"/>
          <w:sz w:val="22"/>
          <w:szCs w:val="22"/>
          <w:lang w:val="es-ES"/>
        </w:rPr>
        <w:t>sex</w:t>
      </w:r>
      <w:r w:rsidR="00172C58" w:rsidRPr="00EE600E">
        <w:rPr>
          <w:lang w:val="es-ES"/>
        </w:rPr>
        <w:t>) y en diversos niveles educativos (</w:t>
      </w:r>
      <w:r w:rsidR="00172C58" w:rsidRPr="00EE600E">
        <w:rPr>
          <w:rFonts w:ascii="Menlo" w:hAnsi="Menlo" w:cs="Menlo"/>
          <w:sz w:val="22"/>
          <w:szCs w:val="22"/>
          <w:lang w:val="es-ES"/>
        </w:rPr>
        <w:t>el</w:t>
      </w:r>
      <w:r w:rsidR="00172C58" w:rsidRPr="00EE600E">
        <w:rPr>
          <w:lang w:val="es-ES"/>
        </w:rPr>
        <w:t>) (Figura 3).</w:t>
      </w:r>
      <w:bookmarkEnd w:id="542"/>
    </w:p>
    <w:p w14:paraId="2AA3B72C" w14:textId="77777777" w:rsidR="00172C58" w:rsidRPr="00EE600E" w:rsidRDefault="00172C58">
      <w:pPr>
        <w:ind w:left="0" w:hanging="2"/>
        <w:rPr>
          <w:lang w:val="es-ES"/>
        </w:rPr>
      </w:pPr>
    </w:p>
    <w:p w14:paraId="323E53A4" w14:textId="670E7614" w:rsidR="00172C58" w:rsidRPr="00EE600E" w:rsidRDefault="00172C58" w:rsidP="00172C58">
      <w:pPr>
        <w:ind w:left="0" w:hanging="2"/>
        <w:jc w:val="center"/>
        <w:rPr>
          <w:lang w:val="es-ES"/>
        </w:rPr>
      </w:pPr>
      <w:bookmarkStart w:id="543" w:name="_Toc186200388"/>
      <w:r w:rsidRPr="00EE600E">
        <w:rPr>
          <w:noProof/>
          <w:lang w:eastAsia="ca-ES"/>
        </w:rPr>
        <w:drawing>
          <wp:inline distT="0" distB="0" distL="0" distR="0" wp14:anchorId="30D4CBC9" wp14:editId="31F4BA75">
            <wp:extent cx="5400675" cy="3375660"/>
            <wp:effectExtent l="0" t="0" r="0" b="2540"/>
            <wp:docPr id="10224936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3606" name="Imagen 1022493606"/>
                    <pic:cNvPicPr/>
                  </pic:nvPicPr>
                  <pic:blipFill>
                    <a:blip r:embed="rId42"/>
                    <a:stretch>
                      <a:fillRect/>
                    </a:stretch>
                  </pic:blipFill>
                  <pic:spPr>
                    <a:xfrm>
                      <a:off x="0" y="0"/>
                      <a:ext cx="5400675" cy="3375660"/>
                    </a:xfrm>
                    <a:prstGeom prst="rect">
                      <a:avLst/>
                    </a:prstGeom>
                  </pic:spPr>
                </pic:pic>
              </a:graphicData>
            </a:graphic>
          </wp:inline>
        </w:drawing>
      </w:r>
      <w:bookmarkEnd w:id="543"/>
    </w:p>
    <w:p w14:paraId="17434EC7" w14:textId="7D95251C" w:rsidR="00C527E5" w:rsidRPr="00EE600E" w:rsidRDefault="00172C58" w:rsidP="00172C58">
      <w:pPr>
        <w:pStyle w:val="Llegenda"/>
        <w:ind w:left="0" w:hanging="2"/>
        <w:jc w:val="center"/>
        <w:rPr>
          <w:b w:val="0"/>
          <w:bCs w:val="0"/>
          <w:lang w:val="es-ES"/>
        </w:rPr>
      </w:pPr>
      <w:bookmarkStart w:id="544" w:name="_Toc186189393"/>
      <w:bookmarkStart w:id="545" w:name="_Toc186189462"/>
      <w:bookmarkStart w:id="546" w:name="_Toc186189623"/>
      <w:bookmarkStart w:id="547" w:name="_Toc186200389"/>
      <w:bookmarkStart w:id="548" w:name="_Toc186281850"/>
      <w:bookmarkStart w:id="549" w:name="OLE_LINK4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3</w:t>
      </w:r>
      <w:r w:rsidR="0042480F" w:rsidRPr="00EE600E">
        <w:rPr>
          <w:lang w:val="es-ES"/>
        </w:rPr>
        <w:fldChar w:fldCharType="end"/>
      </w:r>
      <w:r w:rsidRPr="00EE600E">
        <w:rPr>
          <w:lang w:val="es-ES"/>
        </w:rPr>
        <w:t xml:space="preserve">: </w:t>
      </w:r>
      <w:r w:rsidRPr="00EE600E">
        <w:rPr>
          <w:b w:val="0"/>
          <w:bCs w:val="0"/>
          <w:lang w:val="es-ES"/>
        </w:rPr>
        <w:t>Análisis exploratorio de los datos</w:t>
      </w:r>
      <w:r w:rsidR="00E553D4" w:rsidRPr="00EE600E">
        <w:rPr>
          <w:b w:val="0"/>
          <w:bCs w:val="0"/>
          <w:lang w:val="es-ES"/>
        </w:rPr>
        <w:t>.</w:t>
      </w:r>
      <w:r w:rsidR="00E553D4" w:rsidRPr="00EE600E">
        <w:rPr>
          <w:rFonts w:ascii="-webkit-standard" w:hAnsi="-webkit-standard"/>
          <w:b w:val="0"/>
          <w:bCs w:val="0"/>
          <w:color w:val="000000"/>
          <w:sz w:val="27"/>
          <w:szCs w:val="27"/>
          <w:lang w:val="es-ES"/>
        </w:rPr>
        <w:t xml:space="preserve"> </w:t>
      </w:r>
      <w:r w:rsidR="00E553D4" w:rsidRPr="00EE600E">
        <w:rPr>
          <w:b w:val="0"/>
          <w:bCs w:val="0"/>
          <w:lang w:val="es-ES"/>
        </w:rPr>
        <w:t>Distribución univariada de variables cualitativas</w:t>
      </w:r>
      <w:r w:rsidRPr="00EE600E">
        <w:rPr>
          <w:b w:val="0"/>
          <w:bCs w:val="0"/>
          <w:lang w:val="es-ES"/>
        </w:rPr>
        <w:t xml:space="preserve">. En el eje X se indica la ausencia (cero) o presencia (uno) de la </w:t>
      </w:r>
      <w:r w:rsidR="00EC3F4F" w:rsidRPr="00EE600E">
        <w:rPr>
          <w:b w:val="0"/>
          <w:bCs w:val="0"/>
          <w:lang w:val="es-ES"/>
        </w:rPr>
        <w:t>categoría</w:t>
      </w:r>
      <w:r w:rsidRPr="00EE600E">
        <w:rPr>
          <w:b w:val="0"/>
          <w:bCs w:val="0"/>
          <w:lang w:val="es-ES"/>
        </w:rPr>
        <w:t xml:space="preserve"> y en el eje Y se indica la frecuencia de observaciones</w:t>
      </w:r>
      <w:r w:rsidR="00EC3F4F" w:rsidRPr="00EE600E">
        <w:rPr>
          <w:b w:val="0"/>
          <w:bCs w:val="0"/>
          <w:lang w:val="es-ES"/>
        </w:rPr>
        <w:t>.</w:t>
      </w:r>
      <w:bookmarkEnd w:id="544"/>
      <w:bookmarkEnd w:id="545"/>
      <w:bookmarkEnd w:id="546"/>
      <w:bookmarkEnd w:id="547"/>
      <w:bookmarkEnd w:id="548"/>
    </w:p>
    <w:bookmarkEnd w:id="549"/>
    <w:p w14:paraId="7169B37C" w14:textId="57B1BDEB" w:rsidR="00C527E5" w:rsidRPr="00EE600E" w:rsidRDefault="00C527E5">
      <w:pPr>
        <w:ind w:left="0" w:hanging="2"/>
        <w:rPr>
          <w:lang w:val="es-ES"/>
        </w:rPr>
      </w:pPr>
    </w:p>
    <w:p w14:paraId="4470DBD9" w14:textId="643096B9" w:rsidR="00C527E5" w:rsidRPr="00EE600E" w:rsidRDefault="004E18C3">
      <w:pPr>
        <w:ind w:left="0" w:hanging="2"/>
        <w:rPr>
          <w:i/>
          <w:iCs/>
          <w:lang w:val="es-ES"/>
        </w:rPr>
      </w:pPr>
      <w:bookmarkStart w:id="550" w:name="_Toc186200390"/>
      <w:r w:rsidRPr="00EE600E">
        <w:rPr>
          <w:i/>
          <w:iCs/>
          <w:lang w:val="es-ES"/>
        </w:rPr>
        <w:t>4.</w:t>
      </w:r>
      <w:r w:rsidR="00944A5C" w:rsidRPr="00EE600E">
        <w:rPr>
          <w:i/>
          <w:iCs/>
          <w:lang w:val="es-ES"/>
        </w:rPr>
        <w:t>1.</w:t>
      </w:r>
      <w:r w:rsidR="00071F53" w:rsidRPr="00EE600E">
        <w:rPr>
          <w:i/>
          <w:iCs/>
          <w:lang w:val="es-ES"/>
        </w:rPr>
        <w:t>3</w:t>
      </w:r>
      <w:r w:rsidRPr="00EE600E">
        <w:rPr>
          <w:i/>
          <w:iCs/>
          <w:lang w:val="es-ES"/>
        </w:rPr>
        <w:t>) Análisis de correlaciones.</w:t>
      </w:r>
      <w:bookmarkEnd w:id="550"/>
    </w:p>
    <w:p w14:paraId="5822AE63" w14:textId="7D3637A8" w:rsidR="004E18C3" w:rsidRPr="00EE600E" w:rsidRDefault="004E18C3">
      <w:pPr>
        <w:ind w:left="0" w:hanging="2"/>
        <w:rPr>
          <w:lang w:val="es-ES"/>
        </w:rPr>
      </w:pPr>
      <w:bookmarkStart w:id="551" w:name="_Toc186200391"/>
      <w:bookmarkStart w:id="552" w:name="OLE_LINK10"/>
      <w:r w:rsidRPr="00EE600E">
        <w:rPr>
          <w:lang w:val="es-ES"/>
        </w:rPr>
        <w:t>Como continuación del análisis exploratorio de los datos, se realizó un análisis de correlación de Pearson para las principales variables cuantitativas.</w:t>
      </w:r>
      <w:r w:rsidR="007674FB" w:rsidRPr="00EE600E">
        <w:rPr>
          <w:lang w:val="es-ES"/>
        </w:rPr>
        <w:t xml:space="preserve"> </w:t>
      </w:r>
      <w:r w:rsidR="00EC3F4F" w:rsidRPr="00EE600E">
        <w:rPr>
          <w:lang w:val="es-ES"/>
        </w:rPr>
        <w:t>Tal como se esperaba, l</w:t>
      </w:r>
      <w:r w:rsidR="007674FB" w:rsidRPr="00EE600E">
        <w:rPr>
          <w:lang w:val="es-ES"/>
        </w:rPr>
        <w:t xml:space="preserve">as variables que evaluaron dominios/subdominios </w:t>
      </w:r>
      <w:r w:rsidR="00102CAF" w:rsidRPr="00EE600E">
        <w:rPr>
          <w:lang w:val="es-ES"/>
        </w:rPr>
        <w:t>específicos</w:t>
      </w:r>
      <w:r w:rsidR="007674FB" w:rsidRPr="00EE600E">
        <w:rPr>
          <w:lang w:val="es-ES"/>
        </w:rPr>
        <w:t xml:space="preserve"> </w:t>
      </w:r>
      <w:r w:rsidR="00102CAF" w:rsidRPr="00EE600E">
        <w:rPr>
          <w:lang w:val="es-ES"/>
        </w:rPr>
        <w:t>mostraron</w:t>
      </w:r>
      <w:r w:rsidR="007674FB" w:rsidRPr="00EE600E">
        <w:rPr>
          <w:lang w:val="es-ES"/>
        </w:rPr>
        <w:t xml:space="preserve"> altos niveles de correlación (tales como </w:t>
      </w:r>
      <w:r w:rsidR="007674FB" w:rsidRPr="00EE600E">
        <w:rPr>
          <w:rFonts w:ascii="Menlo" w:hAnsi="Menlo" w:cs="Menlo"/>
          <w:sz w:val="22"/>
          <w:szCs w:val="22"/>
          <w:lang w:val="es-ES"/>
        </w:rPr>
        <w:t>tn36</w:t>
      </w:r>
      <w:r w:rsidR="007674FB" w:rsidRPr="00EE600E">
        <w:rPr>
          <w:lang w:val="es-ES"/>
        </w:rPr>
        <w:t xml:space="preserve">, </w:t>
      </w:r>
      <w:r w:rsidR="007674FB" w:rsidRPr="00EE600E">
        <w:rPr>
          <w:rFonts w:ascii="Menlo" w:hAnsi="Menlo" w:cs="Menlo"/>
          <w:sz w:val="22"/>
          <w:szCs w:val="22"/>
          <w:lang w:val="es-ES"/>
        </w:rPr>
        <w:t>tn38</w:t>
      </w:r>
      <w:r w:rsidR="007674FB" w:rsidRPr="00EE600E">
        <w:rPr>
          <w:lang w:val="es-ES"/>
        </w:rPr>
        <w:t xml:space="preserve"> y </w:t>
      </w:r>
      <w:r w:rsidR="007674FB" w:rsidRPr="00EE600E">
        <w:rPr>
          <w:rFonts w:ascii="Menlo" w:hAnsi="Menlo" w:cs="Menlo"/>
          <w:sz w:val="22"/>
          <w:szCs w:val="22"/>
          <w:lang w:val="es-ES"/>
        </w:rPr>
        <w:t>tn40</w:t>
      </w:r>
      <w:r w:rsidR="007674FB" w:rsidRPr="00EE600E">
        <w:rPr>
          <w:lang w:val="es-ES"/>
        </w:rPr>
        <w:t>)</w:t>
      </w:r>
      <w:r w:rsidR="008F5AE8" w:rsidRPr="00EE600E">
        <w:rPr>
          <w:lang w:val="es-ES"/>
        </w:rPr>
        <w:t xml:space="preserve">. </w:t>
      </w:r>
      <w:r w:rsidR="00102CAF" w:rsidRPr="00EE600E">
        <w:rPr>
          <w:lang w:val="es-ES"/>
        </w:rPr>
        <w:t>Adicionalmente, algunas variables binarizadas presentaron patrones de correlación esperados, aunque cabe señalar que estos resultados deben interpretarse con cautela debido a las limitaciones matemáticas de aplicar esta medida a variables categóricas o binarias. Por ejemplo, se observó una alta correlación negativa entre personas con sintomatología media o moderada y hospitalización, así como entre distintos niveles educativos</w:t>
      </w:r>
      <w:r w:rsidR="00804EA9" w:rsidRPr="00EE600E">
        <w:rPr>
          <w:lang w:val="es-ES"/>
        </w:rPr>
        <w:t xml:space="preserve">. </w:t>
      </w:r>
      <w:r w:rsidR="00102CAF" w:rsidRPr="00EE600E">
        <w:rPr>
          <w:lang w:val="es-ES"/>
        </w:rPr>
        <w:t>Por último, se identificó que el diagnóstico (</w:t>
      </w:r>
      <w:r w:rsidR="00102CAF" w:rsidRPr="00EE600E">
        <w:rPr>
          <w:rFonts w:ascii="Menlo" w:hAnsi="Menlo" w:cs="Menlo"/>
          <w:sz w:val="22"/>
          <w:szCs w:val="22"/>
          <w:lang w:val="es-ES"/>
        </w:rPr>
        <w:t>Target</w:t>
      </w:r>
      <w:r w:rsidR="00102CAF" w:rsidRPr="00EE600E">
        <w:rPr>
          <w:lang w:val="es-ES"/>
        </w:rPr>
        <w:t xml:space="preserve">) mostró correlaciones negativas </w:t>
      </w:r>
      <w:r w:rsidR="00102CAF" w:rsidRPr="00C77BDA">
        <w:rPr>
          <w:lang w:val="es-ES"/>
        </w:rPr>
        <w:t xml:space="preserve">significativas con ciertas variables neuropsicológicas cuantitativas, tales como </w:t>
      </w:r>
      <w:r w:rsidR="00102CAF" w:rsidRPr="00C77BDA">
        <w:rPr>
          <w:rFonts w:ascii="Menlo" w:hAnsi="Menlo" w:cs="Menlo"/>
          <w:sz w:val="22"/>
          <w:szCs w:val="22"/>
          <w:lang w:val="es-ES"/>
        </w:rPr>
        <w:t>tn12</w:t>
      </w:r>
      <w:r w:rsidR="00102CAF" w:rsidRPr="00C77BDA">
        <w:rPr>
          <w:lang w:val="es-ES"/>
        </w:rPr>
        <w:t xml:space="preserve">, </w:t>
      </w:r>
      <w:r w:rsidR="00102CAF" w:rsidRPr="00C77BDA">
        <w:rPr>
          <w:rFonts w:ascii="Menlo" w:hAnsi="Menlo" w:cs="Menlo"/>
          <w:sz w:val="22"/>
          <w:szCs w:val="22"/>
          <w:lang w:val="es-ES"/>
        </w:rPr>
        <w:t>tn14</w:t>
      </w:r>
      <w:r w:rsidR="00102CAF" w:rsidRPr="00C77BDA">
        <w:rPr>
          <w:lang w:val="es-ES"/>
        </w:rPr>
        <w:t xml:space="preserve"> y </w:t>
      </w:r>
      <w:r w:rsidR="00102CAF" w:rsidRPr="00C77BDA">
        <w:rPr>
          <w:rFonts w:ascii="Menlo" w:hAnsi="Menlo" w:cs="Menlo"/>
          <w:sz w:val="22"/>
          <w:szCs w:val="22"/>
          <w:lang w:val="es-ES"/>
        </w:rPr>
        <w:t>tn42</w:t>
      </w:r>
      <w:r w:rsidR="00102CAF" w:rsidRPr="00C77BDA">
        <w:rPr>
          <w:lang w:val="es-ES"/>
        </w:rPr>
        <w:t xml:space="preserve">, </w:t>
      </w:r>
      <w:r w:rsidR="00096EE6" w:rsidRPr="00C77BDA">
        <w:rPr>
          <w:lang w:val="es-ES"/>
        </w:rPr>
        <w:t xml:space="preserve">(las 2 primeras relacionadas con la velocidad de procesamiento y la última, con la fluidez verbal) </w:t>
      </w:r>
      <w:r w:rsidR="00102CAF" w:rsidRPr="00C77BDA">
        <w:rPr>
          <w:lang w:val="es-ES"/>
        </w:rPr>
        <w:t>lo que refuerza su posible relación con estos dominios.</w:t>
      </w:r>
      <w:bookmarkEnd w:id="551"/>
    </w:p>
    <w:p w14:paraId="30799BB5" w14:textId="5F97CE48" w:rsidR="004E18C3" w:rsidRPr="00EE600E" w:rsidRDefault="004E18C3">
      <w:pPr>
        <w:ind w:left="0" w:hanging="2"/>
        <w:rPr>
          <w:lang w:val="es-ES"/>
        </w:rPr>
      </w:pPr>
      <w:bookmarkStart w:id="553" w:name="_Toc186200392"/>
      <w:bookmarkEnd w:id="552"/>
      <w:r w:rsidRPr="00EE600E">
        <w:rPr>
          <w:noProof/>
          <w:lang w:eastAsia="ca-ES"/>
        </w:rPr>
        <w:drawing>
          <wp:inline distT="0" distB="0" distL="0" distR="0" wp14:anchorId="5DD19498" wp14:editId="62E583E7">
            <wp:extent cx="5822705" cy="3639447"/>
            <wp:effectExtent l="0" t="0" r="0" b="5715"/>
            <wp:docPr id="12850549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968" name="Imagen 1285054968"/>
                    <pic:cNvPicPr/>
                  </pic:nvPicPr>
                  <pic:blipFill>
                    <a:blip r:embed="rId43"/>
                    <a:stretch>
                      <a:fillRect/>
                    </a:stretch>
                  </pic:blipFill>
                  <pic:spPr>
                    <a:xfrm>
                      <a:off x="0" y="0"/>
                      <a:ext cx="5832806" cy="3645760"/>
                    </a:xfrm>
                    <a:prstGeom prst="rect">
                      <a:avLst/>
                    </a:prstGeom>
                  </pic:spPr>
                </pic:pic>
              </a:graphicData>
            </a:graphic>
          </wp:inline>
        </w:drawing>
      </w:r>
      <w:bookmarkEnd w:id="553"/>
    </w:p>
    <w:p w14:paraId="201154B8" w14:textId="415713EF" w:rsidR="00172C58" w:rsidRPr="00EE600E" w:rsidRDefault="00EC3F4F" w:rsidP="00EC3F4F">
      <w:pPr>
        <w:pStyle w:val="Llegenda"/>
        <w:ind w:left="0" w:hanging="2"/>
        <w:jc w:val="center"/>
        <w:rPr>
          <w:lang w:val="es-ES"/>
        </w:rPr>
      </w:pPr>
      <w:bookmarkStart w:id="554" w:name="_Toc186189394"/>
      <w:bookmarkStart w:id="555" w:name="_Toc186189463"/>
      <w:bookmarkStart w:id="556" w:name="_Toc186189624"/>
      <w:bookmarkStart w:id="557" w:name="_Toc186200393"/>
      <w:bookmarkStart w:id="558" w:name="_Toc186281851"/>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4</w:t>
      </w:r>
      <w:r w:rsidR="0042480F" w:rsidRPr="00EE600E">
        <w:rPr>
          <w:lang w:val="es-ES"/>
        </w:rPr>
        <w:fldChar w:fldCharType="end"/>
      </w:r>
      <w:r w:rsidRPr="00EE600E">
        <w:rPr>
          <w:lang w:val="es-ES"/>
        </w:rPr>
        <w:t xml:space="preserve">: </w:t>
      </w:r>
      <w:bookmarkStart w:id="559" w:name="_Hlk186213795"/>
      <w:r w:rsidRPr="00EE600E">
        <w:rPr>
          <w:b w:val="0"/>
          <w:bCs w:val="0"/>
          <w:lang w:val="es-ES"/>
        </w:rPr>
        <w:t>Análisis exploratorio de los datos. Mapa de calor de correlación. La matriz muestra los coeficientes de correlación de Pearson entre variables seleccionades. Los colores que tienden al azul corresponden a coeficientes de correlación positiva en tanto que los colores que tienden al rojo corresponden a coeficientes de correlación negativa.</w:t>
      </w:r>
      <w:bookmarkEnd w:id="554"/>
      <w:bookmarkEnd w:id="555"/>
      <w:bookmarkEnd w:id="556"/>
      <w:bookmarkEnd w:id="557"/>
      <w:bookmarkEnd w:id="558"/>
      <w:bookmarkEnd w:id="559"/>
    </w:p>
    <w:p w14:paraId="37C8E4F1" w14:textId="77777777" w:rsidR="00EC3F4F" w:rsidRPr="00EE600E" w:rsidRDefault="00EC3F4F" w:rsidP="00EC3F4F">
      <w:pPr>
        <w:ind w:left="0" w:hanging="2"/>
        <w:rPr>
          <w:lang w:val="es-ES"/>
        </w:rPr>
      </w:pPr>
    </w:p>
    <w:p w14:paraId="002CA833" w14:textId="764A53EF" w:rsidR="00C60842" w:rsidRPr="00EE600E" w:rsidRDefault="00C60842" w:rsidP="00EC3F4F">
      <w:pPr>
        <w:ind w:left="0" w:hanging="2"/>
        <w:rPr>
          <w:i/>
          <w:iCs/>
          <w:lang w:val="es-ES"/>
        </w:rPr>
      </w:pPr>
      <w:bookmarkStart w:id="560" w:name="_Toc186200394"/>
      <w:r w:rsidRPr="00EE600E">
        <w:rPr>
          <w:i/>
          <w:iCs/>
          <w:lang w:val="es-ES"/>
        </w:rPr>
        <w:t>4.</w:t>
      </w:r>
      <w:r w:rsidR="00944A5C" w:rsidRPr="00EE600E">
        <w:rPr>
          <w:i/>
          <w:iCs/>
          <w:lang w:val="es-ES"/>
        </w:rPr>
        <w:t>1.</w:t>
      </w:r>
      <w:r w:rsidR="00071F53" w:rsidRPr="00EE600E">
        <w:rPr>
          <w:i/>
          <w:iCs/>
          <w:lang w:val="es-ES"/>
        </w:rPr>
        <w:t>4</w:t>
      </w:r>
      <w:r w:rsidRPr="00EE600E">
        <w:rPr>
          <w:i/>
          <w:iCs/>
          <w:lang w:val="es-ES"/>
        </w:rPr>
        <w:t>) Análisis bivariado.</w:t>
      </w:r>
      <w:bookmarkEnd w:id="560"/>
    </w:p>
    <w:p w14:paraId="49CB72DB" w14:textId="71C283DC" w:rsidR="00C60842" w:rsidRPr="00EE600E" w:rsidRDefault="00C60842" w:rsidP="00EC3F4F">
      <w:pPr>
        <w:ind w:left="0" w:hanging="2"/>
        <w:rPr>
          <w:lang w:val="es-ES"/>
        </w:rPr>
      </w:pPr>
      <w:bookmarkStart w:id="561" w:name="_Toc186200395"/>
      <w:r w:rsidRPr="00EE600E">
        <w:rPr>
          <w:lang w:val="es-ES"/>
        </w:rPr>
        <w:t>Como continuación del análisis exploratorio de los datos, se llevó a cabo un análisis bivariado de las principales variables incluidas en el estudio, utilizando el diagnóstico como variable de agrupación. Mediante el uso de diagramas de cajas y bigotes, el análisis bivariado permitió observar la presencia de ciertos valores que podrían considerarse extremos en las variables</w:t>
      </w:r>
      <w:bookmarkEnd w:id="561"/>
      <w:r w:rsidR="0084606B" w:rsidRPr="00EE600E">
        <w:rPr>
          <w:lang w:val="es-ES"/>
        </w:rPr>
        <w:t>.</w:t>
      </w:r>
    </w:p>
    <w:p w14:paraId="5DFA8620" w14:textId="77777777" w:rsidR="00C60842" w:rsidRPr="00EE600E" w:rsidRDefault="00C60842" w:rsidP="00EC3F4F">
      <w:pPr>
        <w:ind w:left="0" w:hanging="2"/>
        <w:rPr>
          <w:lang w:val="es-ES"/>
        </w:rPr>
      </w:pPr>
    </w:p>
    <w:p w14:paraId="4805A9A2" w14:textId="4E2A0B7C" w:rsidR="00C60842" w:rsidRPr="00EE600E" w:rsidRDefault="00C60842" w:rsidP="00EC3F4F">
      <w:pPr>
        <w:ind w:left="0" w:hanging="2"/>
        <w:rPr>
          <w:lang w:val="es-ES"/>
        </w:rPr>
      </w:pPr>
      <w:bookmarkStart w:id="562" w:name="_Toc186200396"/>
      <w:r w:rsidRPr="00EE600E">
        <w:rPr>
          <w:noProof/>
          <w:lang w:eastAsia="ca-ES"/>
        </w:rPr>
        <w:drawing>
          <wp:inline distT="0" distB="0" distL="0" distR="0" wp14:anchorId="3E0780EB" wp14:editId="4B1109BF">
            <wp:extent cx="5400675" cy="3375660"/>
            <wp:effectExtent l="0" t="0" r="0" b="2540"/>
            <wp:docPr id="16984558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5893" name="Imagen 1698455893"/>
                    <pic:cNvPicPr/>
                  </pic:nvPicPr>
                  <pic:blipFill>
                    <a:blip r:embed="rId44"/>
                    <a:stretch>
                      <a:fillRect/>
                    </a:stretch>
                  </pic:blipFill>
                  <pic:spPr>
                    <a:xfrm>
                      <a:off x="0" y="0"/>
                      <a:ext cx="5400675" cy="3375660"/>
                    </a:xfrm>
                    <a:prstGeom prst="rect">
                      <a:avLst/>
                    </a:prstGeom>
                  </pic:spPr>
                </pic:pic>
              </a:graphicData>
            </a:graphic>
          </wp:inline>
        </w:drawing>
      </w:r>
      <w:bookmarkEnd w:id="562"/>
    </w:p>
    <w:p w14:paraId="43B83101" w14:textId="1641D95C" w:rsidR="00C60842" w:rsidRPr="00EE600E" w:rsidRDefault="00C60842" w:rsidP="001339C2">
      <w:pPr>
        <w:pStyle w:val="Llegenda"/>
        <w:ind w:left="0" w:hanging="2"/>
        <w:jc w:val="center"/>
        <w:rPr>
          <w:b w:val="0"/>
          <w:bCs w:val="0"/>
          <w:lang w:val="es-ES"/>
        </w:rPr>
      </w:pPr>
      <w:bookmarkStart w:id="563" w:name="_Toc186189395"/>
      <w:bookmarkStart w:id="564" w:name="_Toc186189464"/>
      <w:bookmarkStart w:id="565" w:name="_Toc186189625"/>
      <w:bookmarkStart w:id="566" w:name="_Toc186200397"/>
      <w:bookmarkStart w:id="567" w:name="_Toc186281852"/>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5</w:t>
      </w:r>
      <w:r w:rsidR="0042480F" w:rsidRPr="00EE600E">
        <w:rPr>
          <w:lang w:val="es-ES"/>
        </w:rPr>
        <w:fldChar w:fldCharType="end"/>
      </w:r>
      <w:r w:rsidRPr="00EE600E">
        <w:rPr>
          <w:lang w:val="es-ES"/>
        </w:rPr>
        <w:t xml:space="preserve">:  </w:t>
      </w:r>
      <w:bookmarkStart w:id="568" w:name="OLE_LINK43"/>
      <w:r w:rsidRPr="00EE600E">
        <w:rPr>
          <w:b w:val="0"/>
          <w:bCs w:val="0"/>
          <w:lang w:val="es-ES"/>
        </w:rPr>
        <w:t xml:space="preserve">Análisis exploratorio de los datos. Análisis bivariado, agrupado por diagnóstico. </w:t>
      </w:r>
      <w:bookmarkEnd w:id="563"/>
      <w:bookmarkEnd w:id="564"/>
      <w:bookmarkEnd w:id="565"/>
      <w:bookmarkEnd w:id="566"/>
      <w:bookmarkEnd w:id="568"/>
      <w:r w:rsidR="001339C2" w:rsidRPr="00EE600E">
        <w:rPr>
          <w:b w:val="0"/>
          <w:bCs w:val="0"/>
          <w:lang w:val="es-ES"/>
        </w:rPr>
        <w:t>Las cajas representan el rango intercuartílico (entre el primer y tercer cuartil), con la mediana indicada por una línea dentro de cada caja. Los bigotes se extienden hasta 1.5 veces el rango intercuartílico, y los puntos negros fuera de los bigotes indican posibles valores extremos.</w:t>
      </w:r>
      <w:bookmarkEnd w:id="567"/>
    </w:p>
    <w:p w14:paraId="35532D25" w14:textId="77777777" w:rsidR="001339C2" w:rsidRPr="00EE600E" w:rsidRDefault="001339C2" w:rsidP="001339C2">
      <w:pPr>
        <w:ind w:left="0" w:hanging="2"/>
        <w:rPr>
          <w:lang w:val="es-ES"/>
        </w:rPr>
      </w:pPr>
    </w:p>
    <w:p w14:paraId="7617F59B" w14:textId="3D20675E" w:rsidR="00EC3F4F" w:rsidRPr="00EE600E" w:rsidRDefault="00EC3F4F" w:rsidP="00EC3F4F">
      <w:pPr>
        <w:ind w:left="0" w:hanging="2"/>
        <w:rPr>
          <w:i/>
          <w:iCs/>
          <w:lang w:val="es-ES"/>
        </w:rPr>
      </w:pPr>
      <w:bookmarkStart w:id="569" w:name="_Toc186200398"/>
      <w:r w:rsidRPr="00EE600E">
        <w:rPr>
          <w:i/>
          <w:iCs/>
          <w:lang w:val="es-ES"/>
        </w:rPr>
        <w:t>4.</w:t>
      </w:r>
      <w:r w:rsidR="001339C2" w:rsidRPr="00EE600E">
        <w:rPr>
          <w:i/>
          <w:iCs/>
          <w:lang w:val="es-ES"/>
        </w:rPr>
        <w:t>1.</w:t>
      </w:r>
      <w:r w:rsidR="00071F53" w:rsidRPr="00EE600E">
        <w:rPr>
          <w:i/>
          <w:iCs/>
          <w:lang w:val="es-ES"/>
        </w:rPr>
        <w:t>5</w:t>
      </w:r>
      <w:r w:rsidRPr="00EE600E">
        <w:rPr>
          <w:i/>
          <w:iCs/>
          <w:lang w:val="es-ES"/>
        </w:rPr>
        <w:t>) Reducción de la dimensionalidad.</w:t>
      </w:r>
      <w:bookmarkEnd w:id="569"/>
    </w:p>
    <w:p w14:paraId="1EEBE419" w14:textId="267D2A37" w:rsidR="00EC3F4F" w:rsidRPr="00EE600E" w:rsidRDefault="00EC3F4F" w:rsidP="00EC3F4F">
      <w:pPr>
        <w:ind w:leftChars="0" w:left="0" w:firstLineChars="0" w:firstLine="0"/>
        <w:rPr>
          <w:lang w:val="es-ES"/>
        </w:rPr>
      </w:pPr>
      <w:bookmarkStart w:id="570" w:name="_Toc186200399"/>
      <w:r w:rsidRPr="00EE600E">
        <w:rPr>
          <w:lang w:val="es-ES"/>
        </w:rPr>
        <w:t>Con el objeto de facilitar análisis posteriores,</w:t>
      </w:r>
      <w:r w:rsidR="00B87439" w:rsidRPr="00EE600E">
        <w:rPr>
          <w:lang w:val="es-ES"/>
        </w:rPr>
        <w:t xml:space="preserve"> y siguiendo con el análisis exploratorio,</w:t>
      </w:r>
      <w:r w:rsidRPr="00EE600E">
        <w:rPr>
          <w:lang w:val="es-ES"/>
        </w:rPr>
        <w:t xml:space="preserve"> se optó por realizar una reducción de la dimensionalidad aplicando un análisis de componentes principales (PCA)</w:t>
      </w:r>
      <w:r w:rsidR="00B87439" w:rsidRPr="00EE600E">
        <w:rPr>
          <w:lang w:val="es-ES"/>
        </w:rPr>
        <w:t>. La proporción de varianza explicada por los dos componentes principales solo alcanzó el 30,6% sin observarse una clara definición cuando se agruparon las observaciones considerando el diagnóstico</w:t>
      </w:r>
      <w:r w:rsidR="00C60842" w:rsidRPr="00EE600E">
        <w:rPr>
          <w:lang w:val="es-ES"/>
        </w:rPr>
        <w:t xml:space="preserve"> (Figura 6)</w:t>
      </w:r>
      <w:r w:rsidR="00B01E99" w:rsidRPr="00EE600E">
        <w:rPr>
          <w:lang w:val="es-ES"/>
        </w:rPr>
        <w:t>.</w:t>
      </w:r>
      <w:bookmarkEnd w:id="570"/>
    </w:p>
    <w:p w14:paraId="548D13AD" w14:textId="77777777" w:rsidR="00C60842" w:rsidRPr="00EE600E" w:rsidRDefault="00C60842" w:rsidP="00EC3F4F">
      <w:pPr>
        <w:ind w:leftChars="0" w:left="0" w:firstLineChars="0" w:firstLine="0"/>
        <w:rPr>
          <w:lang w:val="es-ES"/>
        </w:rPr>
      </w:pPr>
    </w:p>
    <w:p w14:paraId="36B5104C" w14:textId="77777777" w:rsidR="001339C2" w:rsidRPr="00EE600E" w:rsidRDefault="001339C2" w:rsidP="00EC3F4F">
      <w:pPr>
        <w:ind w:leftChars="0" w:left="0" w:firstLineChars="0" w:firstLine="0"/>
        <w:rPr>
          <w:lang w:val="es-ES"/>
        </w:rPr>
      </w:pPr>
    </w:p>
    <w:p w14:paraId="6EE7FC11" w14:textId="18CBD4AB" w:rsidR="00C60842" w:rsidRPr="00EE600E" w:rsidRDefault="00C60842" w:rsidP="0042480F">
      <w:pPr>
        <w:ind w:leftChars="0" w:left="0" w:firstLineChars="0" w:firstLine="0"/>
        <w:jc w:val="center"/>
        <w:rPr>
          <w:lang w:val="es-ES"/>
        </w:rPr>
      </w:pPr>
      <w:bookmarkStart w:id="571" w:name="_Toc186200400"/>
      <w:r w:rsidRPr="00EE600E">
        <w:rPr>
          <w:noProof/>
          <w:lang w:eastAsia="ca-ES"/>
        </w:rPr>
        <w:drawing>
          <wp:inline distT="0" distB="0" distL="0" distR="0" wp14:anchorId="5EAA5892" wp14:editId="58DC1B4B">
            <wp:extent cx="5183634" cy="3240000"/>
            <wp:effectExtent l="0" t="0" r="0" b="0"/>
            <wp:docPr id="37413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908" name="Imagen 37413908"/>
                    <pic:cNvPicPr/>
                  </pic:nvPicPr>
                  <pic:blipFill>
                    <a:blip r:embed="rId45"/>
                    <a:stretch>
                      <a:fillRect/>
                    </a:stretch>
                  </pic:blipFill>
                  <pic:spPr>
                    <a:xfrm>
                      <a:off x="0" y="0"/>
                      <a:ext cx="5183634" cy="3240000"/>
                    </a:xfrm>
                    <a:prstGeom prst="rect">
                      <a:avLst/>
                    </a:prstGeom>
                  </pic:spPr>
                </pic:pic>
              </a:graphicData>
            </a:graphic>
          </wp:inline>
        </w:drawing>
      </w:r>
      <w:bookmarkEnd w:id="571"/>
    </w:p>
    <w:p w14:paraId="3289D129" w14:textId="6A60F94B" w:rsidR="00C60842" w:rsidRPr="00EE600E" w:rsidRDefault="00C60842" w:rsidP="00922510">
      <w:pPr>
        <w:pStyle w:val="Llegenda"/>
        <w:ind w:left="0" w:hanging="2"/>
        <w:jc w:val="center"/>
        <w:rPr>
          <w:b w:val="0"/>
          <w:bCs w:val="0"/>
          <w:lang w:val="es-ES"/>
        </w:rPr>
      </w:pPr>
      <w:bookmarkStart w:id="572" w:name="_Toc186189396"/>
      <w:bookmarkStart w:id="573" w:name="_Toc186189465"/>
      <w:bookmarkStart w:id="574" w:name="_Toc186189626"/>
      <w:bookmarkStart w:id="575" w:name="_Toc186200401"/>
      <w:bookmarkStart w:id="576" w:name="_Toc186281853"/>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6</w:t>
      </w:r>
      <w:r w:rsidR="0042480F" w:rsidRPr="00EE600E">
        <w:rPr>
          <w:lang w:val="es-ES"/>
        </w:rPr>
        <w:fldChar w:fldCharType="end"/>
      </w:r>
      <w:r w:rsidRPr="00EE600E">
        <w:rPr>
          <w:lang w:val="es-ES"/>
        </w:rPr>
        <w:t xml:space="preserve">: </w:t>
      </w:r>
      <w:bookmarkStart w:id="577" w:name="_Hlk186213949"/>
      <w:r w:rsidRPr="00EE600E">
        <w:rPr>
          <w:b w:val="0"/>
          <w:bCs w:val="0"/>
          <w:lang w:val="es-ES"/>
        </w:rPr>
        <w:t xml:space="preserve">Análisis exploratorio de los datos. Análisis de Componentes </w:t>
      </w:r>
      <w:r w:rsidR="001339C2" w:rsidRPr="00EE600E">
        <w:rPr>
          <w:b w:val="0"/>
          <w:bCs w:val="0"/>
          <w:lang w:val="es-ES"/>
        </w:rPr>
        <w:t>P</w:t>
      </w:r>
      <w:r w:rsidRPr="00EE600E">
        <w:rPr>
          <w:b w:val="0"/>
          <w:bCs w:val="0"/>
          <w:lang w:val="es-ES"/>
        </w:rPr>
        <w:t xml:space="preserve">rincipales, agrupado por </w:t>
      </w:r>
      <w:r w:rsidR="00922510" w:rsidRPr="00EE600E">
        <w:rPr>
          <w:b w:val="0"/>
          <w:bCs w:val="0"/>
          <w:lang w:val="es-ES"/>
        </w:rPr>
        <w:t>diagnóstico</w:t>
      </w:r>
      <w:r w:rsidRPr="00EE600E">
        <w:rPr>
          <w:b w:val="0"/>
          <w:bCs w:val="0"/>
          <w:lang w:val="es-ES"/>
        </w:rPr>
        <w:t xml:space="preserve">. </w:t>
      </w:r>
      <w:bookmarkEnd w:id="572"/>
      <w:bookmarkEnd w:id="573"/>
      <w:bookmarkEnd w:id="574"/>
      <w:bookmarkEnd w:id="575"/>
      <w:bookmarkEnd w:id="577"/>
      <w:r w:rsidR="001339C2" w:rsidRPr="00EE600E">
        <w:rPr>
          <w:b w:val="0"/>
          <w:bCs w:val="0"/>
          <w:lang w:val="es-ES"/>
        </w:rPr>
        <w:t>Representación de las proyecciones de las observaciones sobre los dos primeros componentes principales, agrupadas por diagnóstico. Los ejes muestran el porcentaje de varianza explicada por cada componente. Las observaciones están coloreadas y simbolizadas según su grupo de diagnóstico (0</w:t>
      </w:r>
      <w:r w:rsidR="0084606B" w:rsidRPr="00EE600E">
        <w:rPr>
          <w:b w:val="0"/>
          <w:bCs w:val="0"/>
          <w:lang w:val="es-ES"/>
        </w:rPr>
        <w:t>/</w:t>
      </w:r>
      <w:r w:rsidR="001F3F79" w:rsidRPr="00EE600E">
        <w:rPr>
          <w:b w:val="0"/>
          <w:bCs w:val="0"/>
          <w:lang w:val="es-ES"/>
        </w:rPr>
        <w:t>Círculo</w:t>
      </w:r>
      <w:r w:rsidR="001339C2" w:rsidRPr="00EE600E">
        <w:rPr>
          <w:b w:val="0"/>
          <w:bCs w:val="0"/>
          <w:lang w:val="es-ES"/>
        </w:rPr>
        <w:t xml:space="preserve"> = Sin infección por COVID/PCC No Cog; 1</w:t>
      </w:r>
      <w:r w:rsidR="0084606B" w:rsidRPr="00EE600E">
        <w:rPr>
          <w:b w:val="0"/>
          <w:bCs w:val="0"/>
          <w:lang w:val="es-ES"/>
        </w:rPr>
        <w:t>/</w:t>
      </w:r>
      <w:r w:rsidR="001F3F79" w:rsidRPr="00EE600E">
        <w:rPr>
          <w:b w:val="0"/>
          <w:bCs w:val="0"/>
          <w:lang w:val="es-ES"/>
        </w:rPr>
        <w:t>Triángulo</w:t>
      </w:r>
      <w:r w:rsidR="001339C2" w:rsidRPr="00EE600E">
        <w:rPr>
          <w:b w:val="0"/>
          <w:bCs w:val="0"/>
          <w:lang w:val="es-ES"/>
        </w:rPr>
        <w:t xml:space="preserve"> = PCC Cog).</w:t>
      </w:r>
      <w:bookmarkEnd w:id="576"/>
    </w:p>
    <w:p w14:paraId="2FC421FC" w14:textId="77777777" w:rsidR="00922510" w:rsidRPr="00EE600E" w:rsidRDefault="00922510" w:rsidP="00922510">
      <w:pPr>
        <w:ind w:left="0" w:hanging="2"/>
        <w:rPr>
          <w:lang w:val="es-ES"/>
        </w:rPr>
      </w:pPr>
    </w:p>
    <w:p w14:paraId="1704E6CD" w14:textId="24CC34DE" w:rsidR="00922510" w:rsidRPr="00EE600E" w:rsidRDefault="00922510" w:rsidP="00922510">
      <w:pPr>
        <w:ind w:left="0" w:hanging="2"/>
        <w:rPr>
          <w:lang w:val="es-ES"/>
        </w:rPr>
      </w:pPr>
      <w:bookmarkStart w:id="578" w:name="_Toc186200402"/>
      <w:r w:rsidRPr="00EE600E">
        <w:rPr>
          <w:lang w:val="es-ES"/>
        </w:rPr>
        <w:t xml:space="preserve">Tras el PCA, se observó que se requieren al menos 13 componentes para alcanzar un 80% de varianza explicada, por lo que la reducción de dimensionalidad por PCA no generó resultados optimizados para el problema planteado en este trabajo (Figura </w:t>
      </w:r>
      <w:r w:rsidR="001F3F79" w:rsidRPr="00EE600E">
        <w:rPr>
          <w:lang w:val="es-ES"/>
        </w:rPr>
        <w:t>7</w:t>
      </w:r>
      <w:r w:rsidRPr="00EE600E">
        <w:rPr>
          <w:lang w:val="es-ES"/>
        </w:rPr>
        <w:t>).</w:t>
      </w:r>
      <w:bookmarkEnd w:id="578"/>
    </w:p>
    <w:p w14:paraId="1BACB482" w14:textId="77777777" w:rsidR="00922510" w:rsidRPr="00EE600E" w:rsidRDefault="00922510" w:rsidP="00922510">
      <w:pPr>
        <w:ind w:left="0" w:hanging="2"/>
        <w:rPr>
          <w:lang w:val="es-ES"/>
        </w:rPr>
      </w:pPr>
    </w:p>
    <w:p w14:paraId="45B0C379" w14:textId="459C54B1" w:rsidR="00922510" w:rsidRPr="00EE600E" w:rsidRDefault="00922510" w:rsidP="00922510">
      <w:pPr>
        <w:ind w:left="0" w:hanging="2"/>
        <w:rPr>
          <w:lang w:val="es-ES"/>
        </w:rPr>
      </w:pPr>
      <w:bookmarkStart w:id="579" w:name="_Toc186200403"/>
      <w:r w:rsidRPr="00EE600E">
        <w:rPr>
          <w:noProof/>
          <w:lang w:eastAsia="ca-ES"/>
        </w:rPr>
        <w:drawing>
          <wp:inline distT="0" distB="0" distL="0" distR="0" wp14:anchorId="1969E9D6" wp14:editId="1C3D89A8">
            <wp:extent cx="5183634" cy="3240000"/>
            <wp:effectExtent l="0" t="0" r="0" b="0"/>
            <wp:docPr id="6694292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9257" name="Imagen 669429257"/>
                    <pic:cNvPicPr/>
                  </pic:nvPicPr>
                  <pic:blipFill>
                    <a:blip r:embed="rId46"/>
                    <a:stretch>
                      <a:fillRect/>
                    </a:stretch>
                  </pic:blipFill>
                  <pic:spPr>
                    <a:xfrm>
                      <a:off x="0" y="0"/>
                      <a:ext cx="5183634" cy="3240000"/>
                    </a:xfrm>
                    <a:prstGeom prst="rect">
                      <a:avLst/>
                    </a:prstGeom>
                  </pic:spPr>
                </pic:pic>
              </a:graphicData>
            </a:graphic>
          </wp:inline>
        </w:drawing>
      </w:r>
      <w:bookmarkEnd w:id="579"/>
    </w:p>
    <w:p w14:paraId="7E3DB838" w14:textId="2031C558" w:rsidR="00A13751" w:rsidRPr="00EE600E" w:rsidRDefault="00922510" w:rsidP="001339C2">
      <w:pPr>
        <w:pStyle w:val="Llegenda"/>
        <w:ind w:left="0" w:hanging="2"/>
        <w:jc w:val="center"/>
        <w:rPr>
          <w:lang w:val="es-ES"/>
        </w:rPr>
      </w:pPr>
      <w:bookmarkStart w:id="580" w:name="_Toc186189397"/>
      <w:bookmarkStart w:id="581" w:name="_Toc186189466"/>
      <w:bookmarkStart w:id="582" w:name="_Toc186189627"/>
      <w:bookmarkStart w:id="583" w:name="_Toc186200404"/>
      <w:bookmarkStart w:id="584" w:name="_Toc186281854"/>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7</w:t>
      </w:r>
      <w:r w:rsidR="0042480F" w:rsidRPr="00EE600E">
        <w:rPr>
          <w:lang w:val="es-ES"/>
        </w:rPr>
        <w:fldChar w:fldCharType="end"/>
      </w:r>
      <w:r w:rsidRPr="00EE600E">
        <w:rPr>
          <w:lang w:val="es-ES"/>
        </w:rPr>
        <w:t xml:space="preserve">: </w:t>
      </w:r>
      <w:bookmarkStart w:id="585" w:name="OLE_LINK44"/>
      <w:r w:rsidRPr="00EE600E">
        <w:rPr>
          <w:b w:val="0"/>
          <w:bCs w:val="0"/>
          <w:lang w:val="es-ES"/>
        </w:rPr>
        <w:t xml:space="preserve">Análisis exploratorio de los datos. </w:t>
      </w:r>
      <w:r w:rsidRPr="00EE600E">
        <w:rPr>
          <w:b w:val="0"/>
          <w:bCs w:val="0"/>
          <w:i/>
          <w:iCs/>
          <w:lang w:val="es-ES"/>
        </w:rPr>
        <w:t>Scree Plot</w:t>
      </w:r>
      <w:r w:rsidRPr="00EE600E">
        <w:rPr>
          <w:b w:val="0"/>
          <w:bCs w:val="0"/>
          <w:lang w:val="es-ES"/>
        </w:rPr>
        <w:t xml:space="preserve">. </w:t>
      </w:r>
      <w:bookmarkEnd w:id="580"/>
      <w:bookmarkEnd w:id="581"/>
      <w:bookmarkEnd w:id="582"/>
      <w:bookmarkEnd w:id="583"/>
      <w:bookmarkEnd w:id="585"/>
      <w:r w:rsidR="001339C2" w:rsidRPr="00EE600E">
        <w:rPr>
          <w:b w:val="0"/>
          <w:bCs w:val="0"/>
          <w:lang w:val="es-ES"/>
        </w:rPr>
        <w:t xml:space="preserve">El eje Y muestra la proporción de varianza explicada por cada componente principal, mientras que el eje X indica el número de componentes. La selección del número óptimo de componentes puede basarse en el "codo" del gráfico, donde la varianza explicada acumulada deja de aumentar significativamente. En este caso, </w:t>
      </w:r>
      <w:r w:rsidR="001F3F79" w:rsidRPr="00EE600E">
        <w:rPr>
          <w:b w:val="0"/>
          <w:bCs w:val="0"/>
          <w:lang w:val="es-ES"/>
        </w:rPr>
        <w:t>el</w:t>
      </w:r>
      <w:r w:rsidR="001339C2" w:rsidRPr="00EE600E">
        <w:rPr>
          <w:b w:val="0"/>
          <w:bCs w:val="0"/>
          <w:lang w:val="es-ES"/>
        </w:rPr>
        <w:t xml:space="preserve"> "codo" </w:t>
      </w:r>
      <w:r w:rsidR="001F3F79" w:rsidRPr="00EE600E">
        <w:rPr>
          <w:b w:val="0"/>
          <w:bCs w:val="0"/>
          <w:lang w:val="es-ES"/>
        </w:rPr>
        <w:t>podría hallarse entre el tercer y cuarto componente</w:t>
      </w:r>
      <w:r w:rsidR="001339C2" w:rsidRPr="00EE600E">
        <w:rPr>
          <w:b w:val="0"/>
          <w:bCs w:val="0"/>
          <w:lang w:val="es-ES"/>
        </w:rPr>
        <w:t xml:space="preserve">, </w:t>
      </w:r>
      <w:r w:rsidR="001F3F79" w:rsidRPr="00EE600E">
        <w:rPr>
          <w:b w:val="0"/>
          <w:bCs w:val="0"/>
          <w:lang w:val="es-ES"/>
        </w:rPr>
        <w:t>pero la varianza acumulada es muy baja ya</w:t>
      </w:r>
      <w:r w:rsidR="001339C2" w:rsidRPr="00EE600E">
        <w:rPr>
          <w:b w:val="0"/>
          <w:bCs w:val="0"/>
          <w:lang w:val="es-ES"/>
        </w:rPr>
        <w:t xml:space="preserve"> que </w:t>
      </w:r>
      <w:r w:rsidR="001F3F79" w:rsidRPr="00EE600E">
        <w:rPr>
          <w:b w:val="0"/>
          <w:bCs w:val="0"/>
          <w:lang w:val="es-ES"/>
        </w:rPr>
        <w:t>subsiguientes</w:t>
      </w:r>
      <w:r w:rsidR="001339C2" w:rsidRPr="00EE600E">
        <w:rPr>
          <w:b w:val="0"/>
          <w:bCs w:val="0"/>
          <w:lang w:val="es-ES"/>
        </w:rPr>
        <w:t xml:space="preserve"> componentes explican una proporción baja de la varianza.</w:t>
      </w:r>
      <w:bookmarkEnd w:id="584"/>
    </w:p>
    <w:p w14:paraId="4C192C6C" w14:textId="77777777" w:rsidR="001339C2" w:rsidRPr="00EE600E" w:rsidRDefault="001339C2" w:rsidP="00922510">
      <w:pPr>
        <w:ind w:left="0" w:hanging="2"/>
        <w:rPr>
          <w:lang w:val="es-ES"/>
        </w:rPr>
      </w:pPr>
      <w:bookmarkStart w:id="586" w:name="_Toc186200405"/>
    </w:p>
    <w:p w14:paraId="2134287D" w14:textId="7C044D5F" w:rsidR="00922510" w:rsidRPr="00EE600E" w:rsidRDefault="00A13751" w:rsidP="00922510">
      <w:pPr>
        <w:ind w:left="0" w:hanging="2"/>
        <w:rPr>
          <w:lang w:val="es-ES"/>
        </w:rPr>
      </w:pPr>
      <w:r w:rsidRPr="00EE600E">
        <w:rPr>
          <w:lang w:val="es-ES"/>
        </w:rPr>
        <w:t>Finalmente, el uso de otros modelos no supervisados, como el agrupamiento jerárquico, tampoco permitió la separación de grupos claramente definidos (datos no mostrados).</w:t>
      </w:r>
      <w:bookmarkEnd w:id="586"/>
    </w:p>
    <w:p w14:paraId="304979C2" w14:textId="77777777" w:rsidR="00A13751" w:rsidRPr="00EE600E" w:rsidRDefault="00A13751" w:rsidP="00922510">
      <w:pPr>
        <w:ind w:left="0" w:hanging="2"/>
        <w:rPr>
          <w:lang w:val="es-ES"/>
        </w:rPr>
      </w:pPr>
    </w:p>
    <w:p w14:paraId="1B2E3C7F" w14:textId="4A3E34AF" w:rsidR="00A13751" w:rsidRPr="00EE600E" w:rsidRDefault="001339C2" w:rsidP="00922510">
      <w:pPr>
        <w:ind w:left="0" w:hanging="2"/>
        <w:rPr>
          <w:b/>
          <w:bCs/>
          <w:lang w:val="es-ES"/>
        </w:rPr>
      </w:pPr>
      <w:bookmarkStart w:id="587" w:name="_Toc186200406"/>
      <w:bookmarkStart w:id="588" w:name="_Hlk186201421"/>
      <w:r w:rsidRPr="00EE600E">
        <w:rPr>
          <w:b/>
          <w:bCs/>
          <w:lang w:val="es-ES"/>
        </w:rPr>
        <w:t xml:space="preserve">4.2) </w:t>
      </w:r>
      <w:r w:rsidR="00A13751" w:rsidRPr="00EE600E">
        <w:rPr>
          <w:b/>
          <w:bCs/>
          <w:lang w:val="es-ES"/>
        </w:rPr>
        <w:t>Análisis estadísticos inferenciales.</w:t>
      </w:r>
      <w:bookmarkEnd w:id="587"/>
    </w:p>
    <w:p w14:paraId="4A71F2E1" w14:textId="77777777" w:rsidR="00071F53" w:rsidRPr="00EE600E" w:rsidRDefault="00071F53" w:rsidP="00922510">
      <w:pPr>
        <w:ind w:left="0" w:hanging="2"/>
        <w:rPr>
          <w:i/>
          <w:iCs/>
          <w:lang w:val="es-ES"/>
        </w:rPr>
      </w:pPr>
      <w:bookmarkStart w:id="589" w:name="_Toc186200407"/>
      <w:bookmarkStart w:id="590" w:name="OLE_LINK24"/>
      <w:bookmarkEnd w:id="588"/>
    </w:p>
    <w:p w14:paraId="007EFEBA" w14:textId="4AE511F4" w:rsidR="00A13751" w:rsidRPr="00EE600E" w:rsidRDefault="00A13751" w:rsidP="00922510">
      <w:pPr>
        <w:ind w:left="0" w:hanging="2"/>
        <w:rPr>
          <w:i/>
          <w:iCs/>
          <w:lang w:val="es-ES"/>
        </w:rPr>
      </w:pPr>
      <w:r w:rsidRPr="00EE600E">
        <w:rPr>
          <w:i/>
          <w:iCs/>
          <w:lang w:val="es-ES"/>
        </w:rPr>
        <w:t>4.</w:t>
      </w:r>
      <w:r w:rsidR="001339C2" w:rsidRPr="00EE600E">
        <w:rPr>
          <w:i/>
          <w:iCs/>
          <w:lang w:val="es-ES"/>
        </w:rPr>
        <w:t>2</w:t>
      </w:r>
      <w:r w:rsidR="00071F53" w:rsidRPr="00EE600E">
        <w:rPr>
          <w:i/>
          <w:iCs/>
          <w:lang w:val="es-ES"/>
        </w:rPr>
        <w:t>.1</w:t>
      </w:r>
      <w:r w:rsidRPr="00EE600E">
        <w:rPr>
          <w:i/>
          <w:iCs/>
          <w:lang w:val="es-ES"/>
        </w:rPr>
        <w:t>) Variables cualitativas.</w:t>
      </w:r>
      <w:bookmarkEnd w:id="589"/>
    </w:p>
    <w:p w14:paraId="6BCE4106" w14:textId="6C377B6F" w:rsidR="00A13751" w:rsidRPr="00EE600E" w:rsidRDefault="00A13751" w:rsidP="00922510">
      <w:pPr>
        <w:ind w:left="0" w:hanging="2"/>
        <w:rPr>
          <w:lang w:val="es-ES"/>
        </w:rPr>
      </w:pPr>
      <w:bookmarkStart w:id="591" w:name="_Toc186200408"/>
      <w:bookmarkStart w:id="592" w:name="_Hlk186181170"/>
      <w:bookmarkEnd w:id="590"/>
      <w:r w:rsidRPr="00EE600E">
        <w:rPr>
          <w:lang w:val="es-ES"/>
        </w:rPr>
        <w:t xml:space="preserve">Para contrastar la hipótesis de asociación entre variables cualitativas, se aplicó la prueba de Chi cuadrado </w:t>
      </w:r>
      <w:r w:rsidR="00BE5F51" w:rsidRPr="00EE600E">
        <w:rPr>
          <w:lang w:val="es-ES"/>
        </w:rPr>
        <w:t>para cada par de variables</w:t>
      </w:r>
      <w:r w:rsidRPr="00EE600E">
        <w:rPr>
          <w:lang w:val="es-ES"/>
        </w:rPr>
        <w:t>. Se observ</w:t>
      </w:r>
      <w:r w:rsidR="00DC6467" w:rsidRPr="00EE600E">
        <w:rPr>
          <w:lang w:val="es-ES"/>
        </w:rPr>
        <w:t>aron asociaciones estadísticamente significativas</w:t>
      </w:r>
      <w:r w:rsidR="00CD77BA" w:rsidRPr="00EE600E">
        <w:rPr>
          <w:lang w:val="es-ES"/>
        </w:rPr>
        <w:t xml:space="preserve"> (p &lt; 0.05)</w:t>
      </w:r>
      <w:r w:rsidR="00DC6467" w:rsidRPr="00EE600E">
        <w:rPr>
          <w:lang w:val="es-ES"/>
        </w:rPr>
        <w:t xml:space="preserve"> entre las variables </w:t>
      </w:r>
      <w:r w:rsidR="00DC6467" w:rsidRPr="00EE600E">
        <w:rPr>
          <w:rFonts w:ascii="Menlo" w:hAnsi="Menlo" w:cs="Menlo"/>
          <w:sz w:val="22"/>
          <w:szCs w:val="22"/>
          <w:lang w:val="es-ES"/>
        </w:rPr>
        <w:t>spec1</w:t>
      </w:r>
      <w:r w:rsidR="00DC6467" w:rsidRPr="00EE600E">
        <w:rPr>
          <w:lang w:val="es-ES"/>
        </w:rPr>
        <w:t xml:space="preserve"> (espectro clínico de la primera infección) y </w:t>
      </w:r>
      <w:r w:rsidR="00DC6467" w:rsidRPr="00EE600E">
        <w:rPr>
          <w:rFonts w:ascii="Menlo" w:hAnsi="Menlo" w:cs="Menlo"/>
          <w:sz w:val="22"/>
          <w:szCs w:val="22"/>
          <w:lang w:val="es-ES"/>
        </w:rPr>
        <w:t>el</w:t>
      </w:r>
      <w:r w:rsidR="00DC6467" w:rsidRPr="00EE600E">
        <w:rPr>
          <w:lang w:val="es-ES"/>
        </w:rPr>
        <w:t xml:space="preserve"> (nivel educativo)</w:t>
      </w:r>
      <w:r w:rsidR="00BE5F51" w:rsidRPr="00EE600E">
        <w:rPr>
          <w:lang w:val="es-ES"/>
        </w:rPr>
        <w:t xml:space="preserve"> con el diagnóstico emitido (</w:t>
      </w:r>
      <w:r w:rsidR="00BE5F51" w:rsidRPr="00EE600E">
        <w:rPr>
          <w:rFonts w:ascii="Menlo" w:hAnsi="Menlo" w:cs="Menlo"/>
          <w:sz w:val="22"/>
          <w:szCs w:val="22"/>
          <w:lang w:val="es-ES"/>
        </w:rPr>
        <w:t>Target</w:t>
      </w:r>
      <w:r w:rsidR="00BE5F51" w:rsidRPr="00EE600E">
        <w:rPr>
          <w:lang w:val="es-ES"/>
        </w:rPr>
        <w:t>).</w:t>
      </w:r>
      <w:r w:rsidR="00CD77BA" w:rsidRPr="00EE600E">
        <w:rPr>
          <w:lang w:val="es-ES"/>
        </w:rPr>
        <w:t xml:space="preserve"> Sin embargo, estos resultados deben interpretarse con cautela debido al desbalance de clases observado en el análisis exploratorio de los datos, ya que este podría haber influido en los valores p obtenidos.</w:t>
      </w:r>
      <w:bookmarkEnd w:id="591"/>
    </w:p>
    <w:bookmarkEnd w:id="592"/>
    <w:p w14:paraId="11266792" w14:textId="77777777" w:rsidR="00A13751" w:rsidRPr="00EE600E" w:rsidRDefault="00A13751" w:rsidP="00922510">
      <w:pPr>
        <w:ind w:left="0" w:hanging="2"/>
        <w:rPr>
          <w:lang w:val="es-ES"/>
        </w:rPr>
      </w:pPr>
    </w:p>
    <w:p w14:paraId="31564FC9" w14:textId="6A8CAE7E" w:rsidR="00F164EB" w:rsidRPr="00EE600E" w:rsidRDefault="00F164EB" w:rsidP="00F164EB">
      <w:pPr>
        <w:ind w:left="0" w:hanging="2"/>
        <w:rPr>
          <w:i/>
          <w:iCs/>
          <w:lang w:val="es-ES"/>
        </w:rPr>
      </w:pPr>
      <w:bookmarkStart w:id="593" w:name="_Toc186200409"/>
      <w:r w:rsidRPr="00EE600E">
        <w:rPr>
          <w:i/>
          <w:iCs/>
          <w:lang w:val="es-ES"/>
        </w:rPr>
        <w:t>4.</w:t>
      </w:r>
      <w:r w:rsidR="001339C2" w:rsidRPr="00EE600E">
        <w:rPr>
          <w:i/>
          <w:iCs/>
          <w:lang w:val="es-ES"/>
        </w:rPr>
        <w:t>2</w:t>
      </w:r>
      <w:r w:rsidRPr="00EE600E">
        <w:rPr>
          <w:i/>
          <w:iCs/>
          <w:lang w:val="es-ES"/>
        </w:rPr>
        <w:t>.2) Variables cuantitativas.</w:t>
      </w:r>
      <w:bookmarkEnd w:id="593"/>
    </w:p>
    <w:p w14:paraId="5EBA6F8D" w14:textId="521D42E4" w:rsidR="00F164EB" w:rsidRPr="00EE600E" w:rsidRDefault="005D4383" w:rsidP="00922510">
      <w:pPr>
        <w:ind w:left="0" w:hanging="2"/>
        <w:rPr>
          <w:lang w:val="es-ES"/>
        </w:rPr>
      </w:pPr>
      <w:bookmarkStart w:id="594" w:name="_Toc186200410"/>
      <w:r w:rsidRPr="00EE600E">
        <w:rPr>
          <w:lang w:val="es-ES"/>
        </w:rPr>
        <w:t>Considerando el problema planteado y la naturaleza de las variables explicativas cuantitativas, se llevó a cabo un análisis exploratorio para verificar los supuestos necesarios para aplicar pruebas paramétricas. Al constatar que dichas variables no cumplían con los requisitos de normalidad y/o homogeneidad de varianzas, se optó por emplear una prueba no paramétrica, específicamente la U de Mann-</w:t>
      </w:r>
      <w:r w:rsidRPr="00C77BDA">
        <w:rPr>
          <w:lang w:val="es-ES"/>
        </w:rPr>
        <w:t>Whitney. Los resultados mostraron diferencias estadísticamente significativas (p&lt;0.05) para todas las variables evaluadas, con excepción de las variables </w:t>
      </w:r>
      <w:r w:rsidRPr="00C77BDA">
        <w:rPr>
          <w:rFonts w:ascii="Menlo" w:hAnsi="Menlo" w:cs="Menlo"/>
          <w:sz w:val="22"/>
          <w:szCs w:val="22"/>
          <w:lang w:val="es-ES"/>
        </w:rPr>
        <w:t>tn8</w:t>
      </w:r>
      <w:r w:rsidRPr="00C77BDA">
        <w:rPr>
          <w:lang w:val="es-ES"/>
        </w:rPr>
        <w:t>, </w:t>
      </w:r>
      <w:r w:rsidRPr="00C77BDA">
        <w:rPr>
          <w:rFonts w:ascii="Menlo" w:hAnsi="Menlo" w:cs="Menlo"/>
          <w:sz w:val="22"/>
          <w:szCs w:val="22"/>
          <w:lang w:val="es-ES"/>
        </w:rPr>
        <w:t>tn34</w:t>
      </w:r>
      <w:r w:rsidRPr="00C77BDA">
        <w:rPr>
          <w:lang w:val="es-ES"/>
        </w:rPr>
        <w:t> y </w:t>
      </w:r>
      <w:r w:rsidRPr="00C77BDA">
        <w:rPr>
          <w:rFonts w:ascii="Menlo" w:hAnsi="Menlo" w:cs="Menlo"/>
          <w:sz w:val="22"/>
          <w:szCs w:val="22"/>
          <w:lang w:val="es-ES"/>
        </w:rPr>
        <w:t>tn52</w:t>
      </w:r>
      <w:r w:rsidR="00EE600E" w:rsidRPr="00C77BDA">
        <w:rPr>
          <w:rFonts w:ascii="Menlo" w:hAnsi="Menlo" w:cs="Menlo"/>
          <w:sz w:val="22"/>
          <w:szCs w:val="22"/>
          <w:lang w:val="es-ES"/>
        </w:rPr>
        <w:t xml:space="preserve"> </w:t>
      </w:r>
      <w:r w:rsidR="00EE600E" w:rsidRPr="00C77BDA">
        <w:rPr>
          <w:lang w:val="es-ES"/>
        </w:rPr>
        <w:t xml:space="preserve">(relacionadas con las funciones </w:t>
      </w:r>
      <w:r w:rsidR="00E97AAD" w:rsidRPr="00C77BDA">
        <w:rPr>
          <w:lang w:val="es-ES"/>
        </w:rPr>
        <w:t>visoespaciales</w:t>
      </w:r>
      <w:r w:rsidR="00EE600E" w:rsidRPr="00C77BDA">
        <w:rPr>
          <w:lang w:val="es-ES"/>
        </w:rPr>
        <w:t xml:space="preserve"> y visoconstructivas, memoria visual y memoria de trabajo, respectivamente)</w:t>
      </w:r>
      <w:r w:rsidRPr="00C77BDA">
        <w:rPr>
          <w:lang w:val="es-ES"/>
        </w:rPr>
        <w:t>, las cuales no presentaron diferencias significativas entre los grupos comparados.</w:t>
      </w:r>
      <w:bookmarkEnd w:id="594"/>
    </w:p>
    <w:p w14:paraId="44FF43EC" w14:textId="77777777" w:rsidR="00A13751" w:rsidRPr="00EE600E" w:rsidRDefault="00A13751" w:rsidP="00922510">
      <w:pPr>
        <w:ind w:left="0" w:hanging="2"/>
        <w:rPr>
          <w:lang w:val="es-ES"/>
        </w:rPr>
      </w:pPr>
    </w:p>
    <w:p w14:paraId="7FA01B4A" w14:textId="7D1BAC65" w:rsidR="00071F53" w:rsidRPr="00EE600E" w:rsidRDefault="001339C2" w:rsidP="00071F53">
      <w:pPr>
        <w:ind w:left="0" w:hanging="2"/>
        <w:rPr>
          <w:b/>
          <w:bCs/>
          <w:lang w:val="es-ES"/>
        </w:rPr>
      </w:pPr>
      <w:r w:rsidRPr="00EE600E">
        <w:rPr>
          <w:b/>
          <w:bCs/>
          <w:lang w:val="es-ES"/>
        </w:rPr>
        <w:t xml:space="preserve">4.3) </w:t>
      </w:r>
      <w:r w:rsidR="00071F53" w:rsidRPr="00EE600E">
        <w:rPr>
          <w:b/>
          <w:bCs/>
          <w:lang w:val="es-ES"/>
        </w:rPr>
        <w:t>Análisis predictivos.</w:t>
      </w:r>
    </w:p>
    <w:p w14:paraId="0E983118" w14:textId="77777777" w:rsidR="00071F53" w:rsidRPr="00EE600E" w:rsidRDefault="00071F53" w:rsidP="00922510">
      <w:pPr>
        <w:ind w:left="0" w:hanging="2"/>
        <w:rPr>
          <w:lang w:val="es-ES"/>
        </w:rPr>
      </w:pPr>
    </w:p>
    <w:p w14:paraId="10235DB2" w14:textId="3CA1B861" w:rsidR="00922510" w:rsidRPr="00EE600E" w:rsidRDefault="00922510" w:rsidP="00922510">
      <w:pPr>
        <w:ind w:left="0" w:hanging="2"/>
        <w:rPr>
          <w:i/>
          <w:iCs/>
          <w:lang w:val="es-ES"/>
        </w:rPr>
      </w:pPr>
      <w:bookmarkStart w:id="595" w:name="_Toc186200411"/>
      <w:bookmarkStart w:id="596" w:name="OLE_LINK27"/>
      <w:r w:rsidRPr="00EE600E">
        <w:rPr>
          <w:i/>
          <w:iCs/>
          <w:lang w:val="es-ES"/>
        </w:rPr>
        <w:t>4.</w:t>
      </w:r>
      <w:r w:rsidR="001339C2" w:rsidRPr="00EE600E">
        <w:rPr>
          <w:i/>
          <w:iCs/>
          <w:lang w:val="es-ES"/>
        </w:rPr>
        <w:t>3.1</w:t>
      </w:r>
      <w:r w:rsidRPr="00EE600E">
        <w:rPr>
          <w:i/>
          <w:iCs/>
          <w:lang w:val="es-ES"/>
        </w:rPr>
        <w:t>) Generación de</w:t>
      </w:r>
      <w:r w:rsidR="00A13751" w:rsidRPr="00EE600E">
        <w:rPr>
          <w:i/>
          <w:iCs/>
          <w:lang w:val="es-ES"/>
        </w:rPr>
        <w:t xml:space="preserve"> un modelo de clasificación utilizando regresión logística.</w:t>
      </w:r>
      <w:bookmarkEnd w:id="595"/>
    </w:p>
    <w:p w14:paraId="4F7E7C44" w14:textId="7D3D9538" w:rsidR="005D4383" w:rsidRPr="00EE600E" w:rsidRDefault="005D4383" w:rsidP="005D4383">
      <w:pPr>
        <w:ind w:left="0" w:hanging="2"/>
        <w:rPr>
          <w:lang w:val="es-ES"/>
        </w:rPr>
      </w:pPr>
      <w:bookmarkStart w:id="597" w:name="_Toc186200412"/>
      <w:bookmarkEnd w:id="596"/>
      <w:r w:rsidRPr="00EE600E">
        <w:rPr>
          <w:lang w:val="es-ES"/>
        </w:rPr>
        <w:t xml:space="preserve">Tras el análisis exploratorio de los datos, se procedió a desarrollar un modelo inicial de aprendizaje automático supervisado con el objetivo de clasificar las observaciones. Dado que la variable objetivo presenta dos clases, se optó por construir un modelo de regresión logística como punto de partida. Este tipo de modelo es ampliamente utilizado debido a su balance entre simplicidad, interpretabilidad y capacidad para estimar probabilidades asociadas a cada clase. Sin embargo, también está limitado por una serie de asunciones estadísticas, tales como la linealidad de las relaciones entre las variables predictoras y el logit de la variable objetivo, la independencia de los errores, la ausencia de multicolinealidad significativa entre las variables explicativas, entre otras. </w:t>
      </w:r>
      <w:r w:rsidR="001F3F79" w:rsidRPr="00EE600E">
        <w:rPr>
          <w:lang w:val="es-ES"/>
        </w:rPr>
        <w:t xml:space="preserve">Al contrastarse estos supuestos (mediante el cálculo del factor de inflación de la varianza -VIF- y mediante análisis gráficos) se observó que todas las variables cumplen los supuestos, excepto por la variable </w:t>
      </w:r>
      <w:r w:rsidR="001F3F79" w:rsidRPr="00EE600E">
        <w:rPr>
          <w:rFonts w:ascii="Menlo" w:hAnsi="Menlo" w:cs="Menlo"/>
          <w:sz w:val="22"/>
          <w:szCs w:val="22"/>
          <w:lang w:val="es-ES"/>
        </w:rPr>
        <w:t>tn6</w:t>
      </w:r>
      <w:r w:rsidR="001F3F79" w:rsidRPr="00EE600E">
        <w:rPr>
          <w:lang w:val="es-ES"/>
        </w:rPr>
        <w:t xml:space="preserve"> </w:t>
      </w:r>
      <w:r w:rsidR="00EE600E">
        <w:rPr>
          <w:lang w:val="es-ES"/>
        </w:rPr>
        <w:t>(que evalúa memoria verbal) la cual</w:t>
      </w:r>
      <w:r w:rsidR="001F3F79" w:rsidRPr="00EE600E">
        <w:rPr>
          <w:lang w:val="es-ES"/>
        </w:rPr>
        <w:t xml:space="preserve"> no cumple el supuesto de independencia de los errores (datos no mostrados). </w:t>
      </w:r>
      <w:r w:rsidRPr="00EE600E">
        <w:rPr>
          <w:lang w:val="es-ES"/>
        </w:rPr>
        <w:t>A pesar de esta limitaci</w:t>
      </w:r>
      <w:r w:rsidR="001F3F79" w:rsidRPr="00EE600E">
        <w:rPr>
          <w:lang w:val="es-ES"/>
        </w:rPr>
        <w:t>ón</w:t>
      </w:r>
      <w:r w:rsidRPr="00EE600E">
        <w:rPr>
          <w:lang w:val="es-ES"/>
        </w:rPr>
        <w:t>, la regresión logística se seleccionó como modelo base para proporcionar un marco de referencia inicial, que permit</w:t>
      </w:r>
      <w:r w:rsidR="001F3F79" w:rsidRPr="00EE600E">
        <w:rPr>
          <w:lang w:val="es-ES"/>
        </w:rPr>
        <w:t>iera</w:t>
      </w:r>
      <w:r w:rsidRPr="00EE600E">
        <w:rPr>
          <w:lang w:val="es-ES"/>
        </w:rPr>
        <w:t xml:space="preserve"> evaluar inicialmente la capacidad de las variables explicativas para discriminar entre las clases y establecer una línea de rendimiento. Este enfoque será complementado posteriormente con modelos más complejos y flexibles que no dependan de las mismas restricciones, para garantizar un análisis más robusto y mejorar el rendimiento predictivo.</w:t>
      </w:r>
      <w:bookmarkEnd w:id="597"/>
    </w:p>
    <w:p w14:paraId="70F00C59" w14:textId="70B8A6E3" w:rsidR="003C009A" w:rsidRPr="00EE600E" w:rsidRDefault="003C009A" w:rsidP="003C009A">
      <w:pPr>
        <w:ind w:left="0" w:hanging="2"/>
        <w:rPr>
          <w:lang w:val="es-ES"/>
        </w:rPr>
      </w:pPr>
      <w:bookmarkStart w:id="598" w:name="_Toc186200413"/>
      <w:r w:rsidRPr="00EE600E">
        <w:rPr>
          <w:lang w:val="es-ES"/>
        </w:rPr>
        <w:t xml:space="preserve">Para evaluar el desempeño del modelo logístico, se dividió la base de datos en dos subconjuntos: un </w:t>
      </w:r>
      <w:r w:rsidR="00961480" w:rsidRPr="00EE600E">
        <w:rPr>
          <w:lang w:val="es-ES"/>
        </w:rPr>
        <w:t>8</w:t>
      </w:r>
      <w:r w:rsidRPr="00EE600E">
        <w:rPr>
          <w:lang w:val="es-ES"/>
        </w:rPr>
        <w:t xml:space="preserve">0% de las observaciones fue utilizado para el entrenamiento del modelo, mientras que el </w:t>
      </w:r>
      <w:r w:rsidR="00961480" w:rsidRPr="00EE600E">
        <w:rPr>
          <w:lang w:val="es-ES"/>
        </w:rPr>
        <w:t>2</w:t>
      </w:r>
      <w:r w:rsidRPr="00EE600E">
        <w:rPr>
          <w:lang w:val="es-ES"/>
        </w:rPr>
        <w:t xml:space="preserve">0% restante se destinó para la prueba, asegurando que este conjunto de datos no se hubiera presentado </w:t>
      </w:r>
      <w:r w:rsidRPr="00C77BDA">
        <w:rPr>
          <w:lang w:val="es-ES"/>
        </w:rPr>
        <w:t>previamente al modelo durante su entrenamiento. Los resultados del análisis indicaron que los coeficientes asociados a las variables </w:t>
      </w:r>
      <w:r w:rsidRPr="00C77BDA">
        <w:rPr>
          <w:rFonts w:ascii="Menlo" w:hAnsi="Menlo" w:cs="Menlo"/>
          <w:sz w:val="22"/>
          <w:szCs w:val="22"/>
          <w:lang w:val="es-ES"/>
        </w:rPr>
        <w:t>ptg19</w:t>
      </w:r>
      <w:r w:rsidRPr="00C77BDA">
        <w:rPr>
          <w:lang w:val="es-ES"/>
        </w:rPr>
        <w:t>, </w:t>
      </w:r>
      <w:r w:rsidRPr="00C77BDA">
        <w:rPr>
          <w:rFonts w:ascii="Menlo" w:hAnsi="Menlo" w:cs="Menlo"/>
          <w:sz w:val="22"/>
          <w:szCs w:val="22"/>
          <w:lang w:val="es-ES"/>
        </w:rPr>
        <w:t>tn12</w:t>
      </w:r>
      <w:r w:rsidRPr="00C77BDA">
        <w:rPr>
          <w:lang w:val="es-ES"/>
        </w:rPr>
        <w:t> y </w:t>
      </w:r>
      <w:r w:rsidRPr="00C77BDA">
        <w:rPr>
          <w:rFonts w:ascii="Menlo" w:hAnsi="Menlo" w:cs="Menlo"/>
          <w:sz w:val="22"/>
          <w:szCs w:val="22"/>
          <w:lang w:val="es-ES"/>
        </w:rPr>
        <w:t>tn30</w:t>
      </w:r>
      <w:r w:rsidRPr="00C77BDA">
        <w:rPr>
          <w:lang w:val="es-ES"/>
        </w:rPr>
        <w:t> </w:t>
      </w:r>
      <w:r w:rsidR="00EE600E" w:rsidRPr="00C77BDA">
        <w:rPr>
          <w:lang w:val="es-ES"/>
        </w:rPr>
        <w:t xml:space="preserve">(que corresponden a las variables de índice de masa corporal, velocidad de procesamiento y memoria verbal, respectivamente) </w:t>
      </w:r>
      <w:r w:rsidRPr="00C77BDA">
        <w:rPr>
          <w:lang w:val="es-ES"/>
        </w:rPr>
        <w:t>fueron estadísticamente significativos, sugiriendo una contribución relevante de estas variables en la predicción de la variable objetivo.</w:t>
      </w:r>
      <w:bookmarkEnd w:id="598"/>
    </w:p>
    <w:p w14:paraId="4416B7C8" w14:textId="40FDD113" w:rsidR="003C009A" w:rsidRPr="00EE600E" w:rsidRDefault="003C009A" w:rsidP="003C009A">
      <w:pPr>
        <w:ind w:left="0" w:hanging="2"/>
        <w:rPr>
          <w:lang w:val="es-ES"/>
        </w:rPr>
      </w:pPr>
      <w:bookmarkStart w:id="599" w:name="_Toc186200414"/>
      <w:bookmarkStart w:id="600" w:name="OLE_LINK28"/>
      <w:r w:rsidRPr="00EE600E">
        <w:rPr>
          <w:lang w:val="es-ES"/>
        </w:rPr>
        <w:t xml:space="preserve">En línea con los objetivos clínicos de este trabajo, se priorizaron métricas clave para evaluar el rendimiento del modelo. </w:t>
      </w:r>
      <w:bookmarkStart w:id="601" w:name="_Hlk186382386"/>
      <w:r w:rsidRPr="00EE600E">
        <w:rPr>
          <w:lang w:val="es-ES"/>
        </w:rPr>
        <w:t>La sensibilidad, definida como la capacidad del modelo para identificar correctamente los casos positivos, alcanzó un 8</w:t>
      </w:r>
      <w:r w:rsidR="00C43E31" w:rsidRPr="00EE600E">
        <w:rPr>
          <w:lang w:val="es-ES"/>
        </w:rPr>
        <w:t>7</w:t>
      </w:r>
      <w:r w:rsidRPr="00EE600E">
        <w:rPr>
          <w:lang w:val="es-ES"/>
        </w:rPr>
        <w:t>,</w:t>
      </w:r>
      <w:r w:rsidR="00C43E31" w:rsidRPr="00EE600E">
        <w:rPr>
          <w:lang w:val="es-ES"/>
        </w:rPr>
        <w:t>10</w:t>
      </w:r>
      <w:r w:rsidRPr="00EE600E">
        <w:rPr>
          <w:lang w:val="es-ES"/>
        </w:rPr>
        <w:t xml:space="preserve">%. Por otro lado, la especificidad, que mide la proporción de verdaderos negativos correctamente identificados, fue del </w:t>
      </w:r>
      <w:r w:rsidR="00C43E31" w:rsidRPr="00EE600E">
        <w:rPr>
          <w:lang w:val="es-ES"/>
        </w:rPr>
        <w:t>33</w:t>
      </w:r>
      <w:r w:rsidRPr="00EE600E">
        <w:rPr>
          <w:lang w:val="es-ES"/>
        </w:rPr>
        <w:t>,3</w:t>
      </w:r>
      <w:r w:rsidR="00C43E31" w:rsidRPr="00EE600E">
        <w:rPr>
          <w:lang w:val="es-ES"/>
        </w:rPr>
        <w:t>3</w:t>
      </w:r>
      <w:r w:rsidRPr="00EE600E">
        <w:rPr>
          <w:lang w:val="es-ES"/>
        </w:rPr>
        <w:t xml:space="preserve">%. Además, se obtuvo el valor F1, una métrica que combina la precisión y la sensibilidad en una única media armónica, </w:t>
      </w:r>
      <w:r w:rsidR="00114253" w:rsidRPr="00EE600E">
        <w:rPr>
          <w:lang w:val="es-ES"/>
        </w:rPr>
        <w:t>que alcanzó</w:t>
      </w:r>
      <w:r w:rsidRPr="00EE600E">
        <w:rPr>
          <w:lang w:val="es-ES"/>
        </w:rPr>
        <w:t xml:space="preserve"> un valor de 7</w:t>
      </w:r>
      <w:r w:rsidR="00C43E31" w:rsidRPr="00EE600E">
        <w:rPr>
          <w:lang w:val="es-ES"/>
        </w:rPr>
        <w:t>7</w:t>
      </w:r>
      <w:r w:rsidRPr="00EE600E">
        <w:rPr>
          <w:lang w:val="es-ES"/>
        </w:rPr>
        <w:t>,</w:t>
      </w:r>
      <w:r w:rsidR="00C43E31" w:rsidRPr="00EE600E">
        <w:rPr>
          <w:lang w:val="es-ES"/>
        </w:rPr>
        <w:t>14</w:t>
      </w:r>
      <w:r w:rsidRPr="00EE600E">
        <w:rPr>
          <w:lang w:val="es-ES"/>
        </w:rPr>
        <w:t xml:space="preserve">%. En cuanto a la </w:t>
      </w:r>
      <w:r w:rsidR="00611DA4" w:rsidRPr="00EE600E">
        <w:rPr>
          <w:lang w:val="es-ES"/>
        </w:rPr>
        <w:t>exactitud</w:t>
      </w:r>
      <w:r w:rsidRPr="00EE600E">
        <w:rPr>
          <w:lang w:val="es-ES"/>
        </w:rPr>
        <w:t xml:space="preserve"> (</w:t>
      </w:r>
      <w:r w:rsidRPr="00EE600E">
        <w:rPr>
          <w:i/>
          <w:iCs/>
          <w:lang w:val="es-ES"/>
        </w:rPr>
        <w:t>accuracy</w:t>
      </w:r>
      <w:r w:rsidRPr="00EE600E">
        <w:rPr>
          <w:lang w:val="es-ES"/>
        </w:rPr>
        <w:t>, en inglés), que representa la proporción de predicciones correctas en el total de observaciones, fue del 6</w:t>
      </w:r>
      <w:r w:rsidR="00C43E31" w:rsidRPr="00EE600E">
        <w:rPr>
          <w:lang w:val="es-ES"/>
        </w:rPr>
        <w:t>7</w:t>
      </w:r>
      <w:r w:rsidRPr="00EE600E">
        <w:rPr>
          <w:lang w:val="es-ES"/>
        </w:rPr>
        <w:t>,3</w:t>
      </w:r>
      <w:r w:rsidR="00C43E31" w:rsidRPr="00EE600E">
        <w:rPr>
          <w:lang w:val="es-ES"/>
        </w:rPr>
        <w:t>5</w:t>
      </w:r>
      <w:r w:rsidRPr="00EE600E">
        <w:rPr>
          <w:lang w:val="es-ES"/>
        </w:rPr>
        <w:t>%. Finalmente, el AUC fue 0,</w:t>
      </w:r>
      <w:r w:rsidR="00C43E31" w:rsidRPr="00EE600E">
        <w:rPr>
          <w:lang w:val="es-ES"/>
        </w:rPr>
        <w:t>719</w:t>
      </w:r>
      <w:r w:rsidRPr="00EE600E">
        <w:rPr>
          <w:lang w:val="es-ES"/>
        </w:rPr>
        <w:t>. La curva ROC generada por el modelo es recogida en la figura 8.</w:t>
      </w:r>
      <w:bookmarkEnd w:id="599"/>
      <w:bookmarkEnd w:id="601"/>
    </w:p>
    <w:p w14:paraId="086C3B82" w14:textId="7E20F09F" w:rsidR="003C009A" w:rsidRPr="00EE600E" w:rsidRDefault="00C43E31" w:rsidP="003C009A">
      <w:pPr>
        <w:ind w:left="0" w:hanging="2"/>
        <w:rPr>
          <w:lang w:val="es-ES"/>
        </w:rPr>
      </w:pPr>
      <w:bookmarkStart w:id="602" w:name="_Toc186200415"/>
      <w:bookmarkEnd w:id="600"/>
      <w:r w:rsidRPr="00EE600E">
        <w:rPr>
          <w:noProof/>
          <w:lang w:eastAsia="ca-ES"/>
        </w:rPr>
        <w:drawing>
          <wp:inline distT="0" distB="0" distL="0" distR="0" wp14:anchorId="50BBF8F3" wp14:editId="40B5399E">
            <wp:extent cx="5400675" cy="3375660"/>
            <wp:effectExtent l="0" t="0" r="0" b="0"/>
            <wp:docPr id="21106834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499" name="Imagen 2110683499"/>
                    <pic:cNvPicPr/>
                  </pic:nvPicPr>
                  <pic:blipFill>
                    <a:blip r:embed="rId47"/>
                    <a:stretch>
                      <a:fillRect/>
                    </a:stretch>
                  </pic:blipFill>
                  <pic:spPr>
                    <a:xfrm>
                      <a:off x="0" y="0"/>
                      <a:ext cx="5400675" cy="3375660"/>
                    </a:xfrm>
                    <a:prstGeom prst="rect">
                      <a:avLst/>
                    </a:prstGeom>
                  </pic:spPr>
                </pic:pic>
              </a:graphicData>
            </a:graphic>
          </wp:inline>
        </w:drawing>
      </w:r>
      <w:bookmarkEnd w:id="602"/>
    </w:p>
    <w:p w14:paraId="5C2AF814" w14:textId="77777777" w:rsidR="00EC3F4F" w:rsidRPr="00EE600E" w:rsidRDefault="00EC3F4F">
      <w:pPr>
        <w:ind w:left="0" w:hanging="2"/>
        <w:rPr>
          <w:lang w:val="es-ES"/>
        </w:rPr>
      </w:pPr>
    </w:p>
    <w:p w14:paraId="6C474631" w14:textId="703D4B5B" w:rsidR="00C60842" w:rsidRPr="00EE600E" w:rsidRDefault="003C009A" w:rsidP="003C009A">
      <w:pPr>
        <w:pStyle w:val="Llegenda"/>
        <w:ind w:left="0" w:hanging="2"/>
        <w:jc w:val="center"/>
        <w:rPr>
          <w:lang w:val="es-ES"/>
        </w:rPr>
      </w:pPr>
      <w:bookmarkStart w:id="603" w:name="_Toc186189398"/>
      <w:bookmarkStart w:id="604" w:name="_Toc186189467"/>
      <w:bookmarkStart w:id="605" w:name="_Toc186189628"/>
      <w:bookmarkStart w:id="606" w:name="_Toc186200416"/>
      <w:bookmarkStart w:id="607" w:name="_Toc186281855"/>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8</w:t>
      </w:r>
      <w:r w:rsidR="0042480F" w:rsidRPr="00EE600E">
        <w:rPr>
          <w:lang w:val="es-ES"/>
        </w:rPr>
        <w:fldChar w:fldCharType="end"/>
      </w:r>
      <w:r w:rsidRPr="00EE600E">
        <w:rPr>
          <w:lang w:val="es-ES"/>
        </w:rPr>
        <w:t xml:space="preserve">: </w:t>
      </w:r>
      <w:bookmarkStart w:id="608" w:name="_Hlk186214205"/>
      <w:r w:rsidRPr="00EE600E">
        <w:rPr>
          <w:b w:val="0"/>
          <w:bCs w:val="0"/>
          <w:lang w:val="es-ES"/>
        </w:rPr>
        <w:t xml:space="preserve">Curva ROC (Modelo logístico). </w:t>
      </w:r>
      <w:bookmarkStart w:id="609" w:name="_Hlk186184652"/>
      <w:r w:rsidRPr="00EE600E">
        <w:rPr>
          <w:b w:val="0"/>
          <w:bCs w:val="0"/>
          <w:lang w:val="es-ES"/>
        </w:rPr>
        <w:t xml:space="preserve">Se generó un modelo logístico para utilizarse como modelo de base sobre el que comparar modelos más complejos. Esta curva representa la </w:t>
      </w:r>
      <w:r w:rsidR="00114253" w:rsidRPr="00EE600E">
        <w:rPr>
          <w:b w:val="0"/>
          <w:bCs w:val="0"/>
          <w:lang w:val="es-ES"/>
        </w:rPr>
        <w:t xml:space="preserve">la especificidad en el eje X y la </w:t>
      </w:r>
      <w:r w:rsidRPr="00EE600E">
        <w:rPr>
          <w:b w:val="0"/>
          <w:bCs w:val="0"/>
          <w:lang w:val="es-ES"/>
        </w:rPr>
        <w:t>sensibilidad en el eje Y.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603"/>
      <w:bookmarkEnd w:id="604"/>
      <w:bookmarkEnd w:id="605"/>
      <w:bookmarkEnd w:id="606"/>
      <w:bookmarkEnd w:id="607"/>
      <w:bookmarkEnd w:id="608"/>
    </w:p>
    <w:bookmarkEnd w:id="609"/>
    <w:p w14:paraId="706BCDF0" w14:textId="77777777" w:rsidR="003C009A" w:rsidRPr="00EE600E" w:rsidRDefault="003C009A" w:rsidP="003C009A">
      <w:pPr>
        <w:ind w:left="0" w:hanging="2"/>
        <w:rPr>
          <w:lang w:val="es-ES"/>
        </w:rPr>
      </w:pPr>
    </w:p>
    <w:p w14:paraId="0E80FE98" w14:textId="1746330F" w:rsidR="003C009A" w:rsidRPr="00EE600E" w:rsidRDefault="00BB4A37" w:rsidP="003C009A">
      <w:pPr>
        <w:ind w:left="0" w:hanging="2"/>
        <w:rPr>
          <w:lang w:val="es-ES"/>
        </w:rPr>
      </w:pPr>
      <w:bookmarkStart w:id="610" w:name="_Toc186200417"/>
      <w:bookmarkStart w:id="611" w:name="_Hlk186183827"/>
      <w:r w:rsidRPr="00EE600E">
        <w:rPr>
          <w:lang w:val="es-ES"/>
        </w:rPr>
        <w:t>Otro modelo que puede ser utilizado como base puede ser un modelo de tipo discriminante lineal, pero el conjunto de datos no cumple con los postulados requerid</w:t>
      </w:r>
      <w:r w:rsidR="00A82115" w:rsidRPr="00EE600E">
        <w:rPr>
          <w:lang w:val="es-ES"/>
        </w:rPr>
        <w:t>o</w:t>
      </w:r>
      <w:r w:rsidRPr="00EE600E">
        <w:rPr>
          <w:lang w:val="es-ES"/>
        </w:rPr>
        <w:t>s por lo que no es aplicable (datos no mostrados).</w:t>
      </w:r>
      <w:bookmarkEnd w:id="610"/>
    </w:p>
    <w:bookmarkEnd w:id="611"/>
    <w:p w14:paraId="521F51CE" w14:textId="77777777" w:rsidR="00C60842" w:rsidRPr="00EE600E" w:rsidRDefault="00C60842">
      <w:pPr>
        <w:ind w:left="0" w:hanging="2"/>
        <w:rPr>
          <w:lang w:val="es-ES"/>
        </w:rPr>
      </w:pPr>
    </w:p>
    <w:p w14:paraId="3211444A" w14:textId="557D9A6B" w:rsidR="00961480" w:rsidRPr="00EE600E" w:rsidRDefault="00961480" w:rsidP="00961480">
      <w:pPr>
        <w:ind w:left="0" w:hanging="2"/>
        <w:rPr>
          <w:i/>
          <w:iCs/>
          <w:lang w:val="es-ES"/>
        </w:rPr>
      </w:pPr>
      <w:bookmarkStart w:id="612" w:name="_Toc186200418"/>
      <w:r w:rsidRPr="00EE600E">
        <w:rPr>
          <w:i/>
          <w:iCs/>
          <w:lang w:val="es-ES"/>
        </w:rPr>
        <w:t>4.</w:t>
      </w:r>
      <w:r w:rsidR="001339C2" w:rsidRPr="00EE600E">
        <w:rPr>
          <w:i/>
          <w:iCs/>
          <w:lang w:val="es-ES"/>
        </w:rPr>
        <w:t>3.2</w:t>
      </w:r>
      <w:r w:rsidRPr="00EE600E">
        <w:rPr>
          <w:i/>
          <w:iCs/>
          <w:lang w:val="es-ES"/>
        </w:rPr>
        <w:t>) Generación de un modelo de clasificación utilizando XGBoost.</w:t>
      </w:r>
      <w:bookmarkEnd w:id="612"/>
    </w:p>
    <w:p w14:paraId="2FC7B3C9" w14:textId="0EB0D0D2" w:rsidR="00C43E31" w:rsidRPr="00EE600E" w:rsidRDefault="00611DA4" w:rsidP="00C43E31">
      <w:pPr>
        <w:ind w:left="0" w:hanging="2"/>
        <w:rPr>
          <w:lang w:val="es-ES"/>
        </w:rPr>
      </w:pPr>
      <w:bookmarkStart w:id="613" w:name="_Toc186200419"/>
      <w:bookmarkStart w:id="614" w:name="OLE_LINK29"/>
      <w:r w:rsidRPr="00EE600E">
        <w:rPr>
          <w:lang w:val="es-ES"/>
        </w:rPr>
        <w:t xml:space="preserve">Dada la naturaleza de los datos clínicos utilizados, se consideró que un modelo basado en árboles sería más adecuado para abordar el problema planteado. Entre las diversas opciones disponibles, XGBoost destaca como una de las técnicas </w:t>
      </w:r>
      <w:r w:rsidR="00985377" w:rsidRPr="00EE600E">
        <w:rPr>
          <w:lang w:val="es-ES"/>
        </w:rPr>
        <w:t>típicamente seleccionadas</w:t>
      </w:r>
      <w:r w:rsidRPr="00EE600E">
        <w:rPr>
          <w:lang w:val="es-ES"/>
        </w:rPr>
        <w:t xml:space="preserve"> en el ámbito biomédico debido a su alta escalabilidad, robustez frente a datos desbalanceados y flexibilidad en cuanto a los supuestos matemáticos y estadísticos. Sin embargo, una de las limitaciones de XGBoost es su carácter de “caja negra”, lo que dificulta la interpretación directa de las predicciones. </w:t>
      </w:r>
      <w:r w:rsidR="00C43E31" w:rsidRPr="00EE600E">
        <w:rPr>
          <w:lang w:val="es-ES"/>
        </w:rPr>
        <w:t>Una forma de abordar esta limitación es mediante el análisis de la importancia de las variables, un parámetro que mide la contribución de cada variable a la generación de las “ramas” de decisión de</w:t>
      </w:r>
      <w:r w:rsidR="00397316" w:rsidRPr="00EE600E">
        <w:rPr>
          <w:lang w:val="es-ES"/>
        </w:rPr>
        <w:t xml:space="preserve"> cada</w:t>
      </w:r>
      <w:r w:rsidR="00C43E31" w:rsidRPr="00EE600E">
        <w:rPr>
          <w:lang w:val="es-ES"/>
        </w:rPr>
        <w:t xml:space="preserve"> árbol</w:t>
      </w:r>
      <w:r w:rsidR="00397316" w:rsidRPr="00EE600E">
        <w:rPr>
          <w:lang w:val="es-ES"/>
        </w:rPr>
        <w:t xml:space="preserve"> generado durante el entrenamiento del modelo</w:t>
      </w:r>
      <w:r w:rsidR="00C43E31" w:rsidRPr="00EE600E">
        <w:rPr>
          <w:lang w:val="es-ES"/>
        </w:rPr>
        <w:t>. No obstante, esta métrica solo proporciona una visión general del modelo y no permite interpretar de forma específica el impacto de las variables en cada observación individual. Para superar esta restricción, se pueden emplear los valores SHAP, que permiten cuantificar la contribución de cada variable a cada una de las predicciones realizadas, ofreciendo así una interpretación más detallada y personalizada del modelo, contribuyendo a la transparencia de las decisiones clínicas que puedan ser apoyadas por la aplicación de</w:t>
      </w:r>
      <w:r w:rsidR="00397316" w:rsidRPr="00EE600E">
        <w:rPr>
          <w:lang w:val="es-ES"/>
        </w:rPr>
        <w:t xml:space="preserve"> este</w:t>
      </w:r>
      <w:r w:rsidR="00C43E31" w:rsidRPr="00EE600E">
        <w:rPr>
          <w:lang w:val="es-ES"/>
        </w:rPr>
        <w:t>.</w:t>
      </w:r>
      <w:bookmarkEnd w:id="613"/>
    </w:p>
    <w:p w14:paraId="3C6094D2" w14:textId="650BFA28" w:rsidR="00611DA4" w:rsidRPr="00EE600E" w:rsidRDefault="00611DA4" w:rsidP="00611DA4">
      <w:pPr>
        <w:ind w:left="0" w:hanging="2"/>
        <w:rPr>
          <w:lang w:val="es-ES"/>
        </w:rPr>
      </w:pPr>
      <w:bookmarkStart w:id="615" w:name="_Toc186200420"/>
      <w:bookmarkEnd w:id="614"/>
      <w:r w:rsidRPr="00EE600E">
        <w:rPr>
          <w:lang w:val="es-ES"/>
        </w:rPr>
        <w:t xml:space="preserve">Para la construcción del modelo, los datos se dividieron en dos subconjuntos: un 80% para entrenamiento y un 20% para prueba. Posteriormente, se aplicó validación cruzada para ajustar los hiperparámetros óptimos, utilizando el área bajo la curva ROC (AUC-ROC) como métrica de optimización. Finalmente, el modelo fue entrenado de forma definitiva utilizando los hiperparámetros seleccionados, </w:t>
      </w:r>
      <w:r w:rsidR="00397316" w:rsidRPr="00EE600E">
        <w:rPr>
          <w:lang w:val="es-ES"/>
        </w:rPr>
        <w:t>con el objeto de maximizar</w:t>
      </w:r>
      <w:r w:rsidRPr="00EE600E">
        <w:rPr>
          <w:lang w:val="es-ES"/>
        </w:rPr>
        <w:t xml:space="preserve"> su rendimiento predictivo.</w:t>
      </w:r>
      <w:bookmarkEnd w:id="615"/>
    </w:p>
    <w:p w14:paraId="7D8B6365" w14:textId="71BBF43C" w:rsidR="007C5439" w:rsidRPr="00EE600E" w:rsidRDefault="007C5439" w:rsidP="007C5439">
      <w:pPr>
        <w:ind w:left="0" w:hanging="2"/>
        <w:rPr>
          <w:lang w:val="es-ES"/>
        </w:rPr>
      </w:pPr>
      <w:bookmarkStart w:id="616" w:name="_Toc186200421"/>
      <w:bookmarkStart w:id="617" w:name="OLE_LINK48"/>
      <w:r w:rsidRPr="00EE600E">
        <w:rPr>
          <w:lang w:val="es-ES"/>
        </w:rPr>
        <w:t>Nuevamente, en línea con los objetivos clínicos de este trabajo, se priorizaron métricas clave para evaluar el rendimiento del modelo. La sensibilidad alcanzó un 78,38% y la especificidad fue del 90,91%. Además, se obtuvo un valor F1 de 86,57%. En cuanto a la exactitud</w:t>
      </w:r>
      <w:r w:rsidR="00611DA4" w:rsidRPr="00EE600E">
        <w:rPr>
          <w:lang w:val="es-ES"/>
        </w:rPr>
        <w:t xml:space="preserve">, </w:t>
      </w:r>
      <w:r w:rsidRPr="00EE600E">
        <w:rPr>
          <w:lang w:val="es-ES"/>
        </w:rPr>
        <w:t xml:space="preserve">fue del </w:t>
      </w:r>
      <w:r w:rsidR="00611DA4" w:rsidRPr="00EE600E">
        <w:rPr>
          <w:lang w:val="es-ES"/>
        </w:rPr>
        <w:t>81,25</w:t>
      </w:r>
      <w:r w:rsidRPr="00EE600E">
        <w:rPr>
          <w:lang w:val="es-ES"/>
        </w:rPr>
        <w:t xml:space="preserve">%. Finalmente, el </w:t>
      </w:r>
      <w:r w:rsidR="00611DA4" w:rsidRPr="00EE600E">
        <w:rPr>
          <w:lang w:val="es-ES"/>
        </w:rPr>
        <w:t xml:space="preserve">valor </w:t>
      </w:r>
      <w:r w:rsidRPr="00EE600E">
        <w:rPr>
          <w:lang w:val="es-ES"/>
        </w:rPr>
        <w:t>AUC fue 0,8</w:t>
      </w:r>
      <w:r w:rsidR="00611DA4" w:rsidRPr="00EE600E">
        <w:rPr>
          <w:lang w:val="es-ES"/>
        </w:rPr>
        <w:t>85</w:t>
      </w:r>
      <w:r w:rsidRPr="00EE600E">
        <w:rPr>
          <w:lang w:val="es-ES"/>
        </w:rPr>
        <w:t xml:space="preserve">. La curva ROC generada por el modelo es recogida en la figura </w:t>
      </w:r>
      <w:r w:rsidR="00611DA4" w:rsidRPr="00EE600E">
        <w:rPr>
          <w:lang w:val="es-ES"/>
        </w:rPr>
        <w:t>9</w:t>
      </w:r>
      <w:r w:rsidRPr="00EE600E">
        <w:rPr>
          <w:lang w:val="es-ES"/>
        </w:rPr>
        <w:t>.</w:t>
      </w:r>
      <w:bookmarkEnd w:id="616"/>
    </w:p>
    <w:p w14:paraId="4E586F7F" w14:textId="4E169D6F" w:rsidR="00611DA4" w:rsidRPr="00EE600E" w:rsidRDefault="00611DA4" w:rsidP="007C5439">
      <w:pPr>
        <w:ind w:left="0" w:hanging="2"/>
        <w:rPr>
          <w:lang w:val="es-ES"/>
        </w:rPr>
      </w:pPr>
      <w:bookmarkStart w:id="618" w:name="_Toc186200422"/>
      <w:bookmarkEnd w:id="617"/>
      <w:r w:rsidRPr="00EE600E">
        <w:rPr>
          <w:noProof/>
          <w:lang w:eastAsia="ca-ES"/>
        </w:rPr>
        <w:drawing>
          <wp:inline distT="0" distB="0" distL="0" distR="0" wp14:anchorId="54A2877C" wp14:editId="153E5BB6">
            <wp:extent cx="5400675" cy="3375660"/>
            <wp:effectExtent l="0" t="0" r="0" b="0"/>
            <wp:docPr id="19551175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7574" name="Imagen 1955117574"/>
                    <pic:cNvPicPr/>
                  </pic:nvPicPr>
                  <pic:blipFill>
                    <a:blip r:embed="rId48"/>
                    <a:stretch>
                      <a:fillRect/>
                    </a:stretch>
                  </pic:blipFill>
                  <pic:spPr>
                    <a:xfrm>
                      <a:off x="0" y="0"/>
                      <a:ext cx="5400675" cy="3375660"/>
                    </a:xfrm>
                    <a:prstGeom prst="rect">
                      <a:avLst/>
                    </a:prstGeom>
                  </pic:spPr>
                </pic:pic>
              </a:graphicData>
            </a:graphic>
          </wp:inline>
        </w:drawing>
      </w:r>
      <w:bookmarkEnd w:id="618"/>
    </w:p>
    <w:p w14:paraId="04B4B4F8" w14:textId="0DA88804" w:rsidR="00611DA4" w:rsidRPr="00EE600E" w:rsidRDefault="00611DA4" w:rsidP="00611DA4">
      <w:pPr>
        <w:pStyle w:val="Llegenda"/>
        <w:ind w:left="0" w:hanging="2"/>
        <w:jc w:val="center"/>
        <w:rPr>
          <w:lang w:val="es-ES"/>
        </w:rPr>
      </w:pPr>
      <w:bookmarkStart w:id="619" w:name="_Toc186189399"/>
      <w:bookmarkStart w:id="620" w:name="_Toc186189468"/>
      <w:bookmarkStart w:id="621" w:name="_Toc186189629"/>
      <w:bookmarkStart w:id="622" w:name="_Toc186200423"/>
      <w:bookmarkStart w:id="623" w:name="_Toc186281856"/>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9</w:t>
      </w:r>
      <w:r w:rsidR="0042480F" w:rsidRPr="00EE600E">
        <w:rPr>
          <w:lang w:val="es-ES"/>
        </w:rPr>
        <w:fldChar w:fldCharType="end"/>
      </w:r>
      <w:r w:rsidRPr="00EE600E">
        <w:rPr>
          <w:lang w:val="es-ES"/>
        </w:rPr>
        <w:t xml:space="preserve">: </w:t>
      </w:r>
      <w:bookmarkStart w:id="624" w:name="_Hlk186190773"/>
      <w:r w:rsidRPr="00EE600E">
        <w:rPr>
          <w:lang w:val="es-ES"/>
        </w:rPr>
        <w:t xml:space="preserve">Curva ROC (Modelo XGBoost). </w:t>
      </w:r>
      <w:r w:rsidRPr="00EE600E">
        <w:rPr>
          <w:b w:val="0"/>
          <w:bCs w:val="0"/>
          <w:lang w:val="es-ES"/>
        </w:rPr>
        <w:t>Se generó un modelo de tipo XGBoost, como ejemplo de modelo complejo, para comparar los resultados obtenidos frente al modelo logístico. La curva ROC representa la sensibilidad en el eje Y y la especificidad en el eje X. Un modelo con sensibilidad y especificidad máxima generaría una gráfica en forma de L invertida, en tanto que un modelo que generara predicciones al azar generaría una gráfica que se acercaría a una línea diagonal. A medida que los valores de sensibilidad y especificidad obtenidos por el modelo mejoran, el gráfico se acerca a la forma ideal de L invertida.</w:t>
      </w:r>
      <w:bookmarkEnd w:id="619"/>
      <w:bookmarkEnd w:id="620"/>
      <w:bookmarkEnd w:id="621"/>
      <w:bookmarkEnd w:id="622"/>
      <w:bookmarkEnd w:id="623"/>
      <w:bookmarkEnd w:id="624"/>
    </w:p>
    <w:p w14:paraId="6A6A18A2" w14:textId="238F30B6" w:rsidR="00EC3F4F" w:rsidRPr="00EE600E" w:rsidRDefault="00EC3F4F" w:rsidP="00611DA4">
      <w:pPr>
        <w:pStyle w:val="Llegenda"/>
        <w:ind w:left="0" w:hanging="2"/>
        <w:rPr>
          <w:lang w:val="es-ES"/>
        </w:rPr>
      </w:pPr>
    </w:p>
    <w:p w14:paraId="50D4E87D" w14:textId="77777777" w:rsidR="00452400" w:rsidRPr="00C77BDA" w:rsidRDefault="00452400" w:rsidP="00452400">
      <w:pPr>
        <w:ind w:leftChars="0" w:left="0" w:firstLineChars="0" w:firstLine="0"/>
        <w:rPr>
          <w:lang w:val="es-ES"/>
        </w:rPr>
      </w:pPr>
      <w:bookmarkStart w:id="625" w:name="_Toc186200424"/>
      <w:r w:rsidRPr="00C77BDA">
        <w:rPr>
          <w:lang w:val="es-ES"/>
        </w:rPr>
        <w:t>En la tabla 6 observamos la comparativa de las métricas obtenidas en los modelos y su cambio porcentual.</w:t>
      </w:r>
    </w:p>
    <w:p w14:paraId="12E7E9D7" w14:textId="77777777" w:rsidR="00452400" w:rsidRPr="00C77BDA" w:rsidRDefault="00452400" w:rsidP="00452400">
      <w:pPr>
        <w:ind w:left="0" w:hanging="2"/>
        <w:rPr>
          <w:lang w:val="es-ES"/>
        </w:rPr>
      </w:pPr>
    </w:p>
    <w:p w14:paraId="66029C31" w14:textId="77777777" w:rsidR="00452400" w:rsidRPr="00C77BDA" w:rsidRDefault="00452400" w:rsidP="00452400">
      <w:pPr>
        <w:ind w:left="0" w:hanging="2"/>
        <w:rPr>
          <w:lang w:val="es-ES"/>
        </w:rPr>
      </w:pPr>
    </w:p>
    <w:tbl>
      <w:tblPr>
        <w:tblStyle w:val="Taulaambquadrcula"/>
        <w:tblW w:w="0" w:type="auto"/>
        <w:jc w:val="center"/>
        <w:tblLook w:val="04A0" w:firstRow="1" w:lastRow="0" w:firstColumn="1" w:lastColumn="0" w:noHBand="0" w:noVBand="1"/>
      </w:tblPr>
      <w:tblGrid>
        <w:gridCol w:w="1699"/>
        <w:gridCol w:w="1699"/>
        <w:gridCol w:w="1699"/>
        <w:gridCol w:w="1699"/>
      </w:tblGrid>
      <w:tr w:rsidR="00452400" w:rsidRPr="00C77BDA" w14:paraId="2019BD72" w14:textId="77777777" w:rsidTr="00A20430">
        <w:trPr>
          <w:jc w:val="center"/>
        </w:trPr>
        <w:tc>
          <w:tcPr>
            <w:tcW w:w="1699" w:type="dxa"/>
            <w:vAlign w:val="center"/>
          </w:tcPr>
          <w:p w14:paraId="0D2F01C2" w14:textId="77777777" w:rsidR="00452400" w:rsidRPr="00C77BDA" w:rsidRDefault="00452400" w:rsidP="00A20430">
            <w:pPr>
              <w:ind w:leftChars="0" w:left="0" w:firstLineChars="0" w:firstLine="0"/>
              <w:jc w:val="center"/>
              <w:rPr>
                <w:b/>
                <w:bCs/>
                <w:lang w:val="es-ES"/>
              </w:rPr>
            </w:pPr>
            <w:bookmarkStart w:id="626" w:name="_Hlk186382530"/>
            <w:r w:rsidRPr="00C77BDA">
              <w:rPr>
                <w:b/>
                <w:bCs/>
                <w:lang w:val="es-ES"/>
              </w:rPr>
              <w:t>Métrica de interés</w:t>
            </w:r>
          </w:p>
        </w:tc>
        <w:tc>
          <w:tcPr>
            <w:tcW w:w="1699" w:type="dxa"/>
            <w:vAlign w:val="center"/>
          </w:tcPr>
          <w:p w14:paraId="5F632FEA" w14:textId="77777777" w:rsidR="00452400" w:rsidRPr="00C77BDA" w:rsidRDefault="00452400" w:rsidP="00A20430">
            <w:pPr>
              <w:ind w:leftChars="0" w:left="0" w:firstLineChars="0" w:firstLine="0"/>
              <w:jc w:val="center"/>
              <w:rPr>
                <w:b/>
                <w:bCs/>
                <w:lang w:val="es-ES"/>
              </w:rPr>
            </w:pPr>
            <w:r w:rsidRPr="00C77BDA">
              <w:rPr>
                <w:b/>
                <w:bCs/>
                <w:lang w:val="es-ES"/>
              </w:rPr>
              <w:t>Modelo Logístico</w:t>
            </w:r>
          </w:p>
        </w:tc>
        <w:tc>
          <w:tcPr>
            <w:tcW w:w="1699" w:type="dxa"/>
            <w:vAlign w:val="center"/>
          </w:tcPr>
          <w:p w14:paraId="7B3205F0" w14:textId="77777777" w:rsidR="00452400" w:rsidRPr="00C77BDA" w:rsidRDefault="00452400" w:rsidP="00A20430">
            <w:pPr>
              <w:ind w:leftChars="0" w:left="0" w:firstLineChars="0" w:firstLine="0"/>
              <w:jc w:val="center"/>
              <w:rPr>
                <w:b/>
                <w:bCs/>
                <w:lang w:val="es-ES"/>
              </w:rPr>
            </w:pPr>
            <w:r w:rsidRPr="00C77BDA">
              <w:rPr>
                <w:b/>
                <w:bCs/>
                <w:lang w:val="es-ES"/>
              </w:rPr>
              <w:t>Modelo XGBoost</w:t>
            </w:r>
          </w:p>
        </w:tc>
        <w:tc>
          <w:tcPr>
            <w:tcW w:w="1699" w:type="dxa"/>
            <w:vAlign w:val="center"/>
          </w:tcPr>
          <w:p w14:paraId="491AB189" w14:textId="77777777" w:rsidR="00452400" w:rsidRPr="00C77BDA" w:rsidRDefault="00452400" w:rsidP="00A20430">
            <w:pPr>
              <w:ind w:leftChars="0" w:left="0" w:firstLineChars="0" w:firstLine="0"/>
              <w:jc w:val="center"/>
              <w:rPr>
                <w:b/>
                <w:bCs/>
                <w:lang w:val="es-ES"/>
              </w:rPr>
            </w:pPr>
            <w:r w:rsidRPr="00C77BDA">
              <w:rPr>
                <w:b/>
                <w:bCs/>
                <w:lang w:val="es-ES"/>
              </w:rPr>
              <w:t>Cambio en porcentaje (Log vs XGBoost)</w:t>
            </w:r>
          </w:p>
        </w:tc>
      </w:tr>
      <w:tr w:rsidR="00452400" w:rsidRPr="00C77BDA" w14:paraId="3A7CEAE7" w14:textId="77777777" w:rsidTr="00A20430">
        <w:trPr>
          <w:jc w:val="center"/>
        </w:trPr>
        <w:tc>
          <w:tcPr>
            <w:tcW w:w="1699" w:type="dxa"/>
            <w:vAlign w:val="center"/>
          </w:tcPr>
          <w:p w14:paraId="16858EBD" w14:textId="77777777" w:rsidR="00452400" w:rsidRPr="00C77BDA" w:rsidRDefault="00452400" w:rsidP="00A20430">
            <w:pPr>
              <w:ind w:leftChars="0" w:left="0" w:firstLineChars="0" w:firstLine="0"/>
              <w:jc w:val="center"/>
              <w:rPr>
                <w:lang w:val="es-ES"/>
              </w:rPr>
            </w:pPr>
            <w:r w:rsidRPr="00C77BDA">
              <w:rPr>
                <w:lang w:val="es-ES"/>
              </w:rPr>
              <w:t>Sensibilidad (%)</w:t>
            </w:r>
          </w:p>
        </w:tc>
        <w:tc>
          <w:tcPr>
            <w:tcW w:w="1699" w:type="dxa"/>
            <w:vAlign w:val="center"/>
          </w:tcPr>
          <w:p w14:paraId="1CC1B7B6" w14:textId="77777777" w:rsidR="00452400" w:rsidRPr="00C77BDA" w:rsidRDefault="00452400" w:rsidP="00A20430">
            <w:pPr>
              <w:ind w:leftChars="0" w:left="0" w:firstLineChars="0" w:firstLine="0"/>
              <w:jc w:val="center"/>
              <w:rPr>
                <w:lang w:val="es-ES"/>
              </w:rPr>
            </w:pPr>
            <w:r w:rsidRPr="00C77BDA">
              <w:rPr>
                <w:lang w:val="es-ES"/>
              </w:rPr>
              <w:t>87,10</w:t>
            </w:r>
          </w:p>
        </w:tc>
        <w:tc>
          <w:tcPr>
            <w:tcW w:w="1699" w:type="dxa"/>
            <w:vAlign w:val="center"/>
          </w:tcPr>
          <w:p w14:paraId="4EB18CCB" w14:textId="77777777" w:rsidR="00452400" w:rsidRPr="00C77BDA" w:rsidRDefault="00452400" w:rsidP="00A20430">
            <w:pPr>
              <w:ind w:leftChars="0" w:left="0" w:firstLineChars="0" w:firstLine="0"/>
              <w:jc w:val="center"/>
              <w:rPr>
                <w:lang w:val="es-ES"/>
              </w:rPr>
            </w:pPr>
            <w:r w:rsidRPr="00C77BDA">
              <w:rPr>
                <w:lang w:val="es-ES"/>
              </w:rPr>
              <w:t>78,38</w:t>
            </w:r>
          </w:p>
        </w:tc>
        <w:tc>
          <w:tcPr>
            <w:tcW w:w="1699" w:type="dxa"/>
            <w:vAlign w:val="center"/>
          </w:tcPr>
          <w:p w14:paraId="0C73331F" w14:textId="77777777" w:rsidR="00452400" w:rsidRPr="00C77BDA" w:rsidRDefault="00452400" w:rsidP="00A20430">
            <w:pPr>
              <w:ind w:leftChars="0" w:left="0" w:firstLineChars="0" w:firstLine="0"/>
              <w:jc w:val="center"/>
              <w:rPr>
                <w:lang w:val="es-ES"/>
              </w:rPr>
            </w:pPr>
            <w:r w:rsidRPr="00C77BDA">
              <w:rPr>
                <w:lang w:val="es-ES"/>
              </w:rPr>
              <w:t>-10,01</w:t>
            </w:r>
          </w:p>
        </w:tc>
      </w:tr>
      <w:tr w:rsidR="00452400" w:rsidRPr="00C77BDA" w14:paraId="6A40D409" w14:textId="77777777" w:rsidTr="00A20430">
        <w:trPr>
          <w:jc w:val="center"/>
        </w:trPr>
        <w:tc>
          <w:tcPr>
            <w:tcW w:w="1699" w:type="dxa"/>
            <w:vAlign w:val="center"/>
          </w:tcPr>
          <w:p w14:paraId="654C740F" w14:textId="77777777" w:rsidR="00452400" w:rsidRPr="00C77BDA" w:rsidRDefault="00452400" w:rsidP="00A20430">
            <w:pPr>
              <w:ind w:leftChars="0" w:left="0" w:firstLineChars="0" w:firstLine="0"/>
              <w:jc w:val="center"/>
              <w:rPr>
                <w:lang w:val="es-ES"/>
              </w:rPr>
            </w:pPr>
            <w:r w:rsidRPr="00C77BDA">
              <w:rPr>
                <w:lang w:val="es-ES"/>
              </w:rPr>
              <w:t>Especificidad (%)</w:t>
            </w:r>
          </w:p>
        </w:tc>
        <w:tc>
          <w:tcPr>
            <w:tcW w:w="1699" w:type="dxa"/>
            <w:vAlign w:val="center"/>
          </w:tcPr>
          <w:p w14:paraId="410D62FA" w14:textId="77777777" w:rsidR="00452400" w:rsidRPr="00C77BDA" w:rsidRDefault="00452400" w:rsidP="00A20430">
            <w:pPr>
              <w:ind w:leftChars="0" w:left="0" w:firstLineChars="0" w:firstLine="0"/>
              <w:jc w:val="center"/>
              <w:rPr>
                <w:lang w:val="es-ES"/>
              </w:rPr>
            </w:pPr>
            <w:r w:rsidRPr="00C77BDA">
              <w:rPr>
                <w:lang w:val="es-ES"/>
              </w:rPr>
              <w:t>33,33</w:t>
            </w:r>
          </w:p>
        </w:tc>
        <w:tc>
          <w:tcPr>
            <w:tcW w:w="1699" w:type="dxa"/>
            <w:vAlign w:val="center"/>
          </w:tcPr>
          <w:p w14:paraId="399AF081" w14:textId="77777777" w:rsidR="00452400" w:rsidRPr="00C77BDA" w:rsidRDefault="00452400" w:rsidP="00A20430">
            <w:pPr>
              <w:ind w:leftChars="0" w:left="0" w:firstLineChars="0" w:firstLine="0"/>
              <w:jc w:val="center"/>
              <w:rPr>
                <w:lang w:val="es-ES"/>
              </w:rPr>
            </w:pPr>
            <w:r w:rsidRPr="00C77BDA">
              <w:rPr>
                <w:lang w:val="es-ES"/>
              </w:rPr>
              <w:t>90,91</w:t>
            </w:r>
          </w:p>
        </w:tc>
        <w:tc>
          <w:tcPr>
            <w:tcW w:w="1699" w:type="dxa"/>
            <w:vAlign w:val="center"/>
          </w:tcPr>
          <w:p w14:paraId="08095CFC" w14:textId="77777777" w:rsidR="00452400" w:rsidRPr="00C77BDA" w:rsidRDefault="00452400" w:rsidP="00A20430">
            <w:pPr>
              <w:ind w:leftChars="0" w:left="0" w:firstLineChars="0" w:firstLine="0"/>
              <w:jc w:val="center"/>
              <w:rPr>
                <w:lang w:val="es-ES"/>
              </w:rPr>
            </w:pPr>
            <w:r w:rsidRPr="00C77BDA">
              <w:rPr>
                <w:lang w:val="es-ES"/>
              </w:rPr>
              <w:t>+172,75</w:t>
            </w:r>
          </w:p>
        </w:tc>
      </w:tr>
      <w:tr w:rsidR="00452400" w:rsidRPr="00C77BDA" w14:paraId="26565B47" w14:textId="77777777" w:rsidTr="00A20430">
        <w:trPr>
          <w:jc w:val="center"/>
        </w:trPr>
        <w:tc>
          <w:tcPr>
            <w:tcW w:w="1699" w:type="dxa"/>
            <w:vAlign w:val="center"/>
          </w:tcPr>
          <w:p w14:paraId="541348B7" w14:textId="77777777" w:rsidR="00452400" w:rsidRPr="00C77BDA" w:rsidRDefault="00452400" w:rsidP="00A20430">
            <w:pPr>
              <w:ind w:leftChars="0" w:left="0" w:firstLineChars="0" w:firstLine="0"/>
              <w:jc w:val="center"/>
              <w:rPr>
                <w:lang w:val="es-ES"/>
              </w:rPr>
            </w:pPr>
            <w:r w:rsidRPr="00C77BDA">
              <w:rPr>
                <w:lang w:val="es-ES"/>
              </w:rPr>
              <w:t>Valor F1 (%)</w:t>
            </w:r>
          </w:p>
        </w:tc>
        <w:tc>
          <w:tcPr>
            <w:tcW w:w="1699" w:type="dxa"/>
            <w:vAlign w:val="center"/>
          </w:tcPr>
          <w:p w14:paraId="02D98075" w14:textId="77777777" w:rsidR="00452400" w:rsidRPr="00C77BDA" w:rsidRDefault="00452400" w:rsidP="00A20430">
            <w:pPr>
              <w:ind w:leftChars="0" w:left="0" w:firstLineChars="0" w:firstLine="0"/>
              <w:jc w:val="center"/>
              <w:rPr>
                <w:lang w:val="es-ES"/>
              </w:rPr>
            </w:pPr>
            <w:r w:rsidRPr="00C77BDA">
              <w:rPr>
                <w:lang w:val="es-ES"/>
              </w:rPr>
              <w:t>77,14</w:t>
            </w:r>
          </w:p>
        </w:tc>
        <w:tc>
          <w:tcPr>
            <w:tcW w:w="1699" w:type="dxa"/>
            <w:vAlign w:val="center"/>
          </w:tcPr>
          <w:p w14:paraId="6D21B229" w14:textId="77777777" w:rsidR="00452400" w:rsidRPr="00C77BDA" w:rsidRDefault="00452400" w:rsidP="00A20430">
            <w:pPr>
              <w:ind w:leftChars="0" w:left="0" w:firstLineChars="0" w:firstLine="0"/>
              <w:jc w:val="center"/>
              <w:rPr>
                <w:lang w:val="es-ES"/>
              </w:rPr>
            </w:pPr>
            <w:r w:rsidRPr="00C77BDA">
              <w:rPr>
                <w:lang w:val="es-ES"/>
              </w:rPr>
              <w:t>86,57</w:t>
            </w:r>
          </w:p>
        </w:tc>
        <w:tc>
          <w:tcPr>
            <w:tcW w:w="1699" w:type="dxa"/>
            <w:vAlign w:val="center"/>
          </w:tcPr>
          <w:p w14:paraId="40BCCECD" w14:textId="77777777" w:rsidR="00452400" w:rsidRPr="00C77BDA" w:rsidRDefault="00452400" w:rsidP="00A20430">
            <w:pPr>
              <w:ind w:leftChars="0" w:left="0" w:firstLineChars="0" w:firstLine="0"/>
              <w:jc w:val="center"/>
              <w:rPr>
                <w:lang w:val="es-ES"/>
              </w:rPr>
            </w:pPr>
            <w:r w:rsidRPr="00C77BDA">
              <w:rPr>
                <w:lang w:val="es-ES"/>
              </w:rPr>
              <w:t>+12,22</w:t>
            </w:r>
          </w:p>
        </w:tc>
      </w:tr>
      <w:tr w:rsidR="00452400" w:rsidRPr="00C77BDA" w14:paraId="50D3CD59" w14:textId="77777777" w:rsidTr="00A20430">
        <w:trPr>
          <w:jc w:val="center"/>
        </w:trPr>
        <w:tc>
          <w:tcPr>
            <w:tcW w:w="1699" w:type="dxa"/>
            <w:vAlign w:val="center"/>
          </w:tcPr>
          <w:p w14:paraId="59F86D3C" w14:textId="77777777" w:rsidR="00452400" w:rsidRPr="00C77BDA" w:rsidRDefault="00452400" w:rsidP="00A20430">
            <w:pPr>
              <w:ind w:leftChars="0" w:left="0" w:firstLineChars="0" w:firstLine="0"/>
              <w:jc w:val="center"/>
              <w:rPr>
                <w:lang w:val="es-ES"/>
              </w:rPr>
            </w:pPr>
            <w:r w:rsidRPr="00C77BDA">
              <w:rPr>
                <w:lang w:val="es-ES"/>
              </w:rPr>
              <w:t>Exactitud (%)</w:t>
            </w:r>
          </w:p>
        </w:tc>
        <w:tc>
          <w:tcPr>
            <w:tcW w:w="1699" w:type="dxa"/>
            <w:vAlign w:val="center"/>
          </w:tcPr>
          <w:p w14:paraId="2A838AB6" w14:textId="77777777" w:rsidR="00452400" w:rsidRPr="00C77BDA" w:rsidRDefault="00452400" w:rsidP="00A20430">
            <w:pPr>
              <w:ind w:leftChars="0" w:left="0" w:firstLineChars="0" w:firstLine="0"/>
              <w:jc w:val="center"/>
              <w:rPr>
                <w:lang w:val="es-ES"/>
              </w:rPr>
            </w:pPr>
            <w:r w:rsidRPr="00C77BDA">
              <w:rPr>
                <w:lang w:val="es-ES"/>
              </w:rPr>
              <w:t>67,35</w:t>
            </w:r>
          </w:p>
        </w:tc>
        <w:tc>
          <w:tcPr>
            <w:tcW w:w="1699" w:type="dxa"/>
            <w:vAlign w:val="center"/>
          </w:tcPr>
          <w:p w14:paraId="136D41E2" w14:textId="77777777" w:rsidR="00452400" w:rsidRPr="00C77BDA" w:rsidRDefault="00452400" w:rsidP="00A20430">
            <w:pPr>
              <w:ind w:leftChars="0" w:left="0" w:firstLineChars="0" w:firstLine="0"/>
              <w:jc w:val="center"/>
              <w:rPr>
                <w:lang w:val="es-ES"/>
              </w:rPr>
            </w:pPr>
            <w:r w:rsidRPr="00C77BDA">
              <w:rPr>
                <w:lang w:val="es-ES"/>
              </w:rPr>
              <w:t>81,25</w:t>
            </w:r>
          </w:p>
        </w:tc>
        <w:tc>
          <w:tcPr>
            <w:tcW w:w="1699" w:type="dxa"/>
            <w:vAlign w:val="center"/>
          </w:tcPr>
          <w:p w14:paraId="618545CE" w14:textId="77777777" w:rsidR="00452400" w:rsidRPr="00C77BDA" w:rsidRDefault="00452400" w:rsidP="00A20430">
            <w:pPr>
              <w:ind w:leftChars="0" w:left="0" w:firstLineChars="0" w:firstLine="0"/>
              <w:jc w:val="center"/>
              <w:rPr>
                <w:lang w:val="es-ES"/>
              </w:rPr>
            </w:pPr>
            <w:r w:rsidRPr="00C77BDA">
              <w:rPr>
                <w:lang w:val="es-ES"/>
              </w:rPr>
              <w:t>+20,64</w:t>
            </w:r>
          </w:p>
        </w:tc>
      </w:tr>
      <w:tr w:rsidR="00452400" w:rsidRPr="00C77BDA" w14:paraId="15B18495" w14:textId="77777777" w:rsidTr="00A20430">
        <w:trPr>
          <w:jc w:val="center"/>
        </w:trPr>
        <w:tc>
          <w:tcPr>
            <w:tcW w:w="1699" w:type="dxa"/>
            <w:vAlign w:val="center"/>
          </w:tcPr>
          <w:p w14:paraId="68799D2E" w14:textId="77777777" w:rsidR="00452400" w:rsidRPr="00C77BDA" w:rsidRDefault="00452400" w:rsidP="00A20430">
            <w:pPr>
              <w:ind w:leftChars="0" w:left="0" w:firstLineChars="0" w:firstLine="0"/>
              <w:jc w:val="center"/>
              <w:rPr>
                <w:lang w:val="es-ES"/>
              </w:rPr>
            </w:pPr>
            <w:r w:rsidRPr="00C77BDA">
              <w:rPr>
                <w:lang w:val="es-ES"/>
              </w:rPr>
              <w:t>AUC</w:t>
            </w:r>
          </w:p>
        </w:tc>
        <w:tc>
          <w:tcPr>
            <w:tcW w:w="1699" w:type="dxa"/>
            <w:vAlign w:val="center"/>
          </w:tcPr>
          <w:p w14:paraId="1C8FE35A" w14:textId="77777777" w:rsidR="00452400" w:rsidRPr="00C77BDA" w:rsidRDefault="00452400" w:rsidP="00A20430">
            <w:pPr>
              <w:ind w:leftChars="0" w:left="0" w:firstLineChars="0" w:firstLine="0"/>
              <w:jc w:val="center"/>
              <w:rPr>
                <w:lang w:val="es-ES"/>
              </w:rPr>
            </w:pPr>
            <w:r w:rsidRPr="00C77BDA">
              <w:rPr>
                <w:lang w:val="es-ES"/>
              </w:rPr>
              <w:t>0,719</w:t>
            </w:r>
          </w:p>
        </w:tc>
        <w:tc>
          <w:tcPr>
            <w:tcW w:w="1699" w:type="dxa"/>
            <w:vAlign w:val="center"/>
          </w:tcPr>
          <w:p w14:paraId="5711ADEA" w14:textId="77777777" w:rsidR="00452400" w:rsidRPr="00C77BDA" w:rsidRDefault="00452400" w:rsidP="00A20430">
            <w:pPr>
              <w:ind w:leftChars="0" w:left="0" w:firstLineChars="0" w:firstLine="0"/>
              <w:jc w:val="center"/>
              <w:rPr>
                <w:lang w:val="es-ES"/>
              </w:rPr>
            </w:pPr>
            <w:r w:rsidRPr="00C77BDA">
              <w:rPr>
                <w:lang w:val="es-ES"/>
              </w:rPr>
              <w:t>0,885</w:t>
            </w:r>
          </w:p>
        </w:tc>
        <w:tc>
          <w:tcPr>
            <w:tcW w:w="1699" w:type="dxa"/>
            <w:vAlign w:val="center"/>
          </w:tcPr>
          <w:p w14:paraId="5C49C904" w14:textId="77777777" w:rsidR="00452400" w:rsidRPr="00C77BDA" w:rsidRDefault="00452400" w:rsidP="00A20430">
            <w:pPr>
              <w:ind w:leftChars="0" w:left="0" w:firstLineChars="0" w:firstLine="0"/>
              <w:jc w:val="center"/>
              <w:rPr>
                <w:lang w:val="es-ES"/>
              </w:rPr>
            </w:pPr>
            <w:r w:rsidRPr="00C77BDA">
              <w:rPr>
                <w:lang w:val="es-ES"/>
              </w:rPr>
              <w:t>+23,08</w:t>
            </w:r>
          </w:p>
        </w:tc>
      </w:tr>
    </w:tbl>
    <w:bookmarkEnd w:id="626"/>
    <w:p w14:paraId="563811B5" w14:textId="77777777" w:rsidR="00452400" w:rsidRPr="00EE600E" w:rsidRDefault="00452400" w:rsidP="00452400">
      <w:pPr>
        <w:pBdr>
          <w:top w:val="nil"/>
          <w:left w:val="nil"/>
          <w:bottom w:val="nil"/>
          <w:right w:val="nil"/>
          <w:between w:val="nil"/>
        </w:pBdr>
        <w:spacing w:line="240" w:lineRule="auto"/>
        <w:ind w:left="0" w:hanging="2"/>
        <w:jc w:val="center"/>
        <w:rPr>
          <w:lang w:val="es-ES"/>
        </w:rPr>
      </w:pPr>
      <w:r w:rsidRPr="00C77BDA">
        <w:rPr>
          <w:b/>
          <w:color w:val="000000"/>
          <w:sz w:val="20"/>
          <w:szCs w:val="20"/>
          <w:lang w:val="es-ES"/>
        </w:rPr>
        <w:t xml:space="preserve">Tabla 6: </w:t>
      </w:r>
      <w:r w:rsidRPr="00C77BDA">
        <w:rPr>
          <w:color w:val="000000"/>
          <w:sz w:val="20"/>
          <w:szCs w:val="20"/>
          <w:lang w:val="es-ES"/>
        </w:rPr>
        <w:t>Comparativa de métricas entre los modelos desarrollados. Se compara el modelo XGBoost contra el modelo base (regresión logística). Valores positivos indican mejora de la métrica por parte del modelo XGBoost comparado con el logístico. Valores negativos indican empeoramiento de la métrica en la misma comparación.</w:t>
      </w:r>
    </w:p>
    <w:p w14:paraId="6B630572" w14:textId="77777777" w:rsidR="00452400" w:rsidRPr="00EE600E" w:rsidRDefault="00452400" w:rsidP="00611DA4">
      <w:pPr>
        <w:ind w:leftChars="0" w:left="0" w:firstLineChars="0" w:firstLine="0"/>
        <w:rPr>
          <w:lang w:val="es-ES"/>
        </w:rPr>
      </w:pPr>
    </w:p>
    <w:p w14:paraId="726093E9" w14:textId="6C4E6C4E" w:rsidR="00C43E31" w:rsidRPr="00EE600E" w:rsidRDefault="00611DA4" w:rsidP="00611DA4">
      <w:pPr>
        <w:ind w:leftChars="0" w:left="0" w:firstLineChars="0" w:firstLine="0"/>
        <w:rPr>
          <w:lang w:val="es-ES"/>
        </w:rPr>
      </w:pPr>
      <w:r w:rsidRPr="00EE600E">
        <w:rPr>
          <w:lang w:val="es-ES"/>
        </w:rPr>
        <w:t>En conclusión,</w:t>
      </w:r>
      <w:r w:rsidR="00452400" w:rsidRPr="00EE600E">
        <w:rPr>
          <w:lang w:val="es-ES"/>
        </w:rPr>
        <w:t xml:space="preserve"> a pesar de una pérdida en la sensibilidad,</w:t>
      </w:r>
      <w:r w:rsidRPr="00EE600E">
        <w:rPr>
          <w:lang w:val="es-ES"/>
        </w:rPr>
        <w:t xml:space="preserve"> el modelo XGBoost mejora las métricas de interés propuestas para este trabajo, mejorando particularmente en los valores F1 que representan una media armónica entre sensibilidad y especificidad. Este valor es clave para analizar resultados en bases de datos clínicas donde pueden existir desbalances de clases (como nuestro caso) o ante la presencia de relaciones no lineales y de alta complejidad. </w:t>
      </w:r>
      <w:r w:rsidR="008812AA" w:rsidRPr="00EE600E">
        <w:rPr>
          <w:lang w:val="es-ES"/>
        </w:rPr>
        <w:t>Por otra parte, el modelo XGBoost mejora en un 23,</w:t>
      </w:r>
      <w:r w:rsidR="00160090" w:rsidRPr="00EE600E">
        <w:rPr>
          <w:lang w:val="es-ES"/>
        </w:rPr>
        <w:t>08</w:t>
      </w:r>
      <w:r w:rsidR="008812AA" w:rsidRPr="00EE600E">
        <w:rPr>
          <w:lang w:val="es-ES"/>
        </w:rPr>
        <w:t>% los valores de AUC cuando son comparados con el modelo de base (logístico), mostrando su eficacia y eficiencia en sensibilidad y especificidad (Figura 10).</w:t>
      </w:r>
      <w:bookmarkEnd w:id="625"/>
    </w:p>
    <w:p w14:paraId="1B8075D2" w14:textId="77777777" w:rsidR="00452400" w:rsidRPr="00EE600E" w:rsidRDefault="00452400" w:rsidP="00611DA4">
      <w:pPr>
        <w:ind w:leftChars="0" w:left="0" w:firstLineChars="0" w:firstLine="0"/>
        <w:rPr>
          <w:lang w:val="es-ES"/>
        </w:rPr>
      </w:pPr>
    </w:p>
    <w:p w14:paraId="5C005089" w14:textId="1C21B933" w:rsidR="008812AA" w:rsidRPr="00EE600E" w:rsidRDefault="004A66A0" w:rsidP="00611DA4">
      <w:pPr>
        <w:ind w:leftChars="0" w:left="0" w:firstLineChars="0" w:firstLine="0"/>
        <w:rPr>
          <w:lang w:val="es-ES"/>
        </w:rPr>
      </w:pPr>
      <w:bookmarkStart w:id="627" w:name="_Toc186200425"/>
      <w:r w:rsidRPr="00EE600E">
        <w:rPr>
          <w:noProof/>
          <w:lang w:eastAsia="ca-ES"/>
        </w:rPr>
        <w:drawing>
          <wp:inline distT="0" distB="0" distL="0" distR="0" wp14:anchorId="54CAAD25" wp14:editId="07002B9C">
            <wp:extent cx="5400675" cy="3375660"/>
            <wp:effectExtent l="0" t="0" r="0" b="0"/>
            <wp:docPr id="564609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9614" name="Imagen 564609614"/>
                    <pic:cNvPicPr/>
                  </pic:nvPicPr>
                  <pic:blipFill>
                    <a:blip r:embed="rId49"/>
                    <a:stretch>
                      <a:fillRect/>
                    </a:stretch>
                  </pic:blipFill>
                  <pic:spPr>
                    <a:xfrm>
                      <a:off x="0" y="0"/>
                      <a:ext cx="5400675" cy="3375660"/>
                    </a:xfrm>
                    <a:prstGeom prst="rect">
                      <a:avLst/>
                    </a:prstGeom>
                  </pic:spPr>
                </pic:pic>
              </a:graphicData>
            </a:graphic>
          </wp:inline>
        </w:drawing>
      </w:r>
      <w:bookmarkEnd w:id="627"/>
    </w:p>
    <w:p w14:paraId="5E69D210" w14:textId="7CDCEEA4" w:rsidR="00C43E31" w:rsidRPr="00EE600E" w:rsidRDefault="008812AA" w:rsidP="006E04DB">
      <w:pPr>
        <w:pStyle w:val="Llegenda"/>
        <w:ind w:left="0" w:hanging="2"/>
        <w:jc w:val="center"/>
        <w:rPr>
          <w:b w:val="0"/>
          <w:bCs w:val="0"/>
          <w:lang w:val="es-ES"/>
        </w:rPr>
      </w:pPr>
      <w:bookmarkStart w:id="628" w:name="_Toc186189400"/>
      <w:bookmarkStart w:id="629" w:name="_Toc186189469"/>
      <w:bookmarkStart w:id="630" w:name="_Toc186189630"/>
      <w:bookmarkStart w:id="631" w:name="_Toc186200426"/>
      <w:bookmarkStart w:id="632" w:name="_Toc186281857"/>
      <w:r w:rsidRPr="00EE600E">
        <w:rPr>
          <w:lang w:val="es-ES"/>
        </w:rPr>
        <w:t xml:space="preserve">Figura </w:t>
      </w:r>
      <w:r w:rsidR="0042480F" w:rsidRPr="00EE600E">
        <w:rPr>
          <w:lang w:val="es-ES"/>
        </w:rPr>
        <w:fldChar w:fldCharType="begin"/>
      </w:r>
      <w:r w:rsidR="0042480F" w:rsidRPr="00EE600E">
        <w:rPr>
          <w:lang w:val="es-ES"/>
        </w:rPr>
        <w:instrText xml:space="preserve"> SEQ Figura \* ARABIC </w:instrText>
      </w:r>
      <w:r w:rsidR="0042480F" w:rsidRPr="00EE600E">
        <w:rPr>
          <w:lang w:val="es-ES"/>
        </w:rPr>
        <w:fldChar w:fldCharType="separate"/>
      </w:r>
      <w:r w:rsidR="00286FA1">
        <w:rPr>
          <w:noProof/>
          <w:lang w:val="es-ES"/>
        </w:rPr>
        <w:t>10</w:t>
      </w:r>
      <w:r w:rsidR="0042480F" w:rsidRPr="00EE600E">
        <w:rPr>
          <w:lang w:val="es-ES"/>
        </w:rPr>
        <w:fldChar w:fldCharType="end"/>
      </w:r>
      <w:r w:rsidRPr="00EE600E">
        <w:rPr>
          <w:lang w:val="es-ES"/>
        </w:rPr>
        <w:t xml:space="preserve">: </w:t>
      </w:r>
      <w:r w:rsidRPr="00EE600E">
        <w:rPr>
          <w:b w:val="0"/>
          <w:bCs w:val="0"/>
          <w:lang w:val="es-ES"/>
        </w:rPr>
        <w:t>Comparación de curvas ROC para el modelo de base (logístico</w:t>
      </w:r>
      <w:r w:rsidR="006F2DA9" w:rsidRPr="00EE600E">
        <w:rPr>
          <w:b w:val="0"/>
          <w:bCs w:val="0"/>
          <w:lang w:val="es-ES"/>
        </w:rPr>
        <w:t>, en rojo</w:t>
      </w:r>
      <w:r w:rsidRPr="00EE600E">
        <w:rPr>
          <w:b w:val="0"/>
          <w:bCs w:val="0"/>
          <w:lang w:val="es-ES"/>
        </w:rPr>
        <w:t>) en comparación con el modelo complejo (XGBoost</w:t>
      </w:r>
      <w:r w:rsidR="006F2DA9" w:rsidRPr="00EE600E">
        <w:rPr>
          <w:b w:val="0"/>
          <w:bCs w:val="0"/>
          <w:lang w:val="es-ES"/>
        </w:rPr>
        <w:t>, en azul</w:t>
      </w:r>
      <w:r w:rsidRPr="00EE600E">
        <w:rPr>
          <w:b w:val="0"/>
          <w:bCs w:val="0"/>
          <w:lang w:val="es-ES"/>
        </w:rPr>
        <w:t>)</w:t>
      </w:r>
      <w:r w:rsidR="006E04DB" w:rsidRPr="00EE600E">
        <w:rPr>
          <w:b w:val="0"/>
          <w:bCs w:val="0"/>
          <w:lang w:val="es-ES"/>
        </w:rPr>
        <w:t>.</w:t>
      </w:r>
      <w:bookmarkEnd w:id="628"/>
      <w:bookmarkEnd w:id="629"/>
      <w:bookmarkEnd w:id="630"/>
      <w:bookmarkEnd w:id="631"/>
      <w:bookmarkEnd w:id="632"/>
    </w:p>
    <w:p w14:paraId="017FC813" w14:textId="77777777" w:rsidR="00160090" w:rsidRPr="00EE600E" w:rsidRDefault="00160090" w:rsidP="00160090">
      <w:pPr>
        <w:ind w:left="0" w:hanging="2"/>
        <w:rPr>
          <w:lang w:val="es-ES"/>
        </w:rPr>
      </w:pPr>
    </w:p>
    <w:p w14:paraId="7E1B50D4" w14:textId="7E88078D" w:rsidR="00071F53" w:rsidRPr="00EE600E" w:rsidRDefault="00071F53" w:rsidP="001F0629">
      <w:pPr>
        <w:ind w:leftChars="0" w:left="0" w:firstLineChars="0" w:firstLine="0"/>
        <w:rPr>
          <w:i/>
          <w:iCs/>
          <w:lang w:val="es-ES"/>
        </w:rPr>
      </w:pPr>
      <w:bookmarkStart w:id="633" w:name="_Toc186200427"/>
      <w:bookmarkStart w:id="634" w:name="_Hlk186190753"/>
      <w:r w:rsidRPr="00EE600E">
        <w:rPr>
          <w:i/>
          <w:iCs/>
          <w:lang w:val="es-ES"/>
        </w:rPr>
        <w:t>4.</w:t>
      </w:r>
      <w:r w:rsidR="00802032" w:rsidRPr="00EE600E">
        <w:rPr>
          <w:i/>
          <w:iCs/>
          <w:lang w:val="es-ES"/>
        </w:rPr>
        <w:t>3.3</w:t>
      </w:r>
      <w:r w:rsidRPr="00EE600E">
        <w:rPr>
          <w:i/>
          <w:iCs/>
          <w:lang w:val="es-ES"/>
        </w:rPr>
        <w:t>) Cálculo de la importancia de las variables en las decisiones del modelo XGBoost.</w:t>
      </w:r>
    </w:p>
    <w:p w14:paraId="2A39411B" w14:textId="50D3AA93" w:rsidR="001F0629" w:rsidRPr="00C77BDA" w:rsidRDefault="00071F53" w:rsidP="001F0629">
      <w:pPr>
        <w:ind w:leftChars="0" w:left="0" w:firstLineChars="0" w:firstLine="0"/>
        <w:rPr>
          <w:lang w:val="es-ES"/>
        </w:rPr>
      </w:pPr>
      <w:r w:rsidRPr="00EE600E">
        <w:rPr>
          <w:lang w:val="es-ES"/>
        </w:rPr>
        <w:t>E</w:t>
      </w:r>
      <w:r w:rsidR="001F0629" w:rsidRPr="00EE600E">
        <w:rPr>
          <w:lang w:val="es-ES"/>
        </w:rPr>
        <w:t xml:space="preserve">l modelo XGBoost generado presenta limitaciones en cuanto a su interpretabilidad. Como primera aproximación, se calculó la importancia de las </w:t>
      </w:r>
      <w:r w:rsidR="001F0629" w:rsidRPr="00C77BDA">
        <w:rPr>
          <w:lang w:val="es-ES"/>
        </w:rPr>
        <w:t>variables utilizando la métrica de ganancia (</w:t>
      </w:r>
      <w:r w:rsidR="001F0629" w:rsidRPr="00C77BDA">
        <w:rPr>
          <w:i/>
          <w:iCs/>
          <w:lang w:val="es-ES"/>
        </w:rPr>
        <w:t>gain</w:t>
      </w:r>
      <w:r w:rsidR="001F0629" w:rsidRPr="00C77BDA">
        <w:rPr>
          <w:lang w:val="es-ES"/>
        </w:rPr>
        <w:t>, en inglés), que mide la mejora en la función objetivo atribuida a cada variable en la generación de las ramas de decisión (Figura 11). En el modelo desarrollado en este trabajo, la variable </w:t>
      </w:r>
      <w:r w:rsidR="001F0629" w:rsidRPr="00C77BDA">
        <w:rPr>
          <w:rFonts w:ascii="Menlo" w:hAnsi="Menlo" w:cs="Menlo"/>
          <w:sz w:val="22"/>
          <w:szCs w:val="22"/>
          <w:lang w:val="es-ES"/>
        </w:rPr>
        <w:t>tn12</w:t>
      </w:r>
      <w:r w:rsidR="001F0629" w:rsidRPr="00C77BDA">
        <w:rPr>
          <w:lang w:val="es-ES"/>
        </w:rPr>
        <w:t> </w:t>
      </w:r>
      <w:r w:rsidR="00EE600E" w:rsidRPr="00C77BDA">
        <w:rPr>
          <w:lang w:val="es-ES"/>
        </w:rPr>
        <w:t xml:space="preserve">(que evalúa velocidad de procesamiento) </w:t>
      </w:r>
      <w:r w:rsidR="001F0629" w:rsidRPr="00C77BDA">
        <w:rPr>
          <w:lang w:val="es-ES"/>
        </w:rPr>
        <w:t>resultó ser la que más contribuye a la creación de nuevas ramas. Le siguen, aunque con una contribución significativamente menor, las variables </w:t>
      </w:r>
      <w:r w:rsidR="001F0629" w:rsidRPr="00C77BDA">
        <w:rPr>
          <w:rFonts w:ascii="Menlo" w:hAnsi="Menlo" w:cs="Menlo"/>
          <w:sz w:val="22"/>
          <w:szCs w:val="22"/>
          <w:lang w:val="es-ES"/>
        </w:rPr>
        <w:t>tn30</w:t>
      </w:r>
      <w:r w:rsidR="005F15B8" w:rsidRPr="00C77BDA">
        <w:rPr>
          <w:rFonts w:ascii="Menlo" w:hAnsi="Menlo" w:cs="Menlo"/>
          <w:sz w:val="22"/>
          <w:szCs w:val="22"/>
          <w:lang w:val="es-ES"/>
        </w:rPr>
        <w:t xml:space="preserve"> </w:t>
      </w:r>
      <w:bookmarkStart w:id="635" w:name="_Hlk186383521"/>
      <w:r w:rsidR="005F15B8" w:rsidRPr="00C77BDA">
        <w:rPr>
          <w:lang w:val="es-ES"/>
        </w:rPr>
        <w:t>(memoria verbal)</w:t>
      </w:r>
      <w:bookmarkEnd w:id="635"/>
      <w:r w:rsidR="001F0629" w:rsidRPr="00C77BDA">
        <w:rPr>
          <w:lang w:val="es-ES"/>
        </w:rPr>
        <w:t>, </w:t>
      </w:r>
      <w:r w:rsidR="001F0629"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(memoria verbal)</w:t>
      </w:r>
      <w:r w:rsidR="001F0629" w:rsidRPr="00C77BDA">
        <w:rPr>
          <w:lang w:val="es-ES"/>
        </w:rPr>
        <w:t>, el sexo (mujer), </w:t>
      </w:r>
      <w:r w:rsidR="001F0629" w:rsidRPr="00C77BDA">
        <w:rPr>
          <w:rFonts w:ascii="Menlo" w:hAnsi="Menlo" w:cs="Menlo"/>
          <w:sz w:val="22"/>
          <w:szCs w:val="22"/>
          <w:lang w:val="es-ES"/>
        </w:rPr>
        <w:t>tn14</w:t>
      </w:r>
      <w:r w:rsidR="001F0629" w:rsidRPr="00C77BDA">
        <w:rPr>
          <w:lang w:val="es-ES"/>
        </w:rPr>
        <w:t> </w:t>
      </w:r>
      <w:r w:rsidR="005F15B8" w:rsidRPr="00C77BDA">
        <w:rPr>
          <w:lang w:val="es-ES"/>
        </w:rPr>
        <w:t xml:space="preserve">(velocidad de procesamiento) </w:t>
      </w:r>
      <w:r w:rsidR="001F0629" w:rsidRPr="00C77BDA">
        <w:rPr>
          <w:lang w:val="es-ES"/>
        </w:rPr>
        <w:t>y </w:t>
      </w:r>
      <w:r w:rsidR="001F0629" w:rsidRPr="00C77BDA">
        <w:rPr>
          <w:rFonts w:ascii="Menlo" w:hAnsi="Menlo" w:cs="Menlo"/>
          <w:sz w:val="22"/>
          <w:szCs w:val="22"/>
          <w:lang w:val="es-ES"/>
        </w:rPr>
        <w:t>tn40</w:t>
      </w:r>
      <w:r w:rsidR="005F15B8" w:rsidRPr="00C77BDA">
        <w:rPr>
          <w:rFonts w:ascii="Menlo" w:hAnsi="Menlo" w:cs="Menlo"/>
          <w:sz w:val="22"/>
          <w:szCs w:val="22"/>
          <w:lang w:val="es-ES"/>
        </w:rPr>
        <w:t xml:space="preserve"> </w:t>
      </w:r>
      <w:r w:rsidR="005F15B8" w:rsidRPr="00C77BDA">
        <w:rPr>
          <w:lang w:val="es-ES"/>
        </w:rPr>
        <w:t>(fluidez verbal)</w:t>
      </w:r>
      <w:r w:rsidR="001F0629" w:rsidRPr="00C77BDA">
        <w:rPr>
          <w:lang w:val="es-ES"/>
        </w:rPr>
        <w:t>, en ese orden.</w:t>
      </w:r>
      <w:bookmarkEnd w:id="633"/>
    </w:p>
    <w:p w14:paraId="1E0B7081" w14:textId="55D9482C" w:rsidR="00611DA4" w:rsidRPr="00EE600E" w:rsidRDefault="001F0629" w:rsidP="00611DA4">
      <w:pPr>
        <w:ind w:leftChars="0" w:left="0" w:firstLineChars="0" w:firstLine="0"/>
        <w:rPr>
          <w:lang w:val="es-ES"/>
        </w:rPr>
      </w:pPr>
      <w:bookmarkStart w:id="636" w:name="_Toc186200428"/>
      <w:r w:rsidRPr="00C77BDA">
        <w:rPr>
          <w:lang w:val="es-ES"/>
        </w:rPr>
        <w:t>Además, la métrica de ganancia mostró concordancia con la métrica de</w:t>
      </w:r>
      <w:r w:rsidRPr="00EE600E">
        <w:rPr>
          <w:lang w:val="es-ES"/>
        </w:rPr>
        <w:t xml:space="preserve"> cobertura (</w:t>
      </w:r>
      <w:r w:rsidRPr="00EE600E">
        <w:rPr>
          <w:i/>
          <w:iCs/>
          <w:lang w:val="es-ES"/>
        </w:rPr>
        <w:t>coverage</w:t>
      </w:r>
      <w:r w:rsidRPr="00EE600E">
        <w:rPr>
          <w:lang w:val="es-ES"/>
        </w:rPr>
        <w:t>, en inglés), que evalúa qué variables se utilizan para dividir nodos que impactan un mayor número de instancias en el árbol. Esta concordancia se observó particularmente para las variables </w:t>
      </w:r>
      <w:r w:rsidRPr="00EE600E">
        <w:rPr>
          <w:rFonts w:ascii="Menlo" w:hAnsi="Menlo" w:cs="Menlo"/>
          <w:sz w:val="22"/>
          <w:szCs w:val="22"/>
          <w:lang w:val="es-ES"/>
        </w:rPr>
        <w:t>tn12</w:t>
      </w:r>
      <w:r w:rsidRPr="00EE600E">
        <w:rPr>
          <w:lang w:val="es-ES"/>
        </w:rPr>
        <w:t>, </w:t>
      </w:r>
      <w:r w:rsidRPr="00EE600E">
        <w:rPr>
          <w:rFonts w:ascii="Menlo" w:hAnsi="Menlo" w:cs="Menlo"/>
          <w:sz w:val="22"/>
          <w:szCs w:val="22"/>
          <w:lang w:val="es-ES"/>
        </w:rPr>
        <w:t>tn30</w:t>
      </w:r>
      <w:r w:rsidRPr="00EE600E">
        <w:rPr>
          <w:lang w:val="es-ES"/>
        </w:rPr>
        <w:t>, </w:t>
      </w:r>
      <w:r w:rsidRPr="00EE600E">
        <w:rPr>
          <w:rFonts w:ascii="Menlo" w:hAnsi="Menlo" w:cs="Menlo"/>
          <w:sz w:val="22"/>
          <w:szCs w:val="22"/>
          <w:lang w:val="es-ES"/>
        </w:rPr>
        <w:t>tn6</w:t>
      </w:r>
      <w:r w:rsidRPr="00EE600E">
        <w:rPr>
          <w:lang w:val="es-ES"/>
        </w:rPr>
        <w:t> y </w:t>
      </w:r>
      <w:r w:rsidRPr="00EE600E">
        <w:rPr>
          <w:rFonts w:ascii="Menlo" w:hAnsi="Menlo" w:cs="Menlo"/>
          <w:sz w:val="22"/>
          <w:szCs w:val="22"/>
          <w:lang w:val="es-ES"/>
        </w:rPr>
        <w:t>tn40</w:t>
      </w:r>
      <w:r w:rsidRPr="00EE600E">
        <w:rPr>
          <w:lang w:val="es-ES"/>
        </w:rPr>
        <w:t>, reforzando la idea de que estas características tienen un papel clave en la clasificación eficaz y eficiente entre los grupos de pacientes analizados.</w:t>
      </w:r>
      <w:bookmarkEnd w:id="636"/>
    </w:p>
    <w:p w14:paraId="33F8DA95" w14:textId="77777777" w:rsidR="001B05AC" w:rsidRPr="00EE600E" w:rsidRDefault="001B05AC" w:rsidP="00611DA4">
      <w:pPr>
        <w:ind w:leftChars="0" w:left="0" w:firstLineChars="0" w:firstLine="0"/>
        <w:rPr>
          <w:lang w:val="es-ES"/>
        </w:rPr>
      </w:pPr>
    </w:p>
    <w:p w14:paraId="7E8F3185" w14:textId="116A6858" w:rsidR="00005FBB" w:rsidRPr="00EE600E" w:rsidRDefault="00005FBB" w:rsidP="00611DA4">
      <w:pPr>
        <w:ind w:leftChars="0" w:left="0" w:firstLineChars="0" w:firstLine="0"/>
        <w:rPr>
          <w:lang w:val="es-ES"/>
        </w:rPr>
      </w:pPr>
      <w:bookmarkStart w:id="637" w:name="_Toc186200429"/>
      <w:bookmarkEnd w:id="634"/>
      <w:r w:rsidRPr="00EE600E">
        <w:rPr>
          <w:noProof/>
          <w:lang w:eastAsia="ca-ES"/>
        </w:rPr>
        <w:drawing>
          <wp:inline distT="0" distB="0" distL="0" distR="0" wp14:anchorId="3A31B749" wp14:editId="772624DC">
            <wp:extent cx="5400675" cy="5400675"/>
            <wp:effectExtent l="0" t="0" r="0" b="0"/>
            <wp:docPr id="17091505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564" name="Imagen 1709150564"/>
                    <pic:cNvPicPr/>
                  </pic:nvPicPr>
                  <pic:blipFill>
                    <a:blip r:embed="rId50"/>
                    <a:stretch>
                      <a:fillRect/>
                    </a:stretch>
                  </pic:blipFill>
                  <pic:spPr>
                    <a:xfrm>
                      <a:off x="0" y="0"/>
                      <a:ext cx="5400675" cy="5400675"/>
                    </a:xfrm>
                    <a:prstGeom prst="rect">
                      <a:avLst/>
                    </a:prstGeom>
                  </pic:spPr>
                </pic:pic>
              </a:graphicData>
            </a:graphic>
          </wp:inline>
        </w:drawing>
      </w:r>
      <w:bookmarkEnd w:id="637"/>
    </w:p>
    <w:p w14:paraId="42A42718" w14:textId="336B6AAD" w:rsidR="00EC3F4F" w:rsidRPr="00EE600E" w:rsidRDefault="00005FBB" w:rsidP="00005FBB">
      <w:pPr>
        <w:pStyle w:val="Llegenda"/>
        <w:ind w:left="0" w:hanging="2"/>
        <w:jc w:val="center"/>
        <w:rPr>
          <w:lang w:val="es-ES"/>
        </w:rPr>
      </w:pPr>
      <w:bookmarkStart w:id="638" w:name="_Toc186200430"/>
      <w:bookmarkStart w:id="639" w:name="_Toc186281858"/>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11</w:t>
      </w:r>
      <w:r w:rsidRPr="00EE600E">
        <w:rPr>
          <w:lang w:val="es-ES"/>
        </w:rPr>
        <w:fldChar w:fldCharType="end"/>
      </w:r>
      <w:r w:rsidRPr="00EE600E">
        <w:rPr>
          <w:lang w:val="es-ES"/>
        </w:rPr>
        <w:t xml:space="preserve">: </w:t>
      </w:r>
      <w:r w:rsidRPr="00EE600E">
        <w:rPr>
          <w:b w:val="0"/>
          <w:bCs w:val="0"/>
          <w:lang w:val="es-ES"/>
        </w:rPr>
        <w:t xml:space="preserve">Importancia de las variables (modelo XGBoost). La importancia de las variables se calcula con base en la métrica </w:t>
      </w:r>
      <w:r w:rsidRPr="00EE600E">
        <w:rPr>
          <w:b w:val="0"/>
          <w:bCs w:val="0"/>
          <w:i/>
          <w:iCs/>
          <w:lang w:val="es-ES"/>
        </w:rPr>
        <w:t>gain</w:t>
      </w:r>
      <w:r w:rsidRPr="00EE600E">
        <w:rPr>
          <w:b w:val="0"/>
          <w:bCs w:val="0"/>
          <w:lang w:val="es-ES"/>
        </w:rPr>
        <w:t>, representando la contribución relativa de cada variable a la construcción del modelo. Las barras indican la magnitud de esta importancia, con las variables más influyentes listadas en la parte superior. Este análisis permite identificar las características clave que impactan en las predicciones, facilitando un primer acceso a la interpretación del modelo y a su conexión con el contexto clínico</w:t>
      </w:r>
      <w:bookmarkEnd w:id="638"/>
      <w:r w:rsidR="00D23DB1" w:rsidRPr="00EE600E">
        <w:rPr>
          <w:b w:val="0"/>
          <w:bCs w:val="0"/>
          <w:lang w:val="es-ES"/>
        </w:rPr>
        <w:t>.</w:t>
      </w:r>
      <w:bookmarkEnd w:id="639"/>
    </w:p>
    <w:p w14:paraId="7BE67D70" w14:textId="77777777" w:rsidR="00EC3F4F" w:rsidRPr="00EE600E" w:rsidRDefault="00EC3F4F">
      <w:pPr>
        <w:ind w:left="0" w:hanging="2"/>
        <w:rPr>
          <w:lang w:val="es-ES"/>
        </w:rPr>
      </w:pPr>
    </w:p>
    <w:p w14:paraId="0D3FC41D" w14:textId="4841EE70" w:rsidR="00071F53" w:rsidRPr="00EE600E" w:rsidRDefault="00071F53" w:rsidP="009051DE">
      <w:pPr>
        <w:ind w:leftChars="0" w:left="0" w:firstLineChars="0" w:firstLine="0"/>
        <w:rPr>
          <w:i/>
          <w:iCs/>
          <w:lang w:val="es-ES"/>
        </w:rPr>
      </w:pPr>
      <w:bookmarkStart w:id="640" w:name="_Toc186200431"/>
      <w:r w:rsidRPr="00EE600E">
        <w:rPr>
          <w:i/>
          <w:iCs/>
          <w:lang w:val="es-ES"/>
        </w:rPr>
        <w:t>4.</w:t>
      </w:r>
      <w:r w:rsidR="00802032" w:rsidRPr="00EE600E">
        <w:rPr>
          <w:i/>
          <w:iCs/>
          <w:lang w:val="es-ES"/>
        </w:rPr>
        <w:t>3.4</w:t>
      </w:r>
      <w:r w:rsidRPr="00EE600E">
        <w:rPr>
          <w:i/>
          <w:iCs/>
          <w:lang w:val="es-ES"/>
        </w:rPr>
        <w:t>) Cálculo de valores SHAP.</w:t>
      </w:r>
    </w:p>
    <w:p w14:paraId="5E6810EB" w14:textId="46922404" w:rsidR="009051DE" w:rsidRPr="00EE600E" w:rsidRDefault="009051DE" w:rsidP="009051DE">
      <w:pPr>
        <w:ind w:leftChars="0" w:left="0" w:firstLineChars="0" w:firstLine="0"/>
        <w:rPr>
          <w:lang w:val="es-ES"/>
        </w:rPr>
      </w:pPr>
      <w:r w:rsidRPr="00EE600E">
        <w:rPr>
          <w:lang w:val="es-ES"/>
        </w:rPr>
        <w:t>Aunque las métricas previas permitieron comprender el rol general de las variables en la construcción del modelo, estas no facilitan una evaluación explicativa a nivel individual para cada predicción realizada. Para superar esta limitación, se calcularon los valores SHAP, que permiten interpretar la contribución específica de cada variable en las predicciones individuales. La Figura 12 muestra un ejemplo de los valores SHAP correspondientes a una observación seleccionada del conjunto de prueba.</w:t>
      </w:r>
      <w:r w:rsidR="00470944" w:rsidRPr="00EE600E">
        <w:rPr>
          <w:lang w:val="es-ES"/>
        </w:rPr>
        <w:t xml:space="preserve"> </w:t>
      </w:r>
      <w:r w:rsidR="00BB16C4" w:rsidRPr="00EE600E">
        <w:rPr>
          <w:lang w:val="es-ES"/>
        </w:rPr>
        <w:t xml:space="preserve">En este ejemplo, la observación seleccionada se incluye en el diagnóstico de PCC con afectación cognitiva y el modelo predice correctamente su integración en este grupo de pacientes, siendo los valores de la variable </w:t>
      </w:r>
      <w:r w:rsidR="00BB16C4" w:rsidRPr="00EE600E">
        <w:rPr>
          <w:rFonts w:ascii="Menlo" w:hAnsi="Menlo" w:cs="Menlo"/>
          <w:sz w:val="22"/>
          <w:szCs w:val="22"/>
          <w:lang w:val="es-ES"/>
        </w:rPr>
        <w:t>tn12</w:t>
      </w:r>
      <w:r w:rsidR="00BB16C4" w:rsidRPr="00EE600E">
        <w:rPr>
          <w:lang w:val="es-ES"/>
        </w:rPr>
        <w:t xml:space="preserve"> (y, en menor proporción, los de las variables </w:t>
      </w:r>
      <w:r w:rsidR="00BB16C4" w:rsidRPr="00EE600E">
        <w:rPr>
          <w:rFonts w:ascii="Menlo" w:hAnsi="Menlo" w:cs="Menlo"/>
          <w:sz w:val="22"/>
          <w:szCs w:val="22"/>
          <w:lang w:val="es-ES"/>
        </w:rPr>
        <w:t>tn30</w:t>
      </w:r>
      <w:r w:rsidR="00BB16C4" w:rsidRPr="00EE600E">
        <w:rPr>
          <w:lang w:val="es-ES"/>
        </w:rPr>
        <w:t xml:space="preserve">, el sexo y </w:t>
      </w:r>
      <w:r w:rsidR="00BB16C4" w:rsidRPr="00EE600E">
        <w:rPr>
          <w:rFonts w:ascii="Menlo" w:hAnsi="Menlo" w:cs="Menlo"/>
          <w:sz w:val="22"/>
          <w:szCs w:val="22"/>
          <w:lang w:val="es-ES"/>
        </w:rPr>
        <w:t>tn40</w:t>
      </w:r>
      <w:r w:rsidR="00BB16C4" w:rsidRPr="00EE600E">
        <w:rPr>
          <w:lang w:val="es-ES"/>
        </w:rPr>
        <w:t>) los que más aportan a que dicha observación sea predicha como parte de dicho grupo. De esta forma, los valores SHAP brindan una información de interés para poder realizar una evaluación crítica del resultado de la predicción ejecutada por el modelo y facilitar la comprensión por parte del personal clínico de la adecuación (o no) del resultado observado. En definitiva, e</w:t>
      </w:r>
      <w:r w:rsidRPr="00EE600E">
        <w:rPr>
          <w:lang w:val="es-ES"/>
        </w:rPr>
        <w:t>ste enfoque permite una explicación más transparente del comportamiento del modelo y puede ser aplicado a cada observación para garantizar la explicabilidad, lo cual es esencial en contextos como el apoyo a decisiones clínicas</w:t>
      </w:r>
      <w:r w:rsidR="00BB16C4" w:rsidRPr="00EE600E">
        <w:rPr>
          <w:lang w:val="es-ES"/>
        </w:rPr>
        <w:t xml:space="preserve"> (figura 12)</w:t>
      </w:r>
      <w:r w:rsidRPr="00EE600E">
        <w:rPr>
          <w:lang w:val="es-ES"/>
        </w:rPr>
        <w:t>.</w:t>
      </w:r>
      <w:bookmarkEnd w:id="640"/>
      <w:r w:rsidR="00DD2D58" w:rsidRPr="00EE600E">
        <w:rPr>
          <w:lang w:val="es-ES"/>
        </w:rPr>
        <w:t xml:space="preserve"> </w:t>
      </w:r>
    </w:p>
    <w:p w14:paraId="6D3B049F" w14:textId="77777777" w:rsidR="00470944" w:rsidRPr="00EE600E" w:rsidRDefault="00470944" w:rsidP="009051DE">
      <w:pPr>
        <w:ind w:leftChars="0" w:left="0" w:firstLineChars="0" w:firstLine="0"/>
        <w:rPr>
          <w:lang w:val="es-ES"/>
        </w:rPr>
      </w:pPr>
    </w:p>
    <w:p w14:paraId="6C379AED" w14:textId="2B991D8E" w:rsidR="001F0629" w:rsidRPr="00EE600E" w:rsidRDefault="001F0629" w:rsidP="00005FBB">
      <w:pPr>
        <w:ind w:leftChars="0" w:left="0" w:firstLineChars="0" w:firstLine="0"/>
        <w:rPr>
          <w:lang w:val="es-ES"/>
        </w:rPr>
      </w:pPr>
      <w:bookmarkStart w:id="641" w:name="_Toc186200432"/>
      <w:r w:rsidRPr="00EE600E">
        <w:rPr>
          <w:noProof/>
          <w:lang w:eastAsia="ca-ES"/>
        </w:rPr>
        <w:drawing>
          <wp:inline distT="0" distB="0" distL="0" distR="0" wp14:anchorId="2C0F9D3D" wp14:editId="143F1BB1">
            <wp:extent cx="5400675" cy="3375660"/>
            <wp:effectExtent l="0" t="0" r="0" b="2540"/>
            <wp:docPr id="1090335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216" name="Imagen 1090335216"/>
                    <pic:cNvPicPr/>
                  </pic:nvPicPr>
                  <pic:blipFill>
                    <a:blip r:embed="rId51"/>
                    <a:stretch>
                      <a:fillRect/>
                    </a:stretch>
                  </pic:blipFill>
                  <pic:spPr>
                    <a:xfrm>
                      <a:off x="0" y="0"/>
                      <a:ext cx="5400675" cy="3375660"/>
                    </a:xfrm>
                    <a:prstGeom prst="rect">
                      <a:avLst/>
                    </a:prstGeom>
                  </pic:spPr>
                </pic:pic>
              </a:graphicData>
            </a:graphic>
          </wp:inline>
        </w:drawing>
      </w:r>
      <w:bookmarkEnd w:id="641"/>
    </w:p>
    <w:p w14:paraId="1BB0D5DD" w14:textId="1395FF48" w:rsidR="001F0629" w:rsidRPr="00EE600E" w:rsidRDefault="009051DE" w:rsidP="00424749">
      <w:pPr>
        <w:pStyle w:val="Llegenda"/>
        <w:ind w:left="0" w:hanging="2"/>
        <w:jc w:val="center"/>
        <w:rPr>
          <w:lang w:val="es-ES"/>
        </w:rPr>
      </w:pPr>
      <w:bookmarkStart w:id="642" w:name="_Toc186200433"/>
      <w:bookmarkStart w:id="643" w:name="_Toc186281859"/>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12</w:t>
      </w:r>
      <w:r w:rsidRPr="00EE600E">
        <w:rPr>
          <w:lang w:val="es-ES"/>
        </w:rPr>
        <w:fldChar w:fldCharType="end"/>
      </w:r>
      <w:r w:rsidRPr="00EE600E">
        <w:rPr>
          <w:lang w:val="es-ES"/>
        </w:rPr>
        <w:t xml:space="preserve">: </w:t>
      </w:r>
      <w:r w:rsidR="00424749" w:rsidRPr="00EE600E">
        <w:rPr>
          <w:b w:val="0"/>
          <w:bCs w:val="0"/>
          <w:lang w:val="es-ES"/>
        </w:rPr>
        <w:t>Ejemplo de cálculo de valores SHAP para una observación seleccionada del conjunto de prueba. El gráfico muestra la contribución individual de cada variable a la predicción realizada por el modelo. Las barras representan los valores SHAP, donde un valor positivo indica un aumento en la probabilidad predicha, y un valor negativo indica una disminución. Este análisis permite interpretar cómo las variables específicas (tales como tn12, tn30 y el sexo, en este caso de ejemplo), influyen en la predicción final, promoviendo la transparencia del modelo en aplicaciones clínicas.</w:t>
      </w:r>
      <w:bookmarkEnd w:id="642"/>
      <w:bookmarkEnd w:id="643"/>
    </w:p>
    <w:p w14:paraId="3A99E7F8" w14:textId="77777777" w:rsidR="009051DE" w:rsidRPr="00EE600E" w:rsidRDefault="001F0629" w:rsidP="00005FBB">
      <w:pPr>
        <w:ind w:leftChars="0" w:left="0" w:firstLineChars="0" w:firstLine="0"/>
        <w:rPr>
          <w:lang w:val="es-ES"/>
        </w:rPr>
      </w:pPr>
      <w:r w:rsidRPr="00EE600E">
        <w:rPr>
          <w:lang w:val="es-ES"/>
        </w:rPr>
        <w:t xml:space="preserve"> </w:t>
      </w:r>
    </w:p>
    <w:p w14:paraId="2BBDDBB1" w14:textId="3F723878" w:rsidR="00C527E5" w:rsidRPr="00EE600E" w:rsidRDefault="00B45C2F">
      <w:pPr>
        <w:ind w:left="0" w:hanging="2"/>
        <w:rPr>
          <w:lang w:val="es-ES"/>
        </w:rPr>
      </w:pPr>
      <w:bookmarkStart w:id="644" w:name="_Toc186200434"/>
      <w:r w:rsidRPr="00EE600E">
        <w:rPr>
          <w:lang w:val="es-ES"/>
        </w:rPr>
        <w:t xml:space="preserve">Con el objetivo de obtener una visión global de la importancia de las variables en el conjunto de prueba, se calcularon los valores SHAP medios absolutos para </w:t>
      </w:r>
      <w:r w:rsidRPr="00C77BDA">
        <w:rPr>
          <w:lang w:val="es-ES"/>
        </w:rPr>
        <w:t>cada variable. Este enfoque permite evaluar la contribución promedio de cada característica a las predicciones realizadas por el modelo. Como se muestra en la Figura 13, las variables </w:t>
      </w:r>
      <w:r w:rsidRPr="00C77BDA">
        <w:rPr>
          <w:rFonts w:ascii="Menlo" w:hAnsi="Menlo" w:cs="Menlo"/>
          <w:sz w:val="22"/>
          <w:szCs w:val="22"/>
          <w:lang w:val="es-ES"/>
        </w:rPr>
        <w:t>tn12</w:t>
      </w:r>
      <w:r w:rsidR="005F15B8" w:rsidRPr="00C77BDA">
        <w:rPr>
          <w:rFonts w:ascii="Menlo" w:hAnsi="Menlo" w:cs="Menlo"/>
          <w:sz w:val="22"/>
          <w:szCs w:val="22"/>
          <w:lang w:val="es-ES"/>
        </w:rPr>
        <w:t xml:space="preserve"> </w:t>
      </w:r>
      <w:bookmarkStart w:id="645" w:name="OLE_LINK50"/>
      <w:r w:rsidR="005F15B8" w:rsidRPr="00C77BDA">
        <w:rPr>
          <w:lang w:val="es-ES"/>
        </w:rPr>
        <w:t>(velocidad de procesamiento)</w:t>
      </w:r>
      <w:bookmarkEnd w:id="645"/>
      <w:r w:rsidRPr="00C77BDA">
        <w:rPr>
          <w:lang w:val="es-ES"/>
        </w:rPr>
        <w:t>, </w:t>
      </w:r>
      <w:r w:rsidRPr="00C77BDA">
        <w:rPr>
          <w:rFonts w:ascii="Menlo" w:hAnsi="Menlo" w:cs="Menlo"/>
          <w:sz w:val="22"/>
          <w:szCs w:val="22"/>
          <w:lang w:val="es-ES"/>
        </w:rPr>
        <w:t>tn30</w:t>
      </w:r>
      <w:r w:rsidRPr="00C77BDA">
        <w:rPr>
          <w:lang w:val="es-ES"/>
        </w:rPr>
        <w:t>, </w:t>
      </w:r>
      <w:r w:rsidRPr="00C77BDA">
        <w:rPr>
          <w:rFonts w:ascii="Menlo" w:hAnsi="Menlo" w:cs="Menlo"/>
          <w:sz w:val="22"/>
          <w:szCs w:val="22"/>
          <w:lang w:val="es-ES"/>
        </w:rPr>
        <w:t>tn6</w:t>
      </w:r>
      <w:r w:rsidR="005F15B8" w:rsidRPr="00C77BDA">
        <w:rPr>
          <w:rFonts w:ascii="Menlo" w:hAnsi="Menlo" w:cs="Menlo"/>
          <w:sz w:val="22"/>
          <w:szCs w:val="22"/>
          <w:lang w:val="es-ES"/>
        </w:rPr>
        <w:t xml:space="preserve"> </w:t>
      </w:r>
      <w:r w:rsidR="005F15B8" w:rsidRPr="00C77BDA">
        <w:rPr>
          <w:lang w:val="es-ES"/>
        </w:rPr>
        <w:t>(ambas relacionadas con la memoria verbal)</w:t>
      </w:r>
      <w:r w:rsidR="00B17E10" w:rsidRPr="00C77BDA">
        <w:rPr>
          <w:rFonts w:ascii="Menlo" w:hAnsi="Menlo" w:cs="Menlo"/>
          <w:sz w:val="22"/>
          <w:szCs w:val="22"/>
          <w:lang w:val="es-ES"/>
        </w:rPr>
        <w:t xml:space="preserve"> </w:t>
      </w:r>
      <w:r w:rsidRPr="00C77BDA">
        <w:rPr>
          <w:rFonts w:ascii="Menlo" w:hAnsi="Menlo" w:cs="Menlo"/>
          <w:sz w:val="22"/>
          <w:szCs w:val="22"/>
          <w:lang w:val="es-ES"/>
        </w:rPr>
        <w:t>y</w:t>
      </w:r>
      <w:r w:rsidRPr="00C77BDA">
        <w:rPr>
          <w:lang w:val="es-ES"/>
        </w:rPr>
        <w:t xml:space="preserve"> el sexo (mujer) destacan como las más influyentes en el modelo, con valores SHAP medios absolutos más altos. Esto refuerza su relevancia en la clasificación, ya que tienen un impacto consistente y significativo en las predicciones.</w:t>
      </w:r>
      <w:bookmarkEnd w:id="644"/>
    </w:p>
    <w:p w14:paraId="3386419F" w14:textId="6BE49A3E" w:rsidR="00C527E5" w:rsidRPr="00EE600E" w:rsidRDefault="00B45C2F">
      <w:pPr>
        <w:ind w:left="0" w:hanging="2"/>
        <w:rPr>
          <w:lang w:val="es-ES"/>
        </w:rPr>
      </w:pPr>
      <w:bookmarkStart w:id="646" w:name="_Toc186200435"/>
      <w:r w:rsidRPr="00EE600E">
        <w:rPr>
          <w:noProof/>
          <w:lang w:eastAsia="ca-ES"/>
        </w:rPr>
        <w:drawing>
          <wp:inline distT="0" distB="0" distL="0" distR="0" wp14:anchorId="3BFE1E15" wp14:editId="329AA2A2">
            <wp:extent cx="5400675" cy="3375660"/>
            <wp:effectExtent l="0" t="0" r="0" b="2540"/>
            <wp:docPr id="10296057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5749" name="Imagen 1029605749"/>
                    <pic:cNvPicPr/>
                  </pic:nvPicPr>
                  <pic:blipFill>
                    <a:blip r:embed="rId52"/>
                    <a:stretch>
                      <a:fillRect/>
                    </a:stretch>
                  </pic:blipFill>
                  <pic:spPr>
                    <a:xfrm>
                      <a:off x="0" y="0"/>
                      <a:ext cx="5400675" cy="3375660"/>
                    </a:xfrm>
                    <a:prstGeom prst="rect">
                      <a:avLst/>
                    </a:prstGeom>
                  </pic:spPr>
                </pic:pic>
              </a:graphicData>
            </a:graphic>
          </wp:inline>
        </w:drawing>
      </w:r>
      <w:bookmarkEnd w:id="646"/>
    </w:p>
    <w:p w14:paraId="770FAFB5" w14:textId="439891DC" w:rsidR="00C527E5" w:rsidRPr="00EE600E" w:rsidRDefault="00B45C2F" w:rsidP="00B45C2F">
      <w:pPr>
        <w:pStyle w:val="Llegenda"/>
        <w:ind w:left="0" w:hanging="2"/>
        <w:jc w:val="center"/>
        <w:rPr>
          <w:lang w:val="es-ES"/>
        </w:rPr>
      </w:pPr>
      <w:bookmarkStart w:id="647" w:name="_Toc186200436"/>
      <w:bookmarkStart w:id="648" w:name="_Toc186281860"/>
      <w:r w:rsidRPr="00EE600E">
        <w:rPr>
          <w:lang w:val="es-ES"/>
        </w:rPr>
        <w:t xml:space="preserve">Figura </w:t>
      </w:r>
      <w:r w:rsidRPr="00EE600E">
        <w:rPr>
          <w:lang w:val="es-ES"/>
        </w:rPr>
        <w:fldChar w:fldCharType="begin"/>
      </w:r>
      <w:r w:rsidRPr="00EE600E">
        <w:rPr>
          <w:lang w:val="es-ES"/>
        </w:rPr>
        <w:instrText xml:space="preserve"> SEQ Figura \* ARABIC </w:instrText>
      </w:r>
      <w:r w:rsidRPr="00EE600E">
        <w:rPr>
          <w:lang w:val="es-ES"/>
        </w:rPr>
        <w:fldChar w:fldCharType="separate"/>
      </w:r>
      <w:r w:rsidR="00286FA1">
        <w:rPr>
          <w:noProof/>
          <w:lang w:val="es-ES"/>
        </w:rPr>
        <w:t>13</w:t>
      </w:r>
      <w:r w:rsidRPr="00EE600E">
        <w:rPr>
          <w:lang w:val="es-ES"/>
        </w:rPr>
        <w:fldChar w:fldCharType="end"/>
      </w:r>
      <w:r w:rsidRPr="00EE600E">
        <w:rPr>
          <w:lang w:val="es-ES"/>
        </w:rPr>
        <w:t xml:space="preserve">: </w:t>
      </w:r>
      <w:r w:rsidRPr="00EE600E">
        <w:rPr>
          <w:b w:val="0"/>
          <w:bCs w:val="0"/>
          <w:lang w:val="es-ES"/>
        </w:rPr>
        <w:t>Valores SHAP medios absolutos para el conjunto de prueba. El gráfico presenta la importancia promedio de cada variable en las predicciones realizadas por el modelo, medida a través de los valores SHAP medios absolutos. Las variables con mayores valores, como tn12, tn30, tn6 y el sexo (mujer), destacan por su impacto consistente en la toma de decisiones del modelo, lo que subraya su relevancia en el análisis global.</w:t>
      </w:r>
      <w:bookmarkEnd w:id="647"/>
      <w:bookmarkEnd w:id="648"/>
    </w:p>
    <w:p w14:paraId="3645AA33" w14:textId="2EFD4B52" w:rsidR="00C527E5" w:rsidRPr="00EE600E" w:rsidRDefault="00C527E5">
      <w:pPr>
        <w:ind w:left="0" w:hanging="2"/>
        <w:rPr>
          <w:lang w:val="es-ES"/>
        </w:rPr>
      </w:pPr>
    </w:p>
    <w:p w14:paraId="1F74F3A8" w14:textId="5619DC58" w:rsidR="004C6E8E" w:rsidRPr="00EE600E" w:rsidRDefault="00C7175D">
      <w:pPr>
        <w:pStyle w:val="Ttol1"/>
        <w:numPr>
          <w:ilvl w:val="0"/>
          <w:numId w:val="5"/>
        </w:numPr>
        <w:ind w:left="2" w:hanging="4"/>
        <w:rPr>
          <w:lang w:val="es-ES"/>
        </w:rPr>
      </w:pPr>
      <w:r w:rsidRPr="00EE600E">
        <w:rPr>
          <w:lang w:val="es-ES"/>
        </w:rPr>
        <w:br w:type="page"/>
      </w:r>
      <w:bookmarkStart w:id="649" w:name="_Toc186096610"/>
      <w:bookmarkStart w:id="650" w:name="_Toc186200437"/>
      <w:bookmarkStart w:id="651" w:name="_Toc186200531"/>
      <w:bookmarkStart w:id="652" w:name="_Toc186545175"/>
      <w:r w:rsidRPr="00EE600E">
        <w:rPr>
          <w:lang w:val="es-ES"/>
        </w:rPr>
        <w:t>Conclusiones y trabajos futuros</w:t>
      </w:r>
      <w:bookmarkEnd w:id="649"/>
      <w:bookmarkEnd w:id="650"/>
      <w:bookmarkEnd w:id="651"/>
      <w:bookmarkEnd w:id="652"/>
    </w:p>
    <w:p w14:paraId="64B43238" w14:textId="77777777" w:rsidR="004C6E8E" w:rsidRPr="00EE600E" w:rsidRDefault="004C6E8E">
      <w:pPr>
        <w:ind w:left="0" w:hanging="2"/>
        <w:rPr>
          <w:lang w:val="es-ES"/>
        </w:rPr>
      </w:pPr>
    </w:p>
    <w:p w14:paraId="4D0D7452" w14:textId="40E40AB8" w:rsidR="00DC6EEF" w:rsidRPr="00EE600E" w:rsidRDefault="007E166B" w:rsidP="00DC6EEF">
      <w:pPr>
        <w:ind w:left="0" w:hanging="2"/>
        <w:rPr>
          <w:lang w:val="es-ES"/>
        </w:rPr>
      </w:pPr>
      <w:bookmarkStart w:id="653" w:name="OLE_LINK14"/>
      <w:r w:rsidRPr="00EE600E">
        <w:rPr>
          <w:lang w:val="es-ES"/>
        </w:rPr>
        <w:t xml:space="preserve">En el transcurso de este trabajo, hemos logrado desarrollar un instrumento de cribado que responde de manera eficaz al desafío clínico de identificar pacientes con COVID persistente y afectación neurocognitiva. Los resultados obtenidos no solo confirman la validez de la metodología </w:t>
      </w:r>
      <w:r w:rsidR="00802032" w:rsidRPr="00EE600E">
        <w:rPr>
          <w:lang w:val="es-ES"/>
        </w:rPr>
        <w:t>aplicada</w:t>
      </w:r>
      <w:r w:rsidRPr="00EE600E">
        <w:rPr>
          <w:lang w:val="es-ES"/>
        </w:rPr>
        <w:t xml:space="preserve">, sino que también revelan hallazgos </w:t>
      </w:r>
      <w:r w:rsidR="00802032" w:rsidRPr="00EE600E">
        <w:rPr>
          <w:lang w:val="es-ES"/>
        </w:rPr>
        <w:t>interesantes</w:t>
      </w:r>
      <w:r w:rsidRPr="00EE600E">
        <w:rPr>
          <w:lang w:val="es-ES"/>
        </w:rPr>
        <w:t xml:space="preserve"> que </w:t>
      </w:r>
      <w:r w:rsidR="00233753" w:rsidRPr="00EE600E">
        <w:rPr>
          <w:lang w:val="es-ES"/>
        </w:rPr>
        <w:t>apuntalan la necesidad de tener en cuenta los factores neuropsicológicos durante</w:t>
      </w:r>
      <w:r w:rsidRPr="00EE600E">
        <w:rPr>
          <w:lang w:val="es-ES"/>
        </w:rPr>
        <w:t xml:space="preserve"> esta condición.</w:t>
      </w:r>
      <w:r w:rsidR="00802032" w:rsidRPr="00EE600E">
        <w:rPr>
          <w:lang w:val="es-ES"/>
        </w:rPr>
        <w:t xml:space="preserve"> </w:t>
      </w:r>
      <w:r w:rsidR="00233753" w:rsidRPr="00EE600E">
        <w:rPr>
          <w:lang w:val="es-ES"/>
        </w:rPr>
        <w:t>Si bien la reducción de dimensionalidad a través de PCA no produjo resultados óptimos esperados, el uso de un elevado número de variables (mediante algoritmos avanzados) permitió superar esta limitación, dando lugar a modelos efectivos</w:t>
      </w:r>
      <w:r w:rsidR="00DC6EEF" w:rsidRPr="00EE600E">
        <w:rPr>
          <w:lang w:val="es-ES"/>
        </w:rPr>
        <w:t>, a los que se intentó dotar de facilidad de interpretación y transparencia</w:t>
      </w:r>
      <w:r w:rsidR="00233753" w:rsidRPr="00EE600E">
        <w:rPr>
          <w:lang w:val="es-ES"/>
        </w:rPr>
        <w:t>.</w:t>
      </w:r>
      <w:r w:rsidR="00DC6EEF" w:rsidRPr="00EE600E">
        <w:rPr>
          <w:lang w:val="es-ES"/>
        </w:rPr>
        <w:t xml:space="preserve"> </w:t>
      </w:r>
      <w:r w:rsidRPr="00EE600E">
        <w:rPr>
          <w:lang w:val="es-ES"/>
        </w:rPr>
        <w:t xml:space="preserve">El instrumento </w:t>
      </w:r>
      <w:r w:rsidR="00233753" w:rsidRPr="00EE600E">
        <w:rPr>
          <w:lang w:val="es-ES"/>
        </w:rPr>
        <w:t xml:space="preserve">finalmente </w:t>
      </w:r>
      <w:r w:rsidRPr="00EE600E">
        <w:rPr>
          <w:lang w:val="es-ES"/>
        </w:rPr>
        <w:t>desarrollado ha demostrado una capacidad</w:t>
      </w:r>
      <w:r w:rsidR="00802032" w:rsidRPr="00EE600E">
        <w:rPr>
          <w:lang w:val="es-ES"/>
        </w:rPr>
        <w:t xml:space="preserve"> </w:t>
      </w:r>
      <w:r w:rsidR="00F26410" w:rsidRPr="00EE600E">
        <w:rPr>
          <w:lang w:val="es-ES"/>
        </w:rPr>
        <w:t>elevada</w:t>
      </w:r>
      <w:r w:rsidR="00802032" w:rsidRPr="00EE600E">
        <w:rPr>
          <w:lang w:val="es-ES"/>
        </w:rPr>
        <w:t xml:space="preserve"> </w:t>
      </w:r>
      <w:r w:rsidRPr="00EE600E">
        <w:rPr>
          <w:lang w:val="es-ES"/>
        </w:rPr>
        <w:t>para diferenciar pacientes con</w:t>
      </w:r>
      <w:r w:rsidR="00802032" w:rsidRPr="00EE600E">
        <w:rPr>
          <w:lang w:val="es-ES"/>
        </w:rPr>
        <w:t xml:space="preserve"> PCC y</w:t>
      </w:r>
      <w:r w:rsidRPr="00EE600E">
        <w:rPr>
          <w:lang w:val="es-ES"/>
        </w:rPr>
        <w:t xml:space="preserve"> afectación neurocognitiva </w:t>
      </w:r>
      <w:r w:rsidR="00802032" w:rsidRPr="00EE600E">
        <w:rPr>
          <w:lang w:val="es-ES"/>
        </w:rPr>
        <w:t>frente a</w:t>
      </w:r>
      <w:r w:rsidRPr="00EE600E">
        <w:rPr>
          <w:lang w:val="es-ES"/>
        </w:rPr>
        <w:t xml:space="preserve"> aquellos que no presentan </w:t>
      </w:r>
      <w:r w:rsidR="00802032" w:rsidRPr="00EE600E">
        <w:rPr>
          <w:lang w:val="es-ES"/>
        </w:rPr>
        <w:t>dicha</w:t>
      </w:r>
      <w:r w:rsidRPr="00EE600E">
        <w:rPr>
          <w:lang w:val="es-ES"/>
        </w:rPr>
        <w:t xml:space="preserve"> condición. </w:t>
      </w:r>
      <w:r w:rsidR="00233753" w:rsidRPr="00EE600E">
        <w:rPr>
          <w:lang w:val="es-ES"/>
        </w:rPr>
        <w:t xml:space="preserve">Más precisamente, los modelos predictivos, en particular el modelo XGBoost, alcanzaron elevados niveles de sensibilidad y especificidad, indicando que ciertas variables neuropsicológicas específicas, como </w:t>
      </w:r>
      <w:r w:rsidR="00233753" w:rsidRPr="00EE600E">
        <w:rPr>
          <w:rFonts w:ascii="Menlo" w:hAnsi="Menlo" w:cs="Menlo"/>
          <w:sz w:val="22"/>
          <w:szCs w:val="22"/>
          <w:lang w:val="es-ES"/>
        </w:rPr>
        <w:t>tn12</w:t>
      </w:r>
      <w:r w:rsidR="00233753" w:rsidRPr="00EE600E">
        <w:rPr>
          <w:lang w:val="es-ES"/>
        </w:rPr>
        <w:t xml:space="preserve"> (que está relacionada con la evaluación de </w:t>
      </w:r>
      <w:r w:rsidR="00F26410" w:rsidRPr="00EE600E">
        <w:rPr>
          <w:lang w:val="es-ES"/>
        </w:rPr>
        <w:t xml:space="preserve">la </w:t>
      </w:r>
      <w:r w:rsidR="00233753" w:rsidRPr="00EE600E">
        <w:rPr>
          <w:lang w:val="es-ES"/>
        </w:rPr>
        <w:t xml:space="preserve">velocidad de </w:t>
      </w:r>
      <w:r w:rsidR="00233753" w:rsidRPr="00C77BDA">
        <w:rPr>
          <w:lang w:val="es-ES"/>
        </w:rPr>
        <w:t xml:space="preserve">procesamiento), </w:t>
      </w:r>
      <w:r w:rsidR="00233753" w:rsidRPr="00C77BDA">
        <w:rPr>
          <w:rFonts w:ascii="Menlo" w:hAnsi="Menlo" w:cs="Menlo"/>
          <w:sz w:val="22"/>
          <w:szCs w:val="22"/>
          <w:lang w:val="es-ES"/>
        </w:rPr>
        <w:t>tn30</w:t>
      </w:r>
      <w:r w:rsidR="00233753" w:rsidRPr="00C77BDA">
        <w:rPr>
          <w:lang w:val="es-ES"/>
        </w:rPr>
        <w:t xml:space="preserve"> y </w:t>
      </w:r>
      <w:r w:rsidR="00233753" w:rsidRPr="00C77BDA">
        <w:rPr>
          <w:rFonts w:ascii="Menlo" w:hAnsi="Menlo" w:cs="Menlo"/>
          <w:sz w:val="22"/>
          <w:szCs w:val="22"/>
          <w:lang w:val="es-ES"/>
        </w:rPr>
        <w:t>tn6</w:t>
      </w:r>
      <w:r w:rsidR="00233753" w:rsidRPr="00C77BDA">
        <w:rPr>
          <w:lang w:val="es-ES"/>
        </w:rPr>
        <w:t xml:space="preserve"> (ambas evaluando la memoria verbal) han emergido como </w:t>
      </w:r>
      <w:r w:rsidR="00A5288D" w:rsidRPr="00C77BDA">
        <w:rPr>
          <w:lang w:val="es-ES"/>
        </w:rPr>
        <w:t>variables</w:t>
      </w:r>
      <w:r w:rsidR="00233753" w:rsidRPr="00C77BDA">
        <w:rPr>
          <w:lang w:val="es-ES"/>
        </w:rPr>
        <w:t xml:space="preserve"> cruciales en las predicciones</w:t>
      </w:r>
      <w:r w:rsidR="00F26410" w:rsidRPr="00C77BDA">
        <w:rPr>
          <w:lang w:val="es-ES"/>
        </w:rPr>
        <w:t>. A</w:t>
      </w:r>
      <w:r w:rsidR="00233753" w:rsidRPr="00C77BDA">
        <w:rPr>
          <w:lang w:val="es-ES"/>
        </w:rPr>
        <w:t xml:space="preserve">unque la riqueza </w:t>
      </w:r>
      <w:r w:rsidR="00F26410" w:rsidRPr="00C77BDA">
        <w:rPr>
          <w:lang w:val="es-ES"/>
        </w:rPr>
        <w:t xml:space="preserve">informativa </w:t>
      </w:r>
      <w:r w:rsidR="00233753" w:rsidRPr="00C77BDA">
        <w:rPr>
          <w:lang w:val="es-ES"/>
        </w:rPr>
        <w:t xml:space="preserve">del modelo generado es mayor, </w:t>
      </w:r>
      <w:r w:rsidR="00F26410" w:rsidRPr="00C77BDA">
        <w:rPr>
          <w:lang w:val="es-ES"/>
        </w:rPr>
        <w:t xml:space="preserve">podríamos concluir que </w:t>
      </w:r>
      <w:r w:rsidR="00233753" w:rsidRPr="00C77BDA">
        <w:rPr>
          <w:lang w:val="es-ES"/>
        </w:rPr>
        <w:t xml:space="preserve">estos 2 subdominios son claves para poder diferenciar a los grupos. Por otra parte,  </w:t>
      </w:r>
      <w:r w:rsidR="00F26410" w:rsidRPr="00C77BDA">
        <w:rPr>
          <w:lang w:val="es-ES"/>
        </w:rPr>
        <w:t>dichas</w:t>
      </w:r>
      <w:r w:rsidR="00233753" w:rsidRPr="00C77BDA">
        <w:rPr>
          <w:lang w:val="es-ES"/>
        </w:rPr>
        <w:t xml:space="preserve"> 3 variables</w:t>
      </w:r>
      <w:r w:rsidR="00F26410" w:rsidRPr="00C77BDA">
        <w:rPr>
          <w:lang w:val="es-ES"/>
        </w:rPr>
        <w:t xml:space="preserve"> (y,</w:t>
      </w:r>
      <w:r w:rsidR="00F26410" w:rsidRPr="00EE600E">
        <w:rPr>
          <w:lang w:val="es-ES"/>
        </w:rPr>
        <w:t xml:space="preserve"> en consecuencia, dominios)</w:t>
      </w:r>
      <w:r w:rsidR="00233753" w:rsidRPr="00EE600E">
        <w:rPr>
          <w:lang w:val="es-ES"/>
        </w:rPr>
        <w:t xml:space="preserve"> mostraron un peso de discriminación que las transforma en </w:t>
      </w:r>
      <w:r w:rsidR="00F26410" w:rsidRPr="00EE600E">
        <w:rPr>
          <w:lang w:val="es-ES"/>
        </w:rPr>
        <w:t>elementos de interés</w:t>
      </w:r>
      <w:r w:rsidR="00233753" w:rsidRPr="00EE600E">
        <w:rPr>
          <w:lang w:val="es-ES"/>
        </w:rPr>
        <w:t xml:space="preserve"> para promover avances en el rol que pueden desempeñar en modelos más complejos (o simplificados) en fases posteriores del proyecto.</w:t>
      </w:r>
      <w:r w:rsidR="00DC6EEF" w:rsidRPr="00EE600E">
        <w:rPr>
          <w:lang w:val="es-ES"/>
        </w:rPr>
        <w:t xml:space="preserve"> También, considerando el aspecto sociodemográfico, en este trabajo demostramos que el sexo femenino puede representar un factor de riesgo para el desarrollo de PCC con afectación cognitiva, recalcando la utilidad de la aplicación adecuada de una perspectiva de género y diversidad al diseñar los proyectos de investigación. De forma global, los resultados apoyan el rol que tiene la investigación multidisciplinar (neurobiología, neuropsicología, medicina e </w:t>
      </w:r>
      <w:r w:rsidR="00E97AAD">
        <w:rPr>
          <w:lang w:val="es-ES"/>
        </w:rPr>
        <w:t>IA</w:t>
      </w:r>
      <w:r w:rsidR="00DC6EEF" w:rsidRPr="00EE600E">
        <w:rPr>
          <w:lang w:val="es-ES"/>
        </w:rPr>
        <w:t>) para responder frente a retos de salud pública. Por otra parte, este trabajo podría representar un caso claro de búsqueda de mejora en la efectivad y eficiencia: el modelo de cribado breve desarrollado podría aplicarse e</w:t>
      </w:r>
      <w:r w:rsidRPr="00EE600E">
        <w:rPr>
          <w:lang w:val="es-ES"/>
        </w:rPr>
        <w:t>n entornos clínicos para identificar</w:t>
      </w:r>
      <w:r w:rsidR="00CD15B3" w:rsidRPr="00EE600E">
        <w:rPr>
          <w:lang w:val="es-ES"/>
        </w:rPr>
        <w:t xml:space="preserve"> personas con PCC,</w:t>
      </w:r>
      <w:r w:rsidRPr="00EE600E">
        <w:rPr>
          <w:lang w:val="es-ES"/>
        </w:rPr>
        <w:t xml:space="preserve"> de manera rápida</w:t>
      </w:r>
      <w:r w:rsidR="00CD15B3" w:rsidRPr="00EE600E">
        <w:rPr>
          <w:lang w:val="es-ES"/>
        </w:rPr>
        <w:t xml:space="preserve"> y</w:t>
      </w:r>
      <w:r w:rsidR="00DC6EEF" w:rsidRPr="00EE600E">
        <w:rPr>
          <w:lang w:val="es-ES"/>
        </w:rPr>
        <w:t xml:space="preserve"> con pocas pruebas neuropsicológicas validadas (pasando de las 15 utilizadas inicialmente a tan solo 3),</w:t>
      </w:r>
      <w:r w:rsidRPr="00EE600E">
        <w:rPr>
          <w:lang w:val="es-ES"/>
        </w:rPr>
        <w:t xml:space="preserve"> </w:t>
      </w:r>
      <w:r w:rsidR="00233753" w:rsidRPr="00EE600E">
        <w:rPr>
          <w:lang w:val="es-ES"/>
        </w:rPr>
        <w:t xml:space="preserve">subrayando la importancia </w:t>
      </w:r>
      <w:r w:rsidR="00DC6EEF" w:rsidRPr="00EE600E">
        <w:rPr>
          <w:lang w:val="es-ES"/>
        </w:rPr>
        <w:t>del rol de la modelación predictiva para el acompañamiento en la toma de decisiones clínicas</w:t>
      </w:r>
      <w:r w:rsidR="00233753" w:rsidRPr="00EE600E">
        <w:rPr>
          <w:lang w:val="es-ES"/>
        </w:rPr>
        <w:t>.</w:t>
      </w:r>
      <w:r w:rsidR="00DC6EEF" w:rsidRPr="00EE600E">
        <w:rPr>
          <w:lang w:val="es-ES"/>
        </w:rPr>
        <w:t xml:space="preserve"> El modelo, complementado con otras variables de interés clínico, neuropsicológico y/o biológico, podría permitir también el seguimiento y pronóstico personalizado para aquellas personas afectadas de PCC.</w:t>
      </w:r>
    </w:p>
    <w:p w14:paraId="7F5A99AB" w14:textId="75466AF6" w:rsidR="007E166B" w:rsidRPr="00EE600E" w:rsidRDefault="00DC6EEF" w:rsidP="007E166B">
      <w:pPr>
        <w:ind w:left="0" w:hanging="2"/>
        <w:rPr>
          <w:lang w:val="es-ES"/>
        </w:rPr>
      </w:pPr>
      <w:r w:rsidRPr="00EE600E">
        <w:rPr>
          <w:lang w:val="es-ES"/>
        </w:rPr>
        <w:t xml:space="preserve">Yendo hacia la reflexión crítica de los objetivos propuestos, </w:t>
      </w:r>
      <w:r w:rsidR="00CD15B3" w:rsidRPr="00EE600E">
        <w:rPr>
          <w:lang w:val="es-ES"/>
        </w:rPr>
        <w:t>consideramos</w:t>
      </w:r>
      <w:r w:rsidRPr="00EE600E">
        <w:rPr>
          <w:lang w:val="es-ES"/>
        </w:rPr>
        <w:t xml:space="preserve"> que el objetivo</w:t>
      </w:r>
      <w:r w:rsidR="007E166B" w:rsidRPr="00EE600E">
        <w:rPr>
          <w:lang w:val="es-ES"/>
        </w:rPr>
        <w:t xml:space="preserve"> principal de este trabajo, que consistía en desarrollar un instrumento de cribado breve y efectivo, fue alcanzado con éxito. Los objetivos específicos, como la validación de modelos predictivos y la identificación de variables relevantes, también se lograron en gran medida. Sin embargo, aspectos como la evaluación de métodos no supervisados quedaron limitados debido a restricciones en</w:t>
      </w:r>
      <w:r w:rsidR="00CD15B3" w:rsidRPr="00EE600E">
        <w:rPr>
          <w:lang w:val="es-ES"/>
        </w:rPr>
        <w:t xml:space="preserve"> la efectividad real de su aplicación y en</w:t>
      </w:r>
      <w:r w:rsidR="007E166B" w:rsidRPr="00EE600E">
        <w:rPr>
          <w:lang w:val="es-ES"/>
        </w:rPr>
        <w:t xml:space="preserve"> la </w:t>
      </w:r>
      <w:r w:rsidR="00CD15B3" w:rsidRPr="00EE600E">
        <w:rPr>
          <w:lang w:val="es-ES"/>
        </w:rPr>
        <w:t>aplicabilidad</w:t>
      </w:r>
      <w:r w:rsidR="007E166B" w:rsidRPr="00EE600E">
        <w:rPr>
          <w:lang w:val="es-ES"/>
        </w:rPr>
        <w:t xml:space="preserve"> de los resultados obtenidos.</w:t>
      </w:r>
      <w:r w:rsidRPr="00EE600E">
        <w:rPr>
          <w:lang w:val="es-ES"/>
        </w:rPr>
        <w:t xml:space="preserve"> Algo similar se pudo observar al momento de realizar otros análisis paramétricos. En definitiva, es clave un diseño estadístico realista cuando se debe</w:t>
      </w:r>
      <w:r w:rsidR="006907E4" w:rsidRPr="00EE600E">
        <w:rPr>
          <w:lang w:val="es-ES"/>
        </w:rPr>
        <w:t xml:space="preserve"> trabajar con datos de alta complejidad, con patrones no lineales y con un gran número de variables</w:t>
      </w:r>
      <w:r w:rsidR="00CD15B3" w:rsidRPr="00EE600E">
        <w:rPr>
          <w:lang w:val="es-ES"/>
        </w:rPr>
        <w:t>, tal como suele ser frecuente en datos clínicos</w:t>
      </w:r>
      <w:r w:rsidR="006907E4" w:rsidRPr="00EE600E">
        <w:rPr>
          <w:lang w:val="es-ES"/>
        </w:rPr>
        <w:t>. Esto también nos lleva a reflexionar críticamente de cara a los resultados que podrían presentarse como parte de publicaciones científicas, ya que es clave que estos representen adecuadamente una parte de la realidad, pero siempre ajustados a sus supuestos matemáticos</w:t>
      </w:r>
      <w:r w:rsidR="00CD15B3" w:rsidRPr="00EE600E">
        <w:rPr>
          <w:lang w:val="es-ES"/>
        </w:rPr>
        <w:t>/estadísticos</w:t>
      </w:r>
      <w:r w:rsidR="006907E4" w:rsidRPr="00EE600E">
        <w:rPr>
          <w:lang w:val="es-ES"/>
        </w:rPr>
        <w:t xml:space="preserve"> básicos.</w:t>
      </w:r>
      <w:r w:rsidR="009605D2">
        <w:rPr>
          <w:lang w:val="es-ES"/>
        </w:rPr>
        <w:t xml:space="preserve"> </w:t>
      </w:r>
      <w:r w:rsidR="006907E4" w:rsidRPr="00EE600E">
        <w:rPr>
          <w:lang w:val="es-ES"/>
        </w:rPr>
        <w:t>Finalmente, a</w:t>
      </w:r>
      <w:r w:rsidR="007E166B" w:rsidRPr="00EE600E">
        <w:rPr>
          <w:lang w:val="es-ES"/>
        </w:rPr>
        <w:t xml:space="preserve"> pesar de estas limitaciones</w:t>
      </w:r>
      <w:r w:rsidR="006907E4" w:rsidRPr="00EE600E">
        <w:rPr>
          <w:lang w:val="es-ES"/>
        </w:rPr>
        <w:t xml:space="preserve"> sobre los objetivos</w:t>
      </w:r>
      <w:r w:rsidR="007E166B" w:rsidRPr="00EE600E">
        <w:rPr>
          <w:lang w:val="es-ES"/>
        </w:rPr>
        <w:t xml:space="preserve">, los hallazgos obtenidos representan un avance </w:t>
      </w:r>
      <w:r w:rsidR="006907E4" w:rsidRPr="00EE600E">
        <w:rPr>
          <w:lang w:val="es-ES"/>
        </w:rPr>
        <w:t>interesante</w:t>
      </w:r>
      <w:r w:rsidR="007E166B" w:rsidRPr="00EE600E">
        <w:rPr>
          <w:lang w:val="es-ES"/>
        </w:rPr>
        <w:t xml:space="preserve"> en el área, destacando la utilidad de combinar datos neuropsicológicos validados con herramientas avanzadas de aprendizaje automático.</w:t>
      </w:r>
    </w:p>
    <w:p w14:paraId="1B989F04" w14:textId="77777777" w:rsidR="00E87591" w:rsidRPr="00EE600E" w:rsidRDefault="006907E4" w:rsidP="007E166B">
      <w:pPr>
        <w:ind w:left="0" w:hanging="2"/>
        <w:rPr>
          <w:lang w:val="es-ES"/>
        </w:rPr>
      </w:pPr>
      <w:r w:rsidRPr="00EE600E">
        <w:rPr>
          <w:lang w:val="es-ES"/>
        </w:rPr>
        <w:t xml:space="preserve">Posteriormente, centrándonos en el estudio crítico de la planificación y metodología, podríamos indicar que, en </w:t>
      </w:r>
      <w:r w:rsidR="007E166B" w:rsidRPr="00EE600E">
        <w:rPr>
          <w:lang w:val="es-ES"/>
        </w:rPr>
        <w:t xml:space="preserve">general, la planificación inicial se cumplió en los plazos previstos, aunque ciertas tareas </w:t>
      </w:r>
      <w:r w:rsidRPr="00EE600E">
        <w:rPr>
          <w:lang w:val="es-ES"/>
        </w:rPr>
        <w:t>tuvieron que reorganizarse</w:t>
      </w:r>
      <w:r w:rsidR="007E166B" w:rsidRPr="00EE600E">
        <w:rPr>
          <w:lang w:val="es-ES"/>
        </w:rPr>
        <w:t xml:space="preserve">. En futuros proyectos, podría ser beneficioso implementar </w:t>
      </w:r>
      <w:r w:rsidRPr="00EE600E">
        <w:rPr>
          <w:lang w:val="es-ES"/>
        </w:rPr>
        <w:t>una cantidad de tiempo inicial para realizar estudios piloto, ya que son fases preliminares que representan una inversión inicial pero que se recupera con creces en fases avanzadas. Probablemente este es un punto de mejora y crítica constructiva, siempre teniendo en cuenta que el tiempo se encuentra constreñido para la realización de un TFM.</w:t>
      </w:r>
      <w:r w:rsidR="00280881" w:rsidRPr="00EE600E">
        <w:rPr>
          <w:lang w:val="es-ES"/>
        </w:rPr>
        <w:t xml:space="preserve"> En cuanto a l</w:t>
      </w:r>
      <w:r w:rsidR="007E166B" w:rsidRPr="00EE600E">
        <w:rPr>
          <w:lang w:val="es-ES"/>
        </w:rPr>
        <w:t xml:space="preserve">a metodología utilizada demostró ser adecuada, destacando la efectividad de combinar pruebas neuropsicológicas con modelos avanzados como XGBoost. Este modelo resultó particularmente útil debido a su capacidad para manejar datos complejos y desbalanceados, integrar variables de diferentes tipos (como sociodemográficas y neuropsicológicas), y proporcionar interpretaciones </w:t>
      </w:r>
      <w:r w:rsidR="00280881" w:rsidRPr="00EE600E">
        <w:rPr>
          <w:lang w:val="es-ES"/>
        </w:rPr>
        <w:t>con cierto nivel de detalle</w:t>
      </w:r>
      <w:r w:rsidR="007E166B" w:rsidRPr="00EE600E">
        <w:rPr>
          <w:lang w:val="es-ES"/>
        </w:rPr>
        <w:t xml:space="preserve"> a través de valores SHAP. </w:t>
      </w:r>
      <w:r w:rsidR="00280881" w:rsidRPr="00EE600E">
        <w:rPr>
          <w:lang w:val="es-ES"/>
        </w:rPr>
        <w:t>De hecho, este último punto se</w:t>
      </w:r>
      <w:r w:rsidR="007E166B" w:rsidRPr="00EE600E">
        <w:rPr>
          <w:lang w:val="es-ES"/>
        </w:rPr>
        <w:t xml:space="preserve"> introduj</w:t>
      </w:r>
      <w:r w:rsidR="00280881" w:rsidRPr="00EE600E">
        <w:rPr>
          <w:lang w:val="es-ES"/>
        </w:rPr>
        <w:t xml:space="preserve">o </w:t>
      </w:r>
      <w:r w:rsidR="007E166B" w:rsidRPr="00EE600E">
        <w:rPr>
          <w:lang w:val="es-ES"/>
        </w:rPr>
        <w:t xml:space="preserve">en la estrategia analítica </w:t>
      </w:r>
      <w:r w:rsidR="00280881" w:rsidRPr="00EE600E">
        <w:rPr>
          <w:lang w:val="es-ES"/>
        </w:rPr>
        <w:t>y apuntaló la mejora en la transparencia del modelo para su uso clínico (el que también era un objetivo clave</w:t>
      </w:r>
      <w:r w:rsidR="00E87591" w:rsidRPr="00EE600E">
        <w:rPr>
          <w:lang w:val="es-ES"/>
        </w:rPr>
        <w:t xml:space="preserve">). </w:t>
      </w:r>
    </w:p>
    <w:p w14:paraId="5BFF6384" w14:textId="29982542" w:rsidR="00394B1F" w:rsidRPr="005E75BB" w:rsidRDefault="00E87591" w:rsidP="00E87591">
      <w:pPr>
        <w:ind w:left="0" w:hanging="2"/>
        <w:rPr>
          <w:highlight w:val="green"/>
          <w:lang w:val="es-ES"/>
        </w:rPr>
      </w:pPr>
      <w:r w:rsidRPr="00EE600E">
        <w:rPr>
          <w:lang w:val="es-ES"/>
        </w:rPr>
        <w:t>Considerando los impactos del proyecto en las áreas de sostenibilidad, ético-social y de diversidad consideramos que se han logrado. Desde el punto de vista de la sostenibilidad, el instrumento desarrollado contribuirá a optimizar recursos en los sistemas de salud, a la vez que abre las puertas a nuevos desarrollos que sigan maximizando la eficacia y eficiencia con respecto al diagnóstico, pronóstico y seguimiento personalizado de la condición de PCC con afectación cognitiva. Es</w:t>
      </w:r>
      <w:r w:rsidR="00CD15B3" w:rsidRPr="00EE600E">
        <w:rPr>
          <w:lang w:val="es-ES"/>
        </w:rPr>
        <w:t>ta</w:t>
      </w:r>
      <w:r w:rsidRPr="00EE600E">
        <w:rPr>
          <w:lang w:val="es-ES"/>
        </w:rPr>
        <w:t xml:space="preserve"> condición es altamente incapacitante</w:t>
      </w:r>
      <w:r w:rsidR="001565AC" w:rsidRPr="00EE600E">
        <w:rPr>
          <w:lang w:val="es-ES"/>
        </w:rPr>
        <w:t xml:space="preserve"> por lo que también resaltamos la consecución de los impactos positivos desde el punto de vista de la ética social, buscando garantizar transparencia del modelo (en el caso de que se use para apoyo a la decisión clínica) y respetando en todo momento la necesidad de generar conocimiento inclusivo y con perspectiva de género. De hecho, si bien existen trabajos publicados al respecto</w:t>
      </w:r>
      <w:r w:rsidR="00BF3504">
        <w:rPr>
          <w:lang w:val="es-ES"/>
        </w:rPr>
        <w:t xml:space="preserve"> </w:t>
      </w:r>
      <w:r w:rsidR="00BF3504">
        <w:rPr>
          <w:lang w:val="es-ES"/>
        </w:rPr>
        <w:fldChar w:fldCharType="begin"/>
      </w:r>
      <w:r w:rsidR="00BF3504">
        <w:rPr>
          <w:lang w:val="es-ES"/>
        </w:rPr>
        <w:instrText xml:space="preserve"> ADDIN ZOTERO_ITEM CSL_CITATION {"citationID":"PnOZ76vP","properties":{"formattedCitation":"[42]","plainCitation":"[42]","noteIndex":0},"citationItems":[{"id":1109,"uris":["http://zotero.org/users/7006471/items/KZSPSQ47"],"itemData":{"id":1109,"type":"article-journal","abstract":"OBJECTIVE: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Pr>
          <w:lang w:val="es-ES"/>
        </w:rPr>
        <w:fldChar w:fldCharType="separate"/>
      </w:r>
      <w:r w:rsidR="00BF3504">
        <w:rPr>
          <w:noProof/>
          <w:lang w:val="es-ES"/>
        </w:rPr>
        <w:t>[42]</w:t>
      </w:r>
      <w:r w:rsidR="00BF3504">
        <w:rPr>
          <w:lang w:val="es-ES"/>
        </w:rPr>
        <w:fldChar w:fldCharType="end"/>
      </w:r>
      <w:r w:rsidR="001565AC" w:rsidRPr="00EE600E">
        <w:rPr>
          <w:lang w:val="es-ES"/>
        </w:rPr>
        <w:t>, nuestro modelo objetivamente indica que la población femenina se encuentra en mayor riesgo frente a la PCC, por lo que es necesario validar clínicamente los hallazgos para transformarlos en herramientas de cribado reales, que se apliquen en todos los estamentos sanitarios, empezando por la atención primaria</w:t>
      </w:r>
      <w:r w:rsidR="00CD15B3" w:rsidRPr="00EE600E">
        <w:rPr>
          <w:lang w:val="es-ES"/>
        </w:rPr>
        <w:t xml:space="preserve"> y que tengan en cuenta esta distinción poblacional</w:t>
      </w:r>
      <w:r w:rsidR="001565AC" w:rsidRPr="00EE600E">
        <w:rPr>
          <w:lang w:val="es-ES"/>
        </w:rPr>
        <w:t xml:space="preserve">. </w:t>
      </w:r>
      <w:r w:rsidR="0047692C" w:rsidRPr="00BF3504">
        <w:rPr>
          <w:highlight w:val="green"/>
          <w:lang w:val="es-ES"/>
        </w:rPr>
        <w:t>En este sentido, e</w:t>
      </w:r>
      <w:r w:rsidR="00394B1F" w:rsidRPr="00BF3504">
        <w:rPr>
          <w:highlight w:val="green"/>
          <w:lang w:val="es-ES"/>
        </w:rPr>
        <w:t xml:space="preserve">ste punto </w:t>
      </w:r>
      <w:r w:rsidR="00394B1F" w:rsidRPr="007B2C52">
        <w:rPr>
          <w:highlight w:val="green"/>
          <w:lang w:val="es-ES"/>
        </w:rPr>
        <w:t>refuerza trabajos científicos previos que intentan comprender de qué forma el sexo puede ser un aspecto diferencial en la PCC</w:t>
      </w:r>
      <w:r w:rsidR="004961BF">
        <w:rPr>
          <w:highlight w:val="green"/>
          <w:lang w:val="es-ES"/>
        </w:rPr>
        <w:t xml:space="preserve"> </w:t>
      </w:r>
      <w:r w:rsidR="004961BF">
        <w:rPr>
          <w:highlight w:val="green"/>
          <w:lang w:val="es-ES"/>
        </w:rPr>
        <w:fldChar w:fldCharType="begin"/>
      </w:r>
      <w:r w:rsidR="00BF3504">
        <w:rPr>
          <w:highlight w:val="green"/>
          <w:lang w:val="es-ES"/>
        </w:rPr>
        <w:instrText xml:space="preserve"> ADDIN ZOTERO_ITEM CSL_CITATION {"citationID":"VN0ZJ1hG","properties":{"formattedCitation":"[43]","plainCitation":"[43]","noteIndex":0},"citationItems":[{"id":1105,"uris":["http://zotero.org/users/7006471/items/C3M4LH8G"],"itemData":{"id":1105,"type":"article-journal","abstract":"OBJECTIVE: This study aimed to characterize the prevalence as well as clinical and epidemiological features of persistent symptoms after acute COVID-19, focusing on gender-specific differences in a primary care setting.\nMETHODS: A total of 1542 individuals with confirmed SARS-CoV-2 infection were enrolled. The study population comprised 55.77% females (mean age: 45.04 years). Risk factors for persistent COVID-19 were analyzed, revealing disparities between men and women. Symptom clusters and their prevalence were assessed over time, along with functional status using the post-COVID-19 functional status scale.\nRESULTS: The prevalence of persistent COVID-19 was 12.38%, with females exhibiting a 1.5 times higher risk. Females displayed a higher number of visits and persistent symptoms at 90 days, decreasing after one year. Symptom clusters varied between genders, with females experiencing more dermatological issues. Functional status analysis revealed that females had a better pre-infection status, similar status to males at 90 days, and improved status at 180-, 270-, and 365-days post-infection. Logistic regression analysis showed significant associations between persistence, gender, hospitalization, radiological abnormalities, age, and immunosuppression.\nCONCLUSION: This study provides insights into the prevalence and clinical characteristics of persistent COVID-19 in a primary care population. Females exhibited a higher risk of persistent symptoms and displayed distinct patterns in symptom clusters and functional status compared to males. These findings contribute to a better understanding of the long-term effects of COVID-19 and highlight the importance of gender-specific considerations in post-acute care.","container-title":"Semergen","DOI":"10.1016/j.semerg.2024.102208","ISSN":"1578-8865","issue":"5","journalAbbreviation":"Semergen","language":"eng","note":"PMID: 38471366","page":"102208","source":"PubMed","title":"Long COVID: Factors influencing persistent symptoms and the impact of gender","title-short":"Long COVID","volume":"50","author":[{"family":"Rodríguez Onieva","given":"A."},{"family":"Soto Castro","given":"C. A."},{"family":"García Morales","given":"V."},{"family":"Aneri Vacas","given":"M."},{"family":"Hidalgo Requena","given":"A."}],"issued":{"date-parts":[["2024"]]}}}],"schema":"https://github.com/citation-style-language/schema/raw/master/csl-citation.json"} </w:instrText>
      </w:r>
      <w:r w:rsidR="004961BF">
        <w:rPr>
          <w:highlight w:val="green"/>
          <w:lang w:val="es-ES"/>
        </w:rPr>
        <w:fldChar w:fldCharType="separate"/>
      </w:r>
      <w:r w:rsidR="00BF3504">
        <w:rPr>
          <w:noProof/>
          <w:highlight w:val="green"/>
          <w:lang w:val="es-ES"/>
        </w:rPr>
        <w:t>[43]</w:t>
      </w:r>
      <w:r w:rsidR="004961BF">
        <w:rPr>
          <w:highlight w:val="green"/>
          <w:lang w:val="es-ES"/>
        </w:rPr>
        <w:fldChar w:fldCharType="end"/>
      </w:r>
      <w:r w:rsidR="00394B1F" w:rsidRPr="007B2C52">
        <w:rPr>
          <w:highlight w:val="green"/>
          <w:lang w:val="es-ES"/>
        </w:rPr>
        <w:t>. Se ha indicado que</w:t>
      </w:r>
      <w:r w:rsidR="007B2C52">
        <w:rPr>
          <w:lang w:val="es-ES"/>
        </w:rPr>
        <w:t xml:space="preserve"> </w:t>
      </w:r>
      <w:r w:rsidR="007B2C52" w:rsidRPr="005E75BB">
        <w:rPr>
          <w:highlight w:val="green"/>
          <w:lang w:val="es-ES"/>
        </w:rPr>
        <w:t>las mujeres son más susceptibles al desarrollo de esta condición por diversos motivos, entre los que se destacan:</w:t>
      </w:r>
    </w:p>
    <w:p w14:paraId="11E32A5A" w14:textId="159CC83E" w:rsidR="007B2C52" w:rsidRPr="005E75BB" w:rsidRDefault="007B2C52" w:rsidP="007B2C52">
      <w:pPr>
        <w:pStyle w:val="Pargrafdellista"/>
        <w:numPr>
          <w:ilvl w:val="0"/>
          <w:numId w:val="19"/>
        </w:numPr>
        <w:ind w:leftChars="0" w:firstLineChars="0"/>
        <w:rPr>
          <w:highlight w:val="green"/>
          <w:lang w:val="es-ES"/>
        </w:rPr>
      </w:pPr>
      <w:r w:rsidRPr="005E75BB">
        <w:rPr>
          <w:highlight w:val="green"/>
          <w:lang w:val="es-ES"/>
        </w:rPr>
        <w:t xml:space="preserve">Diferencias en las características de los sistemas inmunitarios. En este sentido, las mujeres presentan respuestas inmunitarias más contundentes que las de los hombres, siendo estas respuestas protectoras pero, a la vez, problemáticas. Por ejemplo, las mujeres producen niveles más elevados de anticuerpos tipo IgG que puede llevar a mantener un cuadro prolongado de inflamación </w:t>
      </w:r>
      <w:r w:rsidRPr="005E75BB">
        <w:rPr>
          <w:highlight w:val="green"/>
          <w:lang w:val="es-ES"/>
        </w:rPr>
        <w:fldChar w:fldCharType="begin"/>
      </w:r>
      <w:r w:rsidR="00BF3504">
        <w:rPr>
          <w:highlight w:val="green"/>
          <w:lang w:val="es-ES"/>
        </w:rPr>
        <w:instrText xml:space="preserve"> ADDIN ZOTERO_ITEM CSL_CITATION {"citationID":"JZzOOX1J","properties":{"formattedCitation":"[44]","plainCitation":"[44]","noteIndex":0},"citationItems":[{"id":1084,"uris":["http://zotero.org/users/7006471/items/4PDUC326"],"itemData":{"id":1084,"type":"article-journal","abstract":"The emergence of severe acute respiratory syndrome coronavirus 2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in China at the end of 2019 has spread throughout the world and caused many thousands of deaths. The previous study reported a higher severe status rate and mortality rate in male patients in China. However, the reason underlying this difference has not been reported. The convalescent plasma containing a high level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immunoglobulin G (IgG) antibody has been used in clinical therapy and achieved good effects in China. In this study, to compare the differences of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patients, a total number of 331 patients confirmed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infection were enrolled. The serum of these patients was collected during hospitalization and detected for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Our data showed that the concentration of IgG antibody in mild, general, and recovering patients showed no difference between male and female patients. In severe status, compared with male patients, there were more female patients having a relatively high concentration of serum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In addition, the generation of IgG antibody in female patients was stronger than male patients in disease early phase. Our study identified a discrepancy in the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level in male and female patients, which may be a potential cause leading to a different outcome of Coronavirus Disease 2019 between sex.","container-title":"Journal of Medical Virology","DOI":"10.1002/jmv.25989","ISSN":"0146-6615","issue":"10","journalAbbreviation":"J Med Virol","note":"PMID: 32383183\nPMCID: PMC7267228","page":"2050-2054","source":"PubMed Central","title":"A comparison study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COVID</w:instrText>
      </w:r>
      <w:r w:rsidR="00BF3504">
        <w:rPr>
          <w:rFonts w:ascii="Cambria Math" w:hAnsi="Cambria Math" w:cs="Cambria Math"/>
          <w:highlight w:val="green"/>
          <w:lang w:val="es-ES"/>
        </w:rPr>
        <w:instrText>‐</w:instrText>
      </w:r>
      <w:r w:rsidR="00BF3504">
        <w:rPr>
          <w:highlight w:val="green"/>
          <w:lang w:val="es-ES"/>
        </w:rPr>
        <w:instrText>19 patients: A possible reason underlying different outcome between sex","title-short":"A comparison study of SARS</w:instrText>
      </w:r>
      <w:r w:rsidR="00BF3504">
        <w:rPr>
          <w:rFonts w:ascii="Cambria Math" w:hAnsi="Cambria Math" w:cs="Cambria Math"/>
          <w:highlight w:val="green"/>
          <w:lang w:val="es-ES"/>
        </w:rPr>
        <w:instrText>‐</w:instrText>
      </w:r>
      <w:r w:rsidR="00BF3504">
        <w:rPr>
          <w:highlight w:val="green"/>
          <w:lang w:val="es-ES"/>
        </w:rPr>
        <w:instrText>CoV</w:instrText>
      </w:r>
      <w:r w:rsidR="00BF3504">
        <w:rPr>
          <w:rFonts w:ascii="Cambria Math" w:hAnsi="Cambria Math" w:cs="Cambria Math"/>
          <w:highlight w:val="green"/>
          <w:lang w:val="es-ES"/>
        </w:rPr>
        <w:instrText>‐</w:instrText>
      </w:r>
      <w:r w:rsidR="00BF3504">
        <w:rPr>
          <w:highlight w:val="green"/>
          <w:lang w:val="es-ES"/>
        </w:rPr>
        <w:instrText>2 IgG antibody between male and female COVID</w:instrText>
      </w:r>
      <w:r w:rsidR="00BF3504">
        <w:rPr>
          <w:rFonts w:ascii="Cambria Math" w:hAnsi="Cambria Math" w:cs="Cambria Math"/>
          <w:highlight w:val="green"/>
          <w:lang w:val="es-ES"/>
        </w:rPr>
        <w:instrText>‐</w:instrText>
      </w:r>
      <w:r w:rsidR="00BF3504">
        <w:rPr>
          <w:highlight w:val="green"/>
          <w:lang w:val="es-ES"/>
        </w:rPr>
        <w:instrText xml:space="preserve">19 patients","volume":"92","author":[{"family":"Zeng","given":"Fanfan"},{"family":"Dai","given":"Chan"},{"family":"Cai","given":"Pengcheng"},{"family":"Wang","given":"Jinbiao"},{"family":"Xu","given":"Lei"},{"family":"Li","given":"Jianyu"},{"family":"Hu","given":"Guoyun"},{"family":"Wang","given":"Zheng"},{"family":"Zheng","given":"Fang"},{"family":"Wang","given":"Lin"}],"issued":{"date-parts":[["2020",10]]}}}],"schema":"https://github.com/citation-style-language/schema/raw/master/csl-citation.json"} </w:instrText>
      </w:r>
      <w:r w:rsidRPr="005E75BB">
        <w:rPr>
          <w:highlight w:val="green"/>
          <w:lang w:val="es-ES"/>
        </w:rPr>
        <w:fldChar w:fldCharType="separate"/>
      </w:r>
      <w:r w:rsidR="00BF3504">
        <w:rPr>
          <w:noProof/>
          <w:highlight w:val="green"/>
          <w:lang w:val="es-ES"/>
        </w:rPr>
        <w:t>[44]</w:t>
      </w:r>
      <w:r w:rsidRPr="005E75BB">
        <w:rPr>
          <w:highlight w:val="green"/>
          <w:lang w:val="es-ES"/>
        </w:rPr>
        <w:fldChar w:fldCharType="end"/>
      </w:r>
      <w:r w:rsidRPr="005E75BB">
        <w:rPr>
          <w:highlight w:val="green"/>
          <w:lang w:val="es-ES"/>
        </w:rPr>
        <w:t xml:space="preserve">. También los marcadores inflamatorios (como IL-6) se mantienen elevados en mujeres después de la infección primaria por COVID-19 </w:t>
      </w:r>
      <w:r w:rsidR="00941F08" w:rsidRPr="005E75BB">
        <w:rPr>
          <w:highlight w:val="green"/>
          <w:lang w:val="es-ES"/>
        </w:rPr>
        <w:fldChar w:fldCharType="begin"/>
      </w:r>
      <w:r w:rsidR="00BF3504">
        <w:rPr>
          <w:highlight w:val="green"/>
          <w:lang w:val="es-ES"/>
        </w:rPr>
        <w:instrText xml:space="preserve"> ADDIN ZOTERO_ITEM CSL_CITATION {"citationID":"mb6l0tlE","properties":{"formattedCitation":"[45]","plainCitation":"[45]","noteIndex":0},"citationItems":[{"id":1090,"uris":["http://zotero.org/users/7006471/items/GWNG8XQB"],"itemData":{"id":1090,"type":"article","abstract":"SARS-CoV-2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COVID.\nSARS-CoV-2 infection can result in the development of a constellation of persistent sequelae following acute disease called post-acute sequelae of COVID-19 (PASC) or Long COVID1–3. Individuals diagnosed with Long COVID frequently report unremitting fatigue, post-exertional malaise, and a variety of cognitive and autonomic dysfunctions1–3; however, the basic biological mechanisms responsible for these debilitating symptoms are unclear. Here, 215 individuals were included in an exploratory, cross-sectional study to perform multi-dimensional immune phenotyping in conjunction with machine learning methods to identify key immunological features distinguishing Long COVID. Marked differences were noted in specific circulating myeloid and lymphocyte populations relative to matched control groups, as well as evidence of elevated humoral responses directed against SARS-CoV-2 among participants with Long COVID. Further, unexpected increases were observed in antibody responses directed against non-SARS-CoV-2 viral pathogens, particularly Epstein-Barr virus. Analysis of circulating immune mediators and various hormones also revealed pronounced differences, with levels of cortisol being uniformly lower among participants with Long COVID relative to matched control groups. Integration of immune phenotyping data into unbiased machine learning models identified significant distinguishing features critical in accurate classification of Long COVID, with decreased levels of cortisol being the most significant individual predictor. These findings will help guide additional studies into the pathobiology of Long COVID and may aid in the future development of objective biomarkers for Long COVID.","DOI":"10.1101/2022.08.09.22278592","language":"en","license":"© 2022, Posted by Cold Spring Harbor Laboratory. The copyright holder for this pre-print is the author. All rights reserved. The material may not be redistributed, re-used or adapted without the author's permission.","note":"page: 2022.08.09.22278592","publisher":"medRxiv","source":"medRxiv","title":"Distinguishing features of Long COVID identified through immune profiling","URL":"https://www.medrxiv.org/content/10.1101/2022.08.09.22278592v1","author":[{"family":"Klein","given":"Jon"},{"family":"Wood","given":"Jamie"},{"family":"Jaycox","given":"Jillian"},{"family":"Lu","given":"Peiwen"},{"family":"Dhodapkar","given":"Rahul M."},{"family":"Gehlhausen","given":"Jeff R."},{"family":"Tabachnikova","given":"Alexandra"},{"family":"Tabacof","given":"Laura"},{"family":"Malik","given":"Amyn A."},{"family":"Kamath","given":"Kathy"},{"family":"Greene","given":"Kerrie"},{"family":"Monteiro","given":"Valter Silva"},{"family":"Peña-Hernandez","given":"Mario"},{"family":"Mao","given":"Tianyang"},{"family":"Bhattacharjee","given":"Bornali"},{"family":"Takahashi","given":"Takehiro"},{"family":"Lucas","given":"Carolina"},{"family":"Silva","given":"Julio"},{"family":"Mccarthy","given":"Dayna"},{"family":"Breyman","given":"Erica"},{"family":"Tosto-Mancuso","given":"Jenna"},{"family":"Dai","given":"Yile"},{"family":"Perotti","given":"Emily"},{"family":"Akduman","given":"Koray"},{"family":"Tzeng","given":"Tiffany J."},{"family":"Xu","given":"Lan"},{"family":"Yildirim","given":"Inci"},{"family":"Krumholz","given":"Harlan M."},{"family":"Shon","given":"John"},{"family":"Medzhitov","given":"Ruslan"},{"family":"Omer","given":"Saad B."},{"family":"Dijk","given":"David","dropping-particle":"van"},{"family":"Ring","given":"Aaron M."},{"family":"Putrino","given":"David"},{"family":"Iwasaki","given":"Akiko"}],"accessed":{"date-parts":[["2024",12,31]]},"issued":{"date-parts":[["2022",8,10]]}}}],"schema":"https://github.com/citation-style-language/schema/raw/master/csl-citation.json"} </w:instrText>
      </w:r>
      <w:r w:rsidR="00941F08" w:rsidRPr="005E75BB">
        <w:rPr>
          <w:highlight w:val="green"/>
          <w:lang w:val="es-ES"/>
        </w:rPr>
        <w:fldChar w:fldCharType="separate"/>
      </w:r>
      <w:r w:rsidR="00BF3504">
        <w:rPr>
          <w:noProof/>
          <w:highlight w:val="green"/>
          <w:lang w:val="es-ES"/>
        </w:rPr>
        <w:t>[45]</w:t>
      </w:r>
      <w:r w:rsidR="00941F08" w:rsidRPr="005E75BB">
        <w:rPr>
          <w:highlight w:val="green"/>
          <w:lang w:val="es-ES"/>
        </w:rPr>
        <w:fldChar w:fldCharType="end"/>
      </w:r>
      <w:r w:rsidR="00FC02B8" w:rsidRPr="005E75BB">
        <w:rPr>
          <w:highlight w:val="green"/>
          <w:lang w:val="es-ES"/>
        </w:rPr>
        <w:t>.</w:t>
      </w:r>
    </w:p>
    <w:p w14:paraId="011B4E3E" w14:textId="24B1D1AA" w:rsidR="00FC02B8" w:rsidRDefault="00FC02B8" w:rsidP="007B2C52">
      <w:pPr>
        <w:pStyle w:val="Pargrafdellista"/>
        <w:numPr>
          <w:ilvl w:val="0"/>
          <w:numId w:val="19"/>
        </w:numPr>
        <w:ind w:leftChars="0" w:firstLineChars="0"/>
        <w:rPr>
          <w:highlight w:val="green"/>
          <w:lang w:val="es-ES"/>
        </w:rPr>
      </w:pPr>
      <w:r w:rsidRPr="005E75BB">
        <w:rPr>
          <w:highlight w:val="green"/>
          <w:lang w:val="es-ES"/>
        </w:rPr>
        <w:t xml:space="preserve">Factores hormonales propios del sexo femenino provocan una mayor </w:t>
      </w:r>
      <w:r w:rsidR="001D07D6" w:rsidRPr="005E75BB">
        <w:rPr>
          <w:highlight w:val="green"/>
          <w:lang w:val="es-ES"/>
        </w:rPr>
        <w:t>susceptibilidad</w:t>
      </w:r>
      <w:r w:rsidRPr="005E75BB">
        <w:rPr>
          <w:highlight w:val="green"/>
          <w:lang w:val="es-ES"/>
        </w:rPr>
        <w:t xml:space="preserve"> al desarrollo de PCC, en particular en edades reproductivas donde el organismo debe adaptarse a desarrollar el embarazo. Igualmente, los estrógenos pueden brindar una barrera inicial de protección pero pueden contribuir a una activación inmunitaria prolongada</w:t>
      </w:r>
      <w:r w:rsidR="005E75BB" w:rsidRPr="005E75BB">
        <w:rPr>
          <w:highlight w:val="green"/>
          <w:lang w:val="es-ES"/>
        </w:rPr>
        <w:t xml:space="preserve"> </w:t>
      </w:r>
      <w:r w:rsidR="005E75BB" w:rsidRPr="005E75BB">
        <w:rPr>
          <w:highlight w:val="green"/>
          <w:lang w:val="es-ES"/>
        </w:rPr>
        <w:fldChar w:fldCharType="begin"/>
      </w:r>
      <w:r w:rsidR="00BF3504">
        <w:rPr>
          <w:highlight w:val="green"/>
          <w:lang w:val="es-ES"/>
        </w:rPr>
        <w:instrText xml:space="preserve"> ADDIN ZOTERO_ITEM CSL_CITATION {"citationID":"trT5XLYK","properties":{"formattedCitation":"[46]","plainCitation":"[46]","noteIndex":0},"citationItems":[{"id":1102,"uris":["http://zotero.org/users/7006471/items/EQ5FWCC8"],"itemData":{"id":1102,"type":"article-journal","abstract":"Long COVID disproportionately affects premenopausal women, but relatively few studies have examined Long COVID's impact on female reproductive health. We conduct a review of the literature documenting the female reproductive health impacts of Long COVID which may include disruptions to the menstrual cycle, gonadal function, ovarian sufficiency, menopause, and fertility, as well as symptom exacerbation around menstruation. Given limited research, we also review the reproductive health impacts of overlapping and associated illnesses including myalgic encephalomyelitis/chronic fatigue syndrome (ME/CFS), postural orthostatic tachycardia syndrome (POTS), connective tissue disorders like Ehlers-Danlos syndrome (EDS), and endometriosis, as these illnesses may help to elucidate reproductive health conditions in Long COVID. These associated illnesses, whose patients are 70%–80% women, have increased rates of dysmenorrhea, amenorrhea, oligomenorrhea, dyspareunia, endometriosis, infertility, vulvodynia, intermenstrual bleeding, ovarian cysts, uterine fibroids and bleeding, pelvic congestion syndrome, gynecological surgeries, and adverse pregnancy complications such as preeclampsia, maternal mortality, and premature birth. Additionally, in Long COVID and associated illnesses, symptoms can be impacted by the menstrual cycle, pregnancy, and menopause. We propose priorities for future research and reproductive healthcare in Long COVID based on a review of the literature. These include screening Long COVID patients for comorbid and associated conditions; studying the impacts of the menstrual cycle, pregnancy, and menopause on symptoms and illness progression; uncovering the role of sex differences and sex hormones in Long COVID and associated illnesses; and addressing historical research and healthcare inequities that have contributed to detrimental knowledge gaps for this patient population.","container-title":"Frontiers in Rehabilitation Sciences","DOI":"10.3389/fresc.2023.1122673","ISSN":"2673-6861","journalAbbreviation":"Front Rehabil Sci","note":"PMID: 37234076\nPMCID: PMC10208411","page":"1122673","source":"PubMed Central","title":"Female reproductive health impacts of Long COVID and associated illnesses including ME/CFS, POTS, and connective tissue disorders: a literature review","title-short":"Female reproductive health impacts of Long COVID and associated illnesses including ME/CFS, POTS, and connective tissue disorders","volume":"4","author":[{"family":"Pollack","given":"Beth"},{"family":"Saltza","given":"Emelia","non-dropping-particle":"von"},{"family":"McCorkell","given":"Lisa"},{"family":"Santos","given":"Lucia"},{"family":"Hultman","given":"Ashley"},{"family":"Cohen","given":"Alison K."},{"family":"Soares","given":"Letícia"}],"issued":{"date-parts":[["2023",4,28]]}}}],"schema":"https://github.com/citation-style-language/schema/raw/master/csl-citation.json"} </w:instrText>
      </w:r>
      <w:r w:rsidR="005E75BB" w:rsidRPr="005E75BB">
        <w:rPr>
          <w:highlight w:val="green"/>
          <w:lang w:val="es-ES"/>
        </w:rPr>
        <w:fldChar w:fldCharType="separate"/>
      </w:r>
      <w:r w:rsidR="00BF3504">
        <w:rPr>
          <w:noProof/>
          <w:highlight w:val="green"/>
          <w:lang w:val="es-ES"/>
        </w:rPr>
        <w:t>[46]</w:t>
      </w:r>
      <w:r w:rsidR="005E75BB" w:rsidRPr="005E75BB">
        <w:rPr>
          <w:highlight w:val="green"/>
          <w:lang w:val="es-ES"/>
        </w:rPr>
        <w:fldChar w:fldCharType="end"/>
      </w:r>
      <w:r w:rsidR="005E75BB" w:rsidRPr="005E75BB">
        <w:rPr>
          <w:highlight w:val="green"/>
          <w:lang w:val="es-ES"/>
        </w:rPr>
        <w:t>.</w:t>
      </w:r>
    </w:p>
    <w:p w14:paraId="121A2CC3" w14:textId="7B3AF67F" w:rsidR="004961BF" w:rsidRPr="005E75BB" w:rsidRDefault="004961BF" w:rsidP="007B2C52">
      <w:pPr>
        <w:pStyle w:val="Pargrafdellista"/>
        <w:numPr>
          <w:ilvl w:val="0"/>
          <w:numId w:val="19"/>
        </w:numPr>
        <w:ind w:leftChars="0" w:firstLineChars="0"/>
        <w:rPr>
          <w:highlight w:val="green"/>
          <w:lang w:val="es-ES"/>
        </w:rPr>
      </w:pPr>
      <w:r>
        <w:rPr>
          <w:highlight w:val="green"/>
          <w:lang w:val="es-ES"/>
        </w:rPr>
        <w:t xml:space="preserve">Factores fisiológicos propios de las mujeres pueden coadyuvar al desarrollo de cuadros más graves considerando las sintomatología de la PCC. Por ejemplo, </w:t>
      </w:r>
      <w:r w:rsidR="009F5BA1">
        <w:rPr>
          <w:highlight w:val="green"/>
          <w:lang w:val="es-ES"/>
        </w:rPr>
        <w:t xml:space="preserve">bajo esta condición, </w:t>
      </w:r>
      <w:r>
        <w:rPr>
          <w:highlight w:val="green"/>
          <w:lang w:val="es-ES"/>
        </w:rPr>
        <w:t xml:space="preserve">las mujeres </w:t>
      </w:r>
      <w:r w:rsidR="009F5BA1">
        <w:rPr>
          <w:highlight w:val="green"/>
          <w:lang w:val="es-ES"/>
        </w:rPr>
        <w:t>sufren</w:t>
      </w:r>
      <w:r>
        <w:rPr>
          <w:highlight w:val="green"/>
          <w:lang w:val="es-ES"/>
        </w:rPr>
        <w:t xml:space="preserve"> una disminución mayor de la capacidad pulmonar total  </w:t>
      </w:r>
      <w:r w:rsidR="009F5BA1">
        <w:rPr>
          <w:highlight w:val="green"/>
          <w:lang w:val="es-ES"/>
        </w:rPr>
        <w:fldChar w:fldCharType="begin"/>
      </w:r>
      <w:r w:rsidR="00BF3504">
        <w:rPr>
          <w:highlight w:val="green"/>
          <w:lang w:val="es-ES"/>
        </w:rPr>
        <w:instrText xml:space="preserve"> ADDIN ZOTERO_ITEM CSL_CITATION {"citationID":"3Tbf5kcC","properties":{"formattedCitation":"[47]","plainCitation":"[47]","noteIndex":0},"citationItems":[{"id":1107,"uris":["http://zotero.org/users/7006471/items/34CH856G"],"itemData":{"id":1107,"type":"article-journal","abstract":"Background: Coronavirus-19 Disease (COVID-19) may cause persistent symptoms and functional respiratory impairment, known as long COVID. Determinants of long COVID are unclear. Although males experience more severe acute illness, the impact of sex on the occurrence of long-term sequelae is unknown. The aim of this study was to establish whether sex affects pulmonary function, exercise capacity, and clinical outcomes in patients recovered from COVID-19 pneumonia. Materials and Methods: We performed a retrospective analysis on patients evaluated in our \"Post-COVID Clinic\" after a median follow-up of 128 days from the acute disease. Tests performed included standard spirometry, diffusion capacity of the lung for carbon monoxide (DLCO), and 6-minute walk test (6-MWT). Results: A total of 157 patients (mean age 59.9 ± 12, 91 males) recovered from mild to severe pneumonia, without previous respiratory disease, were included. No differences in demographic data and in the severity of the acute illness were observed between the two study groups, males and females. Abnormal alveolar diffusion was more common and severe among females (DLCO &lt;80% in 31% of males vs. 53% of females, p &lt; 0.01; DLCO &lt;70%, in 20% of males vs. 40% of females, p &lt; 0.01). Severe reduction in 6-MWT was observed in 20% of males versus 46% of females (p &lt; 0.01). Multiple logistic regression showed that female sex was an independent predictor of abnormal DLCO and 6-MWT. The prevalence of symptoms and radiological abnormalities was similar in the two groups. Conclusions: These data show that at 4 months follow-up women recovered from COVID-19 pneumonia are more likely to exhibit a reduced alveolar diffusion capacity and exercise tolerance than men, although a similar severity of the acute disease.","container-title":"Journal of Women's Health (2002)","DOI":"10.1089/jwh.2022.0104","ISSN":"1931-843X","issue":"1","journalAbbreviation":"J Womens Health (Larchmt)","language":"eng","note":"PMID: 36450116","page":"18-23","source":"PubMed","title":"Female Sex Affects Respiratory Function and Exercise Ability in Patients Recovered from COVID-19 Pneumonia","volume":"32","author":[{"family":"Spicuzza","given":"Lucia"},{"family":"Campisi","given":"Raffaele"},{"family":"Alia","given":"Stefano"},{"family":"Prestifilippo","given":"Simone"},{"family":"Giuffrida","given":"Maria Luisa"},{"family":"Angileri","given":"Lisa"},{"family":"Ciancio","given":"Nicola"},{"family":"Vancheri","given":"Carlo"}],"issued":{"date-parts":[["2023",1]]}}}],"schema":"https://github.com/citation-style-language/schema/raw/master/csl-citation.json"} </w:instrText>
      </w:r>
      <w:r w:rsidR="009F5BA1">
        <w:rPr>
          <w:highlight w:val="green"/>
          <w:lang w:val="es-ES"/>
        </w:rPr>
        <w:fldChar w:fldCharType="separate"/>
      </w:r>
      <w:r w:rsidR="00BF3504">
        <w:rPr>
          <w:noProof/>
          <w:highlight w:val="green"/>
          <w:lang w:val="es-ES"/>
        </w:rPr>
        <w:t>[47]</w:t>
      </w:r>
      <w:r w:rsidR="009F5BA1">
        <w:rPr>
          <w:highlight w:val="green"/>
          <w:lang w:val="es-ES"/>
        </w:rPr>
        <w:fldChar w:fldCharType="end"/>
      </w:r>
      <w:r w:rsidR="009F5BA1">
        <w:rPr>
          <w:highlight w:val="green"/>
          <w:lang w:val="es-ES"/>
        </w:rPr>
        <w:t>.</w:t>
      </w:r>
    </w:p>
    <w:p w14:paraId="313413E8" w14:textId="3ACC2389" w:rsidR="00941F08" w:rsidRDefault="007B2C52" w:rsidP="00941F08">
      <w:pPr>
        <w:ind w:leftChars="0" w:left="-2" w:firstLineChars="0" w:firstLine="0"/>
        <w:rPr>
          <w:lang w:val="es-ES"/>
        </w:rPr>
      </w:pPr>
      <w:r w:rsidRPr="005E75BB">
        <w:rPr>
          <w:highlight w:val="green"/>
          <w:lang w:val="es-ES"/>
        </w:rPr>
        <w:t xml:space="preserve">Y aunque no esté en relación con aspectos de </w:t>
      </w:r>
      <w:r w:rsidR="001D07D6" w:rsidRPr="005E75BB">
        <w:rPr>
          <w:highlight w:val="green"/>
          <w:lang w:val="es-ES"/>
        </w:rPr>
        <w:t>susceptibilidad</w:t>
      </w:r>
      <w:r w:rsidRPr="005E75BB">
        <w:rPr>
          <w:highlight w:val="green"/>
          <w:lang w:val="es-ES"/>
        </w:rPr>
        <w:t xml:space="preserve"> biológica, los factores sociodemográficos influyen directamente en la alta prevalencia de PCC observada en mujeres</w:t>
      </w:r>
      <w:r w:rsidR="00941F08" w:rsidRPr="005E75BB">
        <w:rPr>
          <w:highlight w:val="green"/>
          <w:lang w:val="es-ES"/>
        </w:rPr>
        <w:t xml:space="preserve">. Factores tales como el nivel educativo o las características raciales, han demostrado su asociación en mujeres con dicha condición </w:t>
      </w:r>
      <w:r w:rsidR="00941F08" w:rsidRPr="005E75BB">
        <w:rPr>
          <w:highlight w:val="green"/>
          <w:lang w:val="es-ES"/>
        </w:rPr>
        <w:fldChar w:fldCharType="begin"/>
      </w:r>
      <w:r w:rsidR="00BF3504">
        <w:rPr>
          <w:highlight w:val="green"/>
          <w:lang w:val="es-ES"/>
        </w:rPr>
        <w:instrText xml:space="preserve"> ADDIN ZOTERO_ITEM CSL_CITATION {"citationID":"xdb9Rmdo","properties":{"formattedCitation":"[48]","plainCitation":"[48]","noteIndex":0},"citationItems":[{"id":1087,"uris":["http://zotero.org/users/7006471/items/BBXZ8R5R"],"itemData":{"id":1087,"type":"article-journal","abstract":"Background\nLong COVID symptoms – which include brain fog, depression, and fatigue – are mild at best and debilitating at worst. Some U.S. health surveys have found that women, lower income individuals, and those with less education are overrepresented among adults with long COVID, but these studies do not address intersectionality. To fill this gap, we conduct an intersectional analysis of the prevalence and outcomes of long COVID in the U.S. We posit that disparities in long COVID have less to do with the virus itself and more to do with social determinants of health, especially those associated with occupational segregation and the gendered division of household work.\n\nMethods\nWe use 10 rounds of Household Pulse Survey (HPS) data collected between June 2022 and March 2023 to perform an intersectional analysis using a battery of descriptive statistics that evaluate (1) the prevalence of long COVID and (2) the interference of long COVID symptoms with day-to-day activities. We also use the HPS data to estimate a set of multivariate logistic regressions that relate the odds of having long COVID and activity limitations due to long COVID to a set of individual characteristics as well as intersections by sex, race/ethnicity, education, and sexual orientation and gender identity.\n\nResults\nFindings indicate that women, some people of color, sexual and gender minorities, and people without college degrees are more likely to have long COVID and to have activity limitations from long COVID. Women have considerably higher odds of developing long COVID compared to men, a disparity exacerbated by having less education. Intersectional analysis by gender, race, ethnicity, and education reveals a striking step-like pattern: college-educated men have the lowest prevalence of long COVID while women without college educations have the highest prevalence. Daily activity limitations are more evenly distributed across demographics, but a different step-like pattern is present: fewer women with degrees have activity limitations while limitations are more widespread among men without degrees. Regression results confirm the negative association of long COVID with being a woman, less educated, Hispanic, and a sexual and gender minority, while results for the intersectional effects are more nuanced.\n\nConclusions\nResults point to systematic disparities in health, highlighting the urgent need for policies that increase access to quality healthcare, strengthen the social safety net, and reduce economic precarity.\n\nSupplementary Information\nThe online version contains supplementary material available at 10.1186/s12939-023-02072-5.","container-title":"International Journal for Equity in Health","DOI":"10.1186/s12939-023-02072-5","ISSN":"1475-9276","journalAbbreviation":"Int J Equity Health","note":"PMID: 38093291\nPMCID: PMC10717295","page":"261","source":"PubMed Central","title":"An intersectional analysis of long COVID prevalence","volume":"22","author":[{"family":"Cohen","given":"Jennifer"},{"family":"Meulen Rodgers","given":"Yana","non-dropping-particle":"van der"}],"issued":{"date-parts":[["2023",12,13]]}}}],"schema":"https://github.com/citation-style-language/schema/raw/master/csl-citation.json"} </w:instrText>
      </w:r>
      <w:r w:rsidR="00941F08" w:rsidRPr="005E75BB">
        <w:rPr>
          <w:highlight w:val="green"/>
          <w:lang w:val="es-ES"/>
        </w:rPr>
        <w:fldChar w:fldCharType="separate"/>
      </w:r>
      <w:r w:rsidR="00BF3504">
        <w:rPr>
          <w:noProof/>
          <w:highlight w:val="green"/>
          <w:lang w:val="es-ES"/>
        </w:rPr>
        <w:t>[48]</w:t>
      </w:r>
      <w:r w:rsidR="00941F08" w:rsidRPr="005E75BB">
        <w:rPr>
          <w:highlight w:val="green"/>
          <w:lang w:val="es-ES"/>
        </w:rPr>
        <w:fldChar w:fldCharType="end"/>
      </w:r>
      <w:r w:rsidR="00941F08" w:rsidRPr="005E75BB">
        <w:rPr>
          <w:highlight w:val="green"/>
          <w:lang w:val="es-ES"/>
        </w:rPr>
        <w:t xml:space="preserve">. Estos aspectos también incluyen situaciones tales como su rol en los sistemas sanitarios, la presión social, la explotación de migrantes y las consecuencias económicas a largo plazo que sufren las mujeres tras la pandemia </w:t>
      </w:r>
      <w:r w:rsidR="00941F08" w:rsidRPr="005E75BB">
        <w:rPr>
          <w:highlight w:val="green"/>
          <w:lang w:val="es-ES"/>
        </w:rPr>
        <w:fldChar w:fldCharType="begin"/>
      </w:r>
      <w:r w:rsidR="00BF3504">
        <w:rPr>
          <w:highlight w:val="green"/>
          <w:lang w:val="es-ES"/>
        </w:rPr>
        <w:instrText xml:space="preserve"> ADDIN ZOTERO_ITEM CSL_CITATION {"citationID":"I4AWHqG1","properties":{"formattedCitation":"[49]","plainCitation":"[49]","noteIndex":0},"citationItems":[{"id":1092,"uris":["http://zotero.org/users/7006471/items/KZ7FZXNR"],"itemData":{"id":1092,"type":"article-journal","abstract":"Under the threat of the new coronavirus pandemic, women have been uniquely impacted financially, economically, and socially. However, in terms of disease incidence and lethality, women perform better than men. The main reason is that, in addition to women's own hormonal protection, women's immune systems are superior to those of men. Women also exhibit more protective behavior (e.g., hand-washing) and more closely follow protection guidelines, which greatly reduces the chance of infection. In the future, more studies that adopt a gender perspective are needed to understand the various dilemmas faced by women in infectious diseases and pandemics; only then can women demonstrate better outcomes.","container-title":"Taiwanese Journal of Obstetrics &amp; Gynecology","DOI":"10.1016/j.tjog.2020.09.004","ISSN":"1028-4559","issue":"6","journalAbbreviation":"Taiwan J Obstet Gynecol","note":"PMID: 33218392\nPMCID: PMC7486042","page":"801-807","source":"PubMed Central","title":"Understanding the COVID-19 pandemic from a gender perspective","volume":"59","author":[{"family":"Chang","given":"Wen-Han"}],"issued":{"date-parts":[["2020",11]]}}}],"schema":"https://github.com/citation-style-language/schema/raw/master/csl-citation.json"} </w:instrText>
      </w:r>
      <w:r w:rsidR="00941F08" w:rsidRPr="005E75BB">
        <w:rPr>
          <w:highlight w:val="green"/>
          <w:lang w:val="es-ES"/>
        </w:rPr>
        <w:fldChar w:fldCharType="separate"/>
      </w:r>
      <w:r w:rsidR="00BF3504">
        <w:rPr>
          <w:noProof/>
          <w:highlight w:val="green"/>
          <w:lang w:val="es-ES"/>
        </w:rPr>
        <w:t>[49]</w:t>
      </w:r>
      <w:r w:rsidR="00941F08" w:rsidRPr="005E75BB">
        <w:rPr>
          <w:highlight w:val="green"/>
          <w:lang w:val="es-ES"/>
        </w:rPr>
        <w:fldChar w:fldCharType="end"/>
      </w:r>
      <w:r w:rsidR="00941F08" w:rsidRPr="005E75BB">
        <w:rPr>
          <w:highlight w:val="green"/>
          <w:lang w:val="es-ES"/>
        </w:rPr>
        <w:t xml:space="preserve">. </w:t>
      </w:r>
      <w:r w:rsidR="001D07D6" w:rsidRPr="005E75BB">
        <w:rPr>
          <w:highlight w:val="green"/>
          <w:lang w:val="es-ES"/>
        </w:rPr>
        <w:t xml:space="preserve">También, la recuperación de la actividad económica de las mujeres y la recuperación de sus empleos presenta una elevada dificultad debido a la  PCC </w:t>
      </w:r>
      <w:r w:rsidR="001D07D6" w:rsidRPr="005E75BB">
        <w:rPr>
          <w:highlight w:val="green"/>
          <w:lang w:val="es-ES"/>
        </w:rPr>
        <w:fldChar w:fldCharType="begin"/>
      </w:r>
      <w:r w:rsidR="00BF3504">
        <w:rPr>
          <w:highlight w:val="green"/>
          <w:lang w:val="es-ES"/>
        </w:rPr>
        <w:instrText xml:space="preserve"> ADDIN ZOTERO_ITEM CSL_CITATION {"citationID":"k5C4S51t","properties":{"formattedCitation":"[50]","plainCitation":"[50]","noteIndex":0},"citationItems":[{"id":1095,"uris":["http://zotero.org/users/7006471/items/3TNMBJA5"],"itemData":{"id":1095,"type":"article-journal","abstract":"The COVID-19 pandemic-driven economic downturn can have substantial implications for the gender gap in the labor market in developing countries, where women are already worse off in job participation and earnings than men. After more than two years of the pandemic, how has the labor market reshaped in developing countries like Nigeria? Using multiple rounds of data before and after the pandemic and incorporating a difference-in-differences design, we show that overall employment dropped in the post-epidemic period in Nigeria. Importantly, overall employment fell more for women than men in Nigeria. Women in the high-COVID-intensity areas also experienced a larger shift from wage and service jobs to farm-based employment. It may aggravate women’s economic condition to the extent that the labor market returns in farming activities are lower than that of wage and service jobs.","container-title":"Journal of African Economies","DOI":"10.1093/jae/ejae012","ISSN":"0963-8024","journalAbbreviation":"Journal of African Economies","page":"ejae012","source":"Silverchair","title":"COVID-19 and Gender Gap in Labor Market Recovery: Evidence From Nigeria","title-short":"COVID-19 and Gender Gap in Labor Market Recovery","author":[{"family":"Hossain","given":"Marup"},{"family":"Hossain","given":"Md Amzad"}],"issued":{"date-parts":[["2024",9,6]]}}}],"schema":"https://github.com/citation-style-language/schema/raw/master/csl-citation.json"} </w:instrText>
      </w:r>
      <w:r w:rsidR="001D07D6" w:rsidRPr="005E75BB">
        <w:rPr>
          <w:highlight w:val="green"/>
          <w:lang w:val="es-ES"/>
        </w:rPr>
        <w:fldChar w:fldCharType="separate"/>
      </w:r>
      <w:r w:rsidR="00BF3504">
        <w:rPr>
          <w:noProof/>
          <w:highlight w:val="green"/>
          <w:lang w:val="es-ES"/>
        </w:rPr>
        <w:t>[50]</w:t>
      </w:r>
      <w:r w:rsidR="001D07D6" w:rsidRPr="005E75BB">
        <w:rPr>
          <w:highlight w:val="green"/>
          <w:lang w:val="es-ES"/>
        </w:rPr>
        <w:fldChar w:fldCharType="end"/>
      </w:r>
      <w:r w:rsidR="001D07D6" w:rsidRPr="005E75BB">
        <w:rPr>
          <w:highlight w:val="green"/>
          <w:lang w:val="es-ES"/>
        </w:rPr>
        <w:t>.</w:t>
      </w:r>
      <w:r w:rsidR="0047692C">
        <w:rPr>
          <w:lang w:val="es-ES"/>
        </w:rPr>
        <w:t xml:space="preserve"> </w:t>
      </w:r>
      <w:r w:rsidR="00BF3504">
        <w:rPr>
          <w:lang w:val="es-ES"/>
        </w:rPr>
        <w:t>En definitiva, nuestro modelo apoya l</w:t>
      </w:r>
      <w:r w:rsidR="0047692C" w:rsidRPr="00EE600E">
        <w:rPr>
          <w:lang w:val="es-ES"/>
        </w:rPr>
        <w:t xml:space="preserve">a existencia de patrones específicos relacionados con el sexo femenino </w:t>
      </w:r>
      <w:r w:rsidR="00BF3504">
        <w:rPr>
          <w:lang w:val="es-ES"/>
        </w:rPr>
        <w:t xml:space="preserve">y </w:t>
      </w:r>
      <w:r w:rsidR="0047692C" w:rsidRPr="00EE600E">
        <w:rPr>
          <w:lang w:val="es-ES"/>
        </w:rPr>
        <w:t xml:space="preserve">abre nuevas líneas de investigación para entender mejor las diferencias en la afectación neurocognitiva y cómo puede afectar esta situación de forma diferencial a aspectos laborales, sociales y personales a las mujeres. </w:t>
      </w:r>
      <w:r w:rsidR="00CD15B3" w:rsidRPr="00EE600E">
        <w:rPr>
          <w:lang w:val="es-ES"/>
        </w:rPr>
        <w:t>Comprender mejor estos</w:t>
      </w:r>
      <w:r w:rsidR="007027EE" w:rsidRPr="00EE600E">
        <w:rPr>
          <w:lang w:val="es-ES"/>
        </w:rPr>
        <w:t xml:space="preserve"> patrones </w:t>
      </w:r>
      <w:r w:rsidR="00941F08">
        <w:rPr>
          <w:lang w:val="es-ES"/>
        </w:rPr>
        <w:t>permitirá</w:t>
      </w:r>
      <w:r w:rsidR="007027EE" w:rsidRPr="00EE600E">
        <w:rPr>
          <w:lang w:val="es-ES"/>
        </w:rPr>
        <w:t xml:space="preserve"> el diseño de intervenciones clínicas más personalizadas, como terapias adaptadas a factores de riesgo específicos o estrategias de seguimiento dirigidas, mejorando así la eficacia y equidad en el tratamiento de las pacientes.</w:t>
      </w:r>
      <w:r w:rsidR="00FA59F3" w:rsidRPr="00EE600E">
        <w:rPr>
          <w:lang w:val="es-ES"/>
        </w:rPr>
        <w:t xml:space="preserve"> </w:t>
      </w:r>
    </w:p>
    <w:p w14:paraId="70B88CBC" w14:textId="134F8C9A" w:rsidR="007027EE" w:rsidRPr="00C77BDA" w:rsidRDefault="001565AC" w:rsidP="00941F08">
      <w:pPr>
        <w:ind w:leftChars="0" w:left="-2" w:firstLineChars="0" w:firstLine="0"/>
        <w:rPr>
          <w:lang w:val="es-ES"/>
        </w:rPr>
      </w:pPr>
      <w:r w:rsidRPr="00EE600E">
        <w:rPr>
          <w:lang w:val="es-ES"/>
        </w:rPr>
        <w:t>En cuanto a la diversidad e inclusión, el trabajo ha velado por tener representación sociodemográfica de todos los estratos, comunidades</w:t>
      </w:r>
      <w:r w:rsidR="007027EE" w:rsidRPr="00EE600E">
        <w:rPr>
          <w:lang w:val="es-ES"/>
        </w:rPr>
        <w:t xml:space="preserve"> y</w:t>
      </w:r>
      <w:r w:rsidRPr="00EE600E">
        <w:rPr>
          <w:lang w:val="es-ES"/>
        </w:rPr>
        <w:t xml:space="preserve"> niveles sociales</w:t>
      </w:r>
      <w:r w:rsidR="007027EE" w:rsidRPr="00EE600E">
        <w:rPr>
          <w:lang w:val="es-ES"/>
        </w:rPr>
        <w:t xml:space="preserve"> y</w:t>
      </w:r>
      <w:r w:rsidRPr="00EE600E">
        <w:rPr>
          <w:lang w:val="es-ES"/>
        </w:rPr>
        <w:t xml:space="preserve"> educativos permitiendo enriquecer y comprender los matices que pueden revelarse al respetarse estos principios equitativos</w:t>
      </w:r>
      <w:r w:rsidR="00BF3504">
        <w:rPr>
          <w:lang w:val="es-ES"/>
        </w:rPr>
        <w:t xml:space="preserve">, </w:t>
      </w:r>
      <w:r w:rsidR="00BF3504" w:rsidRPr="00BF3504">
        <w:rPr>
          <w:highlight w:val="green"/>
          <w:lang w:val="es-ES"/>
        </w:rPr>
        <w:t xml:space="preserve">siempre teniendo en cuenta los hallazgos previamente indicados con respecto al sexo femenino </w:t>
      </w:r>
      <w:r w:rsidR="00BF3504" w:rsidRPr="00BF3504">
        <w:rPr>
          <w:highlight w:val="green"/>
          <w:lang w:val="es-ES"/>
        </w:rPr>
        <w:fldChar w:fldCharType="begin"/>
      </w:r>
      <w:r w:rsidR="00BF3504" w:rsidRPr="00BF3504">
        <w:rPr>
          <w:highlight w:val="green"/>
          <w:lang w:val="es-ES"/>
        </w:rPr>
        <w:instrText xml:space="preserve"> ADDIN ZOTERO_ITEM CSL_CITATION {"citationID":"YDxNYAnH","properties":{"formattedCitation":"[42]","plainCitation":"[42]","noteIndex":0},"citationItems":[{"id":1109,"uris":["http://zotero.org/users/7006471/items/KZSPSQ47"],"itemData":{"id":1109,"type":"article-journal","abstract":"OBJECTIVE: We explored the association between female gender and long COVID syndrome, defined as persistence of physical and/or psychological symptoms for more than 4 weeks after recovery from acute COVID-19 disease. The secondary aim was to identify predictors of long COVID syndrome by multivariable logistic regression analysis.\nMETHODS: This was a single-centre prospective cohort study conducted at San Paolo Hospital in Milan, Italy. We enrolled adult patients who were evaluated at the post-COVID outpatient service of our Infectious Diseases Unit between 15 April 2020 and 15 December 2020. Participants were individuals who had clinically recovered from COVID-19 and in whom virological clearance had occurred. Previous infection by SARS-CoV-2 was microbiologically documented by positivity using a reverse-transcriptase polymerase chain reaction (RT-PCR) assay of nasopharyngeal swab. All enrolled patients underwent blood tests and a comprehensive medical examination at follow-up. Individuals were interviewed about resolved and persisting symptoms and were asked to fill in two questionnaires to allow assessment of the Hospital Anxiety and Depression symptoms (HADS) score and of the Impact of Event Scale-Revised (IES-R) score.\nRESULTS: A total of 377 patients were enrolled in the study. The median time from symtpom onset to virological clerance was 44 (37-53) days. A diagnosis of long COVID syndrome was made in 260/377 (69%) patients. The most common reported symptoms were fatigue (149/377, 39.5%), exertional dyspnoea (109/377, 28.9%), musculoskeletal pain (80/377, 21.2%) and \"brain fog\" (76/377, 20.2%). Anxiety symptoms were ascertained in 71/377 (18.8%) individuals, whereas 40/377 (10.6%) patients presented symptoms of depression. Post-traumatic stress disorder (defined by a pathological IES-R score) was diagnosed in one-third of patients (85/275, 31%). Female gender was independently associated with long COVID syndrome at multivariable analysis (AOR 3.3 vs. males, 95% CI 1.8-6.2, p &lt; 0.0001). Advanced age (adjusted (A)OR 1.03 for 10 years older, 95% CI 1.01-1.05, p 0.01) and active smoking (AOR 0.19 for former smokers vs. active smokers, 95% CI 0.06-0.62, p 0.002) were also associated with a higher risk of long COVID, while no association was found between severity of disease and long COVID (AOR 0.67 for continuous positive airway pressure (CPAP)/non-invasive mechanical ventilation (NIMV)/orotracheal intubation (OTI) vs. no 02 therapy, 95% CI 0.29-1.55, p 0.85).\nDISCUSSION: Factors that were found to be associated with a higher risk of developing \"long COVID\" syndrome were female gender, older age and active smoking, but not severity of the acute disease. Individuals affected by SARS-CoV-2 infection with the aforementioned features should be early identified and involved in follow-up programmes.","container-title":"Clinical Microbiology and Infection: The Official Publication of the European Society of Clinical Microbiology and Infectious Diseases","DOI":"10.1016/j.cmi.2021.11.002","ISSN":"1469-0691","issue":"4","journalAbbreviation":"Clin Microbiol Infect","language":"eng","note":"PMID: 34763058\nPMCID: PMC8575536","page":"611.e9-611.e16","source":"PubMed","title":"Female gender is associated with long COVID syndrome: a prospective cohort study","title-short":"Female gender is associated with long COVID syndrome","volume":"28","author":[{"family":"Bai","given":"Francesca"},{"family":"Tomasoni","given":"Daniele"},{"family":"Falcinella","given":"Camilla"},{"family":"Barbanotti","given":"Diletta"},{"family":"Castoldi","given":"Roberto"},{"family":"Mulè","given":"Giovanni"},{"family":"Augello","given":"Matteo"},{"family":"Mondatore","given":"Debora"},{"family":"Allegrini","given":"Marina"},{"family":"Cona","given":"Andrea"},{"family":"Tesoro","given":"Daniele"},{"family":"Tagliaferri","given":"Gianmarco"},{"family":"Viganò","given":"Ottavia"},{"family":"Suardi","given":"Elisa"},{"family":"Tincati","given":"Camilla"},{"family":"Beringheli","given":"Tomaso"},{"family":"Varisco","given":"Benedetta"},{"family":"Battistini","given":"Chiara Luridiana"},{"family":"Piscopo","given":"Kyrie"},{"family":"Vegni","given":"Elena"},{"family":"Tavelli","given":"Alessandro"},{"family":"Terzoni","given":"Stefano"},{"family":"Marchetti","given":"Giulia"},{"family":"Monforte","given":"Antonella","dropping-particle":"d'Arminio"}],"issued":{"date-parts":[["2022",4]]}}}],"schema":"https://github.com/citation-style-language/schema/raw/master/csl-citation.json"} </w:instrText>
      </w:r>
      <w:r w:rsidR="00BF3504" w:rsidRPr="00BF3504">
        <w:rPr>
          <w:highlight w:val="green"/>
          <w:lang w:val="es-ES"/>
        </w:rPr>
        <w:fldChar w:fldCharType="separate"/>
      </w:r>
      <w:r w:rsidR="00BF3504" w:rsidRPr="00BF3504">
        <w:rPr>
          <w:noProof/>
          <w:highlight w:val="green"/>
          <w:lang w:val="es-ES"/>
        </w:rPr>
        <w:t>[42]</w:t>
      </w:r>
      <w:r w:rsidR="00BF3504" w:rsidRPr="00BF3504">
        <w:rPr>
          <w:highlight w:val="green"/>
          <w:lang w:val="es-ES"/>
        </w:rPr>
        <w:fldChar w:fldCharType="end"/>
      </w:r>
      <w:r w:rsidRPr="00BF3504">
        <w:rPr>
          <w:highlight w:val="green"/>
          <w:lang w:val="es-ES"/>
        </w:rPr>
        <w:t>.</w:t>
      </w:r>
      <w:r w:rsidRPr="00EE600E">
        <w:rPr>
          <w:lang w:val="es-ES"/>
        </w:rPr>
        <w:t xml:space="preserve"> </w:t>
      </w:r>
      <w:r w:rsidR="007027EE" w:rsidRPr="00EE600E">
        <w:rPr>
          <w:lang w:val="es-ES"/>
        </w:rPr>
        <w:t xml:space="preserve">Finalmente, el desarrollo de un modelo breve, con una tecnología avanzada, pero fácilmente aplicable en ordenadores convencionales, permite </w:t>
      </w:r>
      <w:r w:rsidR="007E166B" w:rsidRPr="00C77BDA">
        <w:rPr>
          <w:lang w:val="es-ES"/>
        </w:rPr>
        <w:t>asegura</w:t>
      </w:r>
      <w:r w:rsidR="007027EE" w:rsidRPr="00C77BDA">
        <w:rPr>
          <w:lang w:val="es-ES"/>
        </w:rPr>
        <w:t>r</w:t>
      </w:r>
      <w:r w:rsidR="007E166B" w:rsidRPr="00C77BDA">
        <w:rPr>
          <w:lang w:val="es-ES"/>
        </w:rPr>
        <w:t xml:space="preserve"> un abordaje responsable frente a las desigualdades en salud. </w:t>
      </w:r>
    </w:p>
    <w:p w14:paraId="7650B56B" w14:textId="5BCB2C91" w:rsidR="00FA59F3" w:rsidRPr="00C77BDA" w:rsidRDefault="00CD15B3" w:rsidP="00E87591">
      <w:pPr>
        <w:ind w:left="0" w:hanging="2"/>
        <w:rPr>
          <w:lang w:val="es-ES"/>
        </w:rPr>
      </w:pPr>
      <w:r w:rsidRPr="00C77BDA">
        <w:rPr>
          <w:lang w:val="es-ES"/>
        </w:rPr>
        <w:t>En cuanto al trabajo futuro</w:t>
      </w:r>
      <w:r w:rsidR="00FA59F3" w:rsidRPr="00C77BDA">
        <w:rPr>
          <w:lang w:val="es-ES"/>
        </w:rPr>
        <w:t xml:space="preserve">, consideramos que este trabajo puede sentar las bases para desarrollos de interés, </w:t>
      </w:r>
      <w:r w:rsidRPr="00C77BDA">
        <w:rPr>
          <w:lang w:val="es-ES"/>
        </w:rPr>
        <w:t>que podrían incluir</w:t>
      </w:r>
      <w:r w:rsidR="00FA59F3" w:rsidRPr="00C77BDA">
        <w:rPr>
          <w:lang w:val="es-ES"/>
        </w:rPr>
        <w:t>:</w:t>
      </w:r>
    </w:p>
    <w:p w14:paraId="63618F7C" w14:textId="691D53EC" w:rsidR="007E166B" w:rsidRPr="00C77BDA" w:rsidRDefault="00FA59F3" w:rsidP="00FA59F3">
      <w:pPr>
        <w:ind w:leftChars="0" w:left="0" w:firstLineChars="0" w:firstLine="0"/>
        <w:rPr>
          <w:lang w:val="es-ES"/>
        </w:rPr>
      </w:pPr>
      <w:r w:rsidRPr="00C77BDA">
        <w:rPr>
          <w:lang w:val="es-ES"/>
        </w:rPr>
        <w:t xml:space="preserve">- </w:t>
      </w:r>
      <w:r w:rsidR="00CD15B3" w:rsidRPr="00C77BDA">
        <w:rPr>
          <w:lang w:val="es-ES"/>
        </w:rPr>
        <w:t>V</w:t>
      </w:r>
      <w:r w:rsidR="007E166B" w:rsidRPr="00C77BDA">
        <w:rPr>
          <w:lang w:val="es-ES"/>
        </w:rPr>
        <w:t xml:space="preserve">alidación </w:t>
      </w:r>
      <w:r w:rsidRPr="00C77BDA">
        <w:rPr>
          <w:lang w:val="es-ES"/>
        </w:rPr>
        <w:t>c</w:t>
      </w:r>
      <w:r w:rsidR="007E166B" w:rsidRPr="00C77BDA">
        <w:rPr>
          <w:lang w:val="es-ES"/>
        </w:rPr>
        <w:t>línica</w:t>
      </w:r>
      <w:r w:rsidR="00CD15B3" w:rsidRPr="00C77BDA">
        <w:rPr>
          <w:lang w:val="es-ES"/>
        </w:rPr>
        <w:t xml:space="preserve"> del instrumento</w:t>
      </w:r>
      <w:r w:rsidR="007E166B" w:rsidRPr="00C77BDA">
        <w:rPr>
          <w:lang w:val="es-ES"/>
        </w:rPr>
        <w:t xml:space="preserve">: </w:t>
      </w:r>
      <w:r w:rsidRPr="00C77BDA">
        <w:rPr>
          <w:lang w:val="es-ES"/>
        </w:rPr>
        <w:t>incluyendo nuevas</w:t>
      </w:r>
      <w:r w:rsidR="007E166B" w:rsidRPr="00C77BDA">
        <w:rPr>
          <w:lang w:val="es-ES"/>
        </w:rPr>
        <w:t xml:space="preserve"> cohortes para evaluar la robustez del </w:t>
      </w:r>
      <w:r w:rsidR="00CD15B3" w:rsidRPr="00C77BDA">
        <w:rPr>
          <w:lang w:val="es-ES"/>
        </w:rPr>
        <w:t>desarrollo</w:t>
      </w:r>
      <w:r w:rsidR="00A5288D" w:rsidRPr="00C77BDA">
        <w:rPr>
          <w:lang w:val="es-ES"/>
        </w:rPr>
        <w:t xml:space="preserve"> intentando ampliar tanto como sea posible la representatividad de hombres.</w:t>
      </w:r>
      <w:r w:rsidR="0062604B">
        <w:rPr>
          <w:lang w:val="es-ES"/>
        </w:rPr>
        <w:t xml:space="preserve"> </w:t>
      </w:r>
      <w:r w:rsidR="0062604B" w:rsidRPr="0062604B">
        <w:rPr>
          <w:highlight w:val="green"/>
          <w:lang w:val="es-ES"/>
        </w:rPr>
        <w:t>Idealmente, este trabajo debería haberse realizado con una muestra estratificada, sin embargo, la PCC afecta desproporcionadamente a mujeres (por las razones previamente indicadas) por lo que el número de participantes de sexo masculino, en este caso, no ha sido suficiente.</w:t>
      </w:r>
    </w:p>
    <w:p w14:paraId="19428A4E" w14:textId="1D2B2034" w:rsidR="00FA59F3" w:rsidRPr="00EE600E" w:rsidRDefault="00FA59F3" w:rsidP="00FA59F3">
      <w:pPr>
        <w:ind w:leftChars="0" w:left="0" w:firstLineChars="0" w:firstLine="0"/>
        <w:rPr>
          <w:lang w:val="es-ES"/>
        </w:rPr>
      </w:pPr>
      <w:r w:rsidRPr="00C77BDA">
        <w:rPr>
          <w:lang w:val="es-ES"/>
        </w:rPr>
        <w:t xml:space="preserve">- </w:t>
      </w:r>
      <w:r w:rsidR="00CD15B3" w:rsidRPr="00C77BDA">
        <w:rPr>
          <w:lang w:val="es-ES"/>
        </w:rPr>
        <w:t>E</w:t>
      </w:r>
      <w:r w:rsidR="007E166B" w:rsidRPr="00C77BDA">
        <w:rPr>
          <w:lang w:val="es-ES"/>
        </w:rPr>
        <w:t xml:space="preserve">xploración de </w:t>
      </w:r>
      <w:r w:rsidRPr="00C77BDA">
        <w:rPr>
          <w:lang w:val="es-ES"/>
        </w:rPr>
        <w:t>m</w:t>
      </w:r>
      <w:r w:rsidR="007E166B" w:rsidRPr="00C77BDA">
        <w:rPr>
          <w:lang w:val="es-ES"/>
        </w:rPr>
        <w:t xml:space="preserve">étodos </w:t>
      </w:r>
      <w:r w:rsidRPr="00C77BDA">
        <w:rPr>
          <w:lang w:val="es-ES"/>
        </w:rPr>
        <w:t>más robustos</w:t>
      </w:r>
      <w:r w:rsidR="007E166B" w:rsidRPr="00C77BDA">
        <w:rPr>
          <w:lang w:val="es-ES"/>
        </w:rPr>
        <w:t xml:space="preserve">: </w:t>
      </w:r>
      <w:r w:rsidRPr="00C77BDA">
        <w:rPr>
          <w:lang w:val="es-ES"/>
        </w:rPr>
        <w:t xml:space="preserve">incluyendo desarrollos más amplios que se enfoquen, por ejemplo, en redes neuronales (o aprendizaje profundo – </w:t>
      </w:r>
      <w:r w:rsidRPr="00C77BDA">
        <w:rPr>
          <w:i/>
          <w:iCs/>
          <w:lang w:val="es-ES"/>
        </w:rPr>
        <w:t>Deep Learning</w:t>
      </w:r>
      <w:r w:rsidRPr="00C77BDA">
        <w:rPr>
          <w:lang w:val="es-ES"/>
        </w:rPr>
        <w:t xml:space="preserve"> - , en general) que, si bien poseen una explicabilidad menor, pueden</w:t>
      </w:r>
      <w:r w:rsidRPr="00EE600E">
        <w:rPr>
          <w:lang w:val="es-ES"/>
        </w:rPr>
        <w:t xml:space="preserve"> mejorar la sensibilidad obtenida por este trabajo. Por otra parte, considerando que se aplique a modo de cribado inicial o como continuación de la investigación para obtener conocimiento del rol de los factores neuropsicológicos en la PCC, la explicabilidad no debería representar un obstáculo insalvable.</w:t>
      </w:r>
      <w:r w:rsidR="00CD15B3" w:rsidRPr="00EE600E">
        <w:rPr>
          <w:lang w:val="es-ES"/>
        </w:rPr>
        <w:t xml:space="preserve"> De hecho, podría brindar nuevas perspectivas, las cuales deberían ser analizadas y aplicadas con transparencia para apoyar la decisión clínica y respetar los derechos de las personas con PCC.</w:t>
      </w:r>
    </w:p>
    <w:p w14:paraId="60DA7EF6" w14:textId="1E72DBF3"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Integración de </w:t>
      </w:r>
      <w:r w:rsidRPr="00EE600E">
        <w:rPr>
          <w:lang w:val="es-ES"/>
        </w:rPr>
        <w:t>otras áreas clínicas de interés, tales como estudios oftalmológicos (centrados, por ejemplo, en retina), posturográficos u otros b</w:t>
      </w:r>
      <w:r w:rsidR="007E166B" w:rsidRPr="00EE600E">
        <w:rPr>
          <w:lang w:val="es-ES"/>
        </w:rPr>
        <w:t>iomarcadores</w:t>
      </w:r>
      <w:r w:rsidRPr="00EE600E">
        <w:rPr>
          <w:lang w:val="es-ES"/>
        </w:rPr>
        <w:t xml:space="preserve"> que puedan ser fácilmente adquiribles </w:t>
      </w:r>
      <w:r w:rsidR="00CD15B3" w:rsidRPr="00EE600E">
        <w:rPr>
          <w:lang w:val="es-ES"/>
        </w:rPr>
        <w:t>en</w:t>
      </w:r>
      <w:r w:rsidRPr="00EE600E">
        <w:rPr>
          <w:lang w:val="es-ES"/>
        </w:rPr>
        <w:t xml:space="preserve"> atención primaria para generar modelos </w:t>
      </w:r>
      <w:r w:rsidR="00CD15B3" w:rsidRPr="00EE600E">
        <w:rPr>
          <w:lang w:val="es-ES"/>
        </w:rPr>
        <w:t>más amplios, explicativos y/o personalizados</w:t>
      </w:r>
      <w:r w:rsidRPr="00EE600E">
        <w:rPr>
          <w:lang w:val="es-ES"/>
        </w:rPr>
        <w:t>, mientras se mantiene la facilidad de administración.</w:t>
      </w:r>
    </w:p>
    <w:p w14:paraId="3945860C" w14:textId="3E5321CA" w:rsidR="007E166B" w:rsidRPr="00EE600E" w:rsidRDefault="00FA59F3" w:rsidP="00FA59F3">
      <w:pPr>
        <w:ind w:leftChars="0" w:left="0" w:firstLineChars="0" w:firstLine="0"/>
        <w:rPr>
          <w:lang w:val="es-ES"/>
        </w:rPr>
      </w:pPr>
      <w:r w:rsidRPr="00EE600E">
        <w:rPr>
          <w:lang w:val="es-ES"/>
        </w:rPr>
        <w:t xml:space="preserve">- </w:t>
      </w:r>
      <w:r w:rsidR="007E166B" w:rsidRPr="00EE600E">
        <w:rPr>
          <w:lang w:val="es-ES"/>
        </w:rPr>
        <w:t xml:space="preserve">Desarrollo de </w:t>
      </w:r>
      <w:r w:rsidRPr="00EE600E">
        <w:rPr>
          <w:lang w:val="es-ES"/>
        </w:rPr>
        <w:t>h</w:t>
      </w:r>
      <w:r w:rsidR="007E166B" w:rsidRPr="00EE600E">
        <w:rPr>
          <w:lang w:val="es-ES"/>
        </w:rPr>
        <w:t xml:space="preserve">erramientas </w:t>
      </w:r>
      <w:r w:rsidRPr="00EE600E">
        <w:rPr>
          <w:lang w:val="es-ES"/>
        </w:rPr>
        <w:t>p</w:t>
      </w:r>
      <w:r w:rsidR="007E166B" w:rsidRPr="00EE600E">
        <w:rPr>
          <w:lang w:val="es-ES"/>
        </w:rPr>
        <w:t>rácticas</w:t>
      </w:r>
      <w:r w:rsidRPr="00EE600E">
        <w:rPr>
          <w:lang w:val="es-ES"/>
        </w:rPr>
        <w:t>, aplicables a la población de interés o accesibles para profesionales de la salud, por ejemplo</w:t>
      </w:r>
      <w:r w:rsidR="00CD15B3" w:rsidRPr="00EE600E">
        <w:rPr>
          <w:lang w:val="es-ES"/>
        </w:rPr>
        <w:t>,</w:t>
      </w:r>
      <w:r w:rsidRPr="00EE600E">
        <w:rPr>
          <w:lang w:val="es-ES"/>
        </w:rPr>
        <w:t xml:space="preserve"> mediante</w:t>
      </w:r>
      <w:r w:rsidR="007E166B" w:rsidRPr="00EE600E">
        <w:rPr>
          <w:lang w:val="es-ES"/>
        </w:rPr>
        <w:t xml:space="preserve"> aplicaciones digitales</w:t>
      </w:r>
      <w:r w:rsidRPr="00EE600E">
        <w:rPr>
          <w:lang w:val="es-ES"/>
        </w:rPr>
        <w:t xml:space="preserve"> autoadministrables,</w:t>
      </w:r>
      <w:r w:rsidR="007E166B" w:rsidRPr="00EE600E">
        <w:rPr>
          <w:lang w:val="es-ES"/>
        </w:rPr>
        <w:t xml:space="preserve"> basadas en</w:t>
      </w:r>
      <w:r w:rsidRPr="00EE600E">
        <w:rPr>
          <w:lang w:val="es-ES"/>
        </w:rPr>
        <w:t xml:space="preserve"> las variables observadas como clave y en</w:t>
      </w:r>
      <w:r w:rsidR="007E166B" w:rsidRPr="00EE600E">
        <w:rPr>
          <w:lang w:val="es-ES"/>
        </w:rPr>
        <w:t xml:space="preserve"> el modelo desarrollado</w:t>
      </w:r>
      <w:r w:rsidRPr="00EE600E">
        <w:rPr>
          <w:lang w:val="es-ES"/>
        </w:rPr>
        <w:t xml:space="preserve"> en este trabajo</w:t>
      </w:r>
      <w:r w:rsidR="00CD15B3" w:rsidRPr="00EE600E">
        <w:rPr>
          <w:lang w:val="es-ES"/>
        </w:rPr>
        <w:t xml:space="preserve"> (o en otros modelos multidisciplinares que puedan desarrollarse como consecuencia del punto anterior)</w:t>
      </w:r>
      <w:r w:rsidRPr="00EE600E">
        <w:rPr>
          <w:lang w:val="es-ES"/>
        </w:rPr>
        <w:t>.</w:t>
      </w:r>
    </w:p>
    <w:p w14:paraId="3B345CAA" w14:textId="7490540A" w:rsidR="007E166B" w:rsidRPr="00EE600E" w:rsidRDefault="007E166B" w:rsidP="007E166B">
      <w:pPr>
        <w:ind w:left="0" w:hanging="2"/>
        <w:rPr>
          <w:lang w:val="es-ES"/>
        </w:rPr>
      </w:pPr>
      <w:r w:rsidRPr="00EE600E">
        <w:rPr>
          <w:lang w:val="es-ES"/>
        </w:rPr>
        <w:t xml:space="preserve">En definitiva, este trabajo representa un paso hacia la mejora en el diagnóstico y </w:t>
      </w:r>
      <w:r w:rsidR="00CD15B3" w:rsidRPr="00EE600E">
        <w:rPr>
          <w:lang w:val="es-ES"/>
        </w:rPr>
        <w:t>comprensión</w:t>
      </w:r>
      <w:r w:rsidRPr="00EE600E">
        <w:rPr>
          <w:lang w:val="es-ES"/>
        </w:rPr>
        <w:t xml:space="preserve"> de la COVID persistente</w:t>
      </w:r>
      <w:r w:rsidR="00FA59F3" w:rsidRPr="00EE600E">
        <w:rPr>
          <w:lang w:val="es-ES"/>
        </w:rPr>
        <w:t xml:space="preserve"> cuando existe afectación cognitiva</w:t>
      </w:r>
      <w:r w:rsidR="00905F47" w:rsidRPr="00EE600E">
        <w:rPr>
          <w:lang w:val="es-ES"/>
        </w:rPr>
        <w:t xml:space="preserve">. Esta forma de presentación es particularmente incapacitante, afectando dominios clave para el </w:t>
      </w:r>
      <w:r w:rsidR="008D26D7" w:rsidRPr="00EE600E">
        <w:rPr>
          <w:lang w:val="es-ES"/>
        </w:rPr>
        <w:t>desarrollo</w:t>
      </w:r>
      <w:r w:rsidR="00905F47" w:rsidRPr="00EE600E">
        <w:rPr>
          <w:lang w:val="es-ES"/>
        </w:rPr>
        <w:t xml:space="preserve"> </w:t>
      </w:r>
      <w:r w:rsidR="00E97AAD">
        <w:rPr>
          <w:lang w:val="es-ES"/>
        </w:rPr>
        <w:t>personal</w:t>
      </w:r>
      <w:r w:rsidR="00905F47" w:rsidRPr="00EE600E">
        <w:rPr>
          <w:lang w:val="es-ES"/>
        </w:rPr>
        <w:t xml:space="preserve"> tanto a nivel laboral como social </w:t>
      </w:r>
      <w:r w:rsidR="008D26D7" w:rsidRPr="00EE600E">
        <w:rPr>
          <w:lang w:val="es-ES"/>
        </w:rPr>
        <w:t>por ello, o</w:t>
      </w:r>
      <w:r w:rsidR="00905F47" w:rsidRPr="00EE600E">
        <w:rPr>
          <w:lang w:val="es-ES"/>
        </w:rPr>
        <w:t xml:space="preserve">btener un instrumento sencillo como el </w:t>
      </w:r>
      <w:r w:rsidRPr="00EE600E">
        <w:rPr>
          <w:lang w:val="es-ES"/>
        </w:rPr>
        <w:t>proporcionando</w:t>
      </w:r>
      <w:r w:rsidR="00905F47" w:rsidRPr="00EE600E">
        <w:rPr>
          <w:lang w:val="es-ES"/>
        </w:rPr>
        <w:t xml:space="preserve">, con el trasfondo científico, práctico y explicativo puesto de relieve en esta memoria, puede </w:t>
      </w:r>
      <w:r w:rsidR="008D26D7" w:rsidRPr="00EE600E">
        <w:rPr>
          <w:lang w:val="es-ES"/>
        </w:rPr>
        <w:t>apoyar</w:t>
      </w:r>
      <w:r w:rsidR="00905F47" w:rsidRPr="00EE600E">
        <w:rPr>
          <w:lang w:val="es-ES"/>
        </w:rPr>
        <w:t xml:space="preserve"> la implementación de la </w:t>
      </w:r>
      <w:r w:rsidR="00E97AAD">
        <w:rPr>
          <w:lang w:val="es-ES"/>
        </w:rPr>
        <w:t>IA</w:t>
      </w:r>
      <w:r w:rsidR="00905F47" w:rsidRPr="00EE600E">
        <w:rPr>
          <w:lang w:val="es-ES"/>
        </w:rPr>
        <w:t xml:space="preserve"> en</w:t>
      </w:r>
      <w:r w:rsidRPr="00EE600E">
        <w:rPr>
          <w:lang w:val="es-ES"/>
        </w:rPr>
        <w:t xml:space="preserve"> entornos clínicos</w:t>
      </w:r>
      <w:r w:rsidR="00905F47" w:rsidRPr="00EE600E">
        <w:rPr>
          <w:lang w:val="es-ES"/>
        </w:rPr>
        <w:t xml:space="preserve"> (en especial, en atención primaria, que es el primer punto de contacto </w:t>
      </w:r>
      <w:r w:rsidR="004D665F" w:rsidRPr="00EE600E">
        <w:rPr>
          <w:lang w:val="es-ES"/>
        </w:rPr>
        <w:t>con el sistema de salud por parte de</w:t>
      </w:r>
      <w:r w:rsidR="00905F47" w:rsidRPr="00EE600E">
        <w:rPr>
          <w:lang w:val="es-ES"/>
        </w:rPr>
        <w:t xml:space="preserve"> </w:t>
      </w:r>
      <w:r w:rsidR="004D665F" w:rsidRPr="00EE600E">
        <w:rPr>
          <w:lang w:val="es-ES"/>
        </w:rPr>
        <w:t>quienes sufren esta condición</w:t>
      </w:r>
      <w:r w:rsidR="00905F47" w:rsidRPr="00EE600E">
        <w:rPr>
          <w:lang w:val="es-ES"/>
        </w:rPr>
        <w:t>)</w:t>
      </w:r>
      <w:r w:rsidRPr="00EE600E">
        <w:rPr>
          <w:lang w:val="es-ES"/>
        </w:rPr>
        <w:t xml:space="preserve"> para facilitar decisiones informadas</w:t>
      </w:r>
      <w:r w:rsidR="00905F47" w:rsidRPr="00EE600E">
        <w:rPr>
          <w:lang w:val="es-ES"/>
        </w:rPr>
        <w:t>, transparentes</w:t>
      </w:r>
      <w:r w:rsidRPr="00EE600E">
        <w:rPr>
          <w:lang w:val="es-ES"/>
        </w:rPr>
        <w:t xml:space="preserve"> y personalizadas. Además, los hallazgos sobre variables clave y patrones específicos ofrecen una guía para optimizar futuras estrategias de atención y seguimiento de pacientes</w:t>
      </w:r>
      <w:r w:rsidR="008D26D7" w:rsidRPr="00EE600E">
        <w:rPr>
          <w:lang w:val="es-ES"/>
        </w:rPr>
        <w:t xml:space="preserve"> poniendo el énfasis en la comprensión de factores neuropsicológicos</w:t>
      </w:r>
      <w:r w:rsidRPr="00EE600E">
        <w:rPr>
          <w:lang w:val="es-ES"/>
        </w:rPr>
        <w:t xml:space="preserve">. </w:t>
      </w:r>
      <w:r w:rsidR="00905F47" w:rsidRPr="00EE600E">
        <w:rPr>
          <w:lang w:val="es-ES"/>
        </w:rPr>
        <w:t>Creemos que est</w:t>
      </w:r>
      <w:r w:rsidRPr="00EE600E">
        <w:rPr>
          <w:lang w:val="es-ES"/>
        </w:rPr>
        <w:t>os resultados no solo validan la metodología empleada, sino que también abren nuevas posibilidades para la investigación y la aplicación clínica</w:t>
      </w:r>
      <w:r w:rsidR="008D26D7" w:rsidRPr="00EE600E">
        <w:rPr>
          <w:lang w:val="es-ES"/>
        </w:rPr>
        <w:t>,</w:t>
      </w:r>
      <w:r w:rsidR="00905F47" w:rsidRPr="00EE600E">
        <w:rPr>
          <w:lang w:val="es-ES"/>
        </w:rPr>
        <w:t xml:space="preserve"> ética y transparente</w:t>
      </w:r>
      <w:r w:rsidR="008D26D7" w:rsidRPr="00EE600E">
        <w:rPr>
          <w:lang w:val="es-ES"/>
        </w:rPr>
        <w:t>,</w:t>
      </w:r>
      <w:r w:rsidR="00905F47" w:rsidRPr="00EE600E">
        <w:rPr>
          <w:lang w:val="es-ES"/>
        </w:rPr>
        <w:t xml:space="preserve"> de la </w:t>
      </w:r>
      <w:r w:rsidR="00E97AAD">
        <w:rPr>
          <w:lang w:val="es-ES"/>
        </w:rPr>
        <w:t>IA</w:t>
      </w:r>
      <w:r w:rsidR="00905F47" w:rsidRPr="00EE600E">
        <w:rPr>
          <w:lang w:val="es-ES"/>
        </w:rPr>
        <w:t xml:space="preserve"> a un reto para la salud pública como lo es la COVID persistente</w:t>
      </w:r>
      <w:r w:rsidRPr="00EE600E">
        <w:rPr>
          <w:lang w:val="es-ES"/>
        </w:rPr>
        <w:t>.</w:t>
      </w:r>
    </w:p>
    <w:bookmarkEnd w:id="653"/>
    <w:p w14:paraId="180D3AD0" w14:textId="77777777" w:rsidR="004C6E8E" w:rsidRPr="00EE600E" w:rsidRDefault="00C7175D">
      <w:pPr>
        <w:ind w:left="0" w:hanging="2"/>
        <w:rPr>
          <w:lang w:val="es-ES"/>
        </w:rPr>
      </w:pPr>
      <w:r w:rsidRPr="00EE600E">
        <w:rPr>
          <w:lang w:val="es-ES"/>
        </w:rPr>
        <w:br w:type="page"/>
      </w:r>
    </w:p>
    <w:p w14:paraId="4E95EB0B" w14:textId="77777777" w:rsidR="004C6E8E" w:rsidRPr="00EE600E" w:rsidRDefault="00C7175D">
      <w:pPr>
        <w:pStyle w:val="Ttol1"/>
        <w:numPr>
          <w:ilvl w:val="0"/>
          <w:numId w:val="5"/>
        </w:numPr>
        <w:ind w:left="2" w:hanging="4"/>
        <w:rPr>
          <w:lang w:val="es-ES"/>
        </w:rPr>
      </w:pPr>
      <w:bookmarkStart w:id="654" w:name="_heading=h.1ci93xb"/>
      <w:bookmarkStart w:id="655" w:name="_Toc186096624"/>
      <w:bookmarkStart w:id="656" w:name="_Toc186200451"/>
      <w:bookmarkStart w:id="657" w:name="_Toc186200532"/>
      <w:bookmarkStart w:id="658" w:name="_Toc186545176"/>
      <w:bookmarkEnd w:id="654"/>
      <w:r w:rsidRPr="5A275B76">
        <w:rPr>
          <w:lang w:val="es-ES"/>
        </w:rPr>
        <w:t>Glosario</w:t>
      </w:r>
      <w:bookmarkEnd w:id="655"/>
      <w:bookmarkEnd w:id="656"/>
      <w:bookmarkEnd w:id="657"/>
      <w:bookmarkEnd w:id="658"/>
      <w:commentRangeStart w:id="659"/>
      <w:commentRangeEnd w:id="659"/>
      <w:r>
        <w:rPr>
          <w:rStyle w:val="CommentReference"/>
        </w:rPr>
        <w:commentReference w:id="659"/>
      </w:r>
      <w:bookmarkStart w:id="660" w:name="_GoBack"/>
      <w:bookmarkEnd w:id="660"/>
      <w:commentRangeStart w:id="661"/>
      <w:commentRangeEnd w:id="661"/>
    </w:p>
    <w:p w14:paraId="6866E8A6" w14:textId="77777777" w:rsidR="004C6E8E" w:rsidRPr="00EE600E" w:rsidRDefault="004C6E8E">
      <w:pPr>
        <w:ind w:left="0" w:hanging="2"/>
        <w:rPr>
          <w:lang w:val="es-ES"/>
        </w:rPr>
      </w:pPr>
    </w:p>
    <w:p w14:paraId="7796743E" w14:textId="6CC20265" w:rsidR="007E166B" w:rsidRPr="00EE600E" w:rsidRDefault="007E166B" w:rsidP="00FC5EA4">
      <w:pPr>
        <w:ind w:leftChars="0" w:left="0" w:firstLineChars="0" w:firstLine="0"/>
        <w:rPr>
          <w:lang w:val="es-ES"/>
        </w:rPr>
      </w:pPr>
      <w:r w:rsidRPr="00EE600E">
        <w:rPr>
          <w:b/>
          <w:bCs/>
          <w:lang w:val="es-ES"/>
        </w:rPr>
        <w:t>AUC (</w:t>
      </w:r>
      <w:r w:rsidR="004B4274" w:rsidRPr="00EE600E">
        <w:rPr>
          <w:b/>
          <w:bCs/>
          <w:i/>
          <w:iCs/>
          <w:lang w:val="es-ES"/>
        </w:rPr>
        <w:t>Area Under the Curve</w:t>
      </w:r>
      <w:r w:rsidRPr="00EE600E">
        <w:rPr>
          <w:b/>
          <w:bCs/>
          <w:lang w:val="es-ES"/>
        </w:rPr>
        <w:t>)</w:t>
      </w:r>
      <w:r w:rsidRPr="00EE600E">
        <w:rPr>
          <w:lang w:val="es-ES"/>
        </w:rPr>
        <w:t xml:space="preserve">: </w:t>
      </w:r>
      <w:r w:rsidR="009E7960" w:rsidRPr="00EE600E">
        <w:rPr>
          <w:lang w:val="es-ES"/>
        </w:rPr>
        <w:t>m</w:t>
      </w:r>
      <w:r w:rsidRPr="00EE600E">
        <w:rPr>
          <w:lang w:val="es-ES"/>
        </w:rPr>
        <w:t>étrica utilizada para evaluar el rendimiento de un modelo clasificatorio, representando la relación entre sensibilidad y especificidad. Un AUC cercano a 1 indica un modelo con alta capacidad discriminativa.</w:t>
      </w:r>
    </w:p>
    <w:p w14:paraId="61F659E5" w14:textId="23634BD1" w:rsidR="007E166B" w:rsidRPr="00EE600E" w:rsidRDefault="007E166B" w:rsidP="00FC5EA4">
      <w:pPr>
        <w:ind w:leftChars="0" w:left="0" w:firstLineChars="0" w:firstLine="0"/>
        <w:rPr>
          <w:lang w:val="es-ES"/>
        </w:rPr>
      </w:pPr>
      <w:r w:rsidRPr="00EE600E">
        <w:rPr>
          <w:b/>
          <w:bCs/>
          <w:lang w:val="es-ES"/>
        </w:rPr>
        <w:t>COVID persistente (</w:t>
      </w:r>
      <w:r w:rsidR="006A6073" w:rsidRPr="00EE600E">
        <w:rPr>
          <w:b/>
          <w:bCs/>
          <w:i/>
          <w:iCs/>
          <w:lang w:val="es-ES"/>
        </w:rPr>
        <w:t>post-COVID condition</w:t>
      </w:r>
      <w:r w:rsidR="006A6073" w:rsidRPr="00EE600E">
        <w:rPr>
          <w:b/>
          <w:bCs/>
          <w:lang w:val="es-ES"/>
        </w:rPr>
        <w:t xml:space="preserve"> -</w:t>
      </w:r>
      <w:r w:rsidRPr="00EE600E">
        <w:rPr>
          <w:b/>
          <w:bCs/>
          <w:lang w:val="es-ES"/>
        </w:rPr>
        <w:t>PCC</w:t>
      </w:r>
      <w:r w:rsidR="006A6073" w:rsidRPr="00EE600E">
        <w:rPr>
          <w:b/>
          <w:bCs/>
          <w:lang w:val="es-ES"/>
        </w:rPr>
        <w:t>-</w:t>
      </w:r>
      <w:r w:rsidRPr="00EE600E">
        <w:rPr>
          <w:b/>
          <w:bCs/>
          <w:lang w:val="es-ES"/>
        </w:rPr>
        <w:t>)</w:t>
      </w:r>
      <w:r w:rsidRPr="00EE600E">
        <w:rPr>
          <w:lang w:val="es-ES"/>
        </w:rPr>
        <w:t xml:space="preserve">: </w:t>
      </w:r>
      <w:r w:rsidR="009E7960" w:rsidRPr="00EE600E">
        <w:rPr>
          <w:lang w:val="es-ES"/>
        </w:rPr>
        <w:t>c</w:t>
      </w:r>
      <w:r w:rsidRPr="00EE600E">
        <w:rPr>
          <w:lang w:val="es-ES"/>
        </w:rPr>
        <w:t>ondición caracterizada por la presencia de síntomas persistentes durante al menos 12 semanas después de una infección inicial por SARS-CoV-2, que no pueden explicarse por otro diagnóstico alternativo.</w:t>
      </w:r>
    </w:p>
    <w:p w14:paraId="42E38B45" w14:textId="57F3EA29" w:rsidR="007E166B" w:rsidRPr="00EE600E" w:rsidRDefault="007E166B" w:rsidP="00FC5EA4">
      <w:pPr>
        <w:ind w:leftChars="0" w:left="0" w:firstLineChars="0" w:firstLine="0"/>
        <w:rPr>
          <w:lang w:val="es-ES"/>
        </w:rPr>
      </w:pPr>
      <w:r w:rsidRPr="00EE600E">
        <w:rPr>
          <w:b/>
          <w:bCs/>
          <w:lang w:val="es-ES"/>
        </w:rPr>
        <w:t>Exactitud (</w:t>
      </w:r>
      <w:r w:rsidRPr="00EE600E">
        <w:rPr>
          <w:b/>
          <w:bCs/>
          <w:i/>
          <w:iCs/>
          <w:lang w:val="es-ES"/>
        </w:rPr>
        <w:t>Accuracy</w:t>
      </w:r>
      <w:r w:rsidRPr="00EE600E">
        <w:rPr>
          <w:b/>
          <w:bCs/>
          <w:lang w:val="es-ES"/>
        </w:rPr>
        <w:t>)</w:t>
      </w:r>
      <w:r w:rsidRPr="00EE600E">
        <w:rPr>
          <w:lang w:val="es-ES"/>
        </w:rPr>
        <w:t xml:space="preserve">: </w:t>
      </w:r>
      <w:r w:rsidR="009E7960" w:rsidRPr="00EE600E">
        <w:rPr>
          <w:lang w:val="es-ES"/>
        </w:rPr>
        <w:t>p</w:t>
      </w:r>
      <w:r w:rsidRPr="00EE600E">
        <w:rPr>
          <w:lang w:val="es-ES"/>
        </w:rPr>
        <w:t>roporción de predicciones correctas realizadas por un modelo en relación con el total de observaciones evaluadas.</w:t>
      </w:r>
    </w:p>
    <w:p w14:paraId="2E62B12E" w14:textId="0153D9F4" w:rsidR="007E166B" w:rsidRPr="00EE600E" w:rsidRDefault="007E166B" w:rsidP="00FC5EA4">
      <w:pPr>
        <w:ind w:leftChars="0" w:left="0" w:firstLineChars="0" w:firstLine="0"/>
        <w:rPr>
          <w:lang w:val="es-ES"/>
        </w:rPr>
      </w:pPr>
      <w:r w:rsidRPr="00EE600E">
        <w:rPr>
          <w:b/>
          <w:bCs/>
          <w:lang w:val="es-ES"/>
        </w:rPr>
        <w:t>F1 (Puntuación F1)</w:t>
      </w:r>
      <w:r w:rsidRPr="00EE600E">
        <w:rPr>
          <w:lang w:val="es-ES"/>
        </w:rPr>
        <w:t xml:space="preserve">: </w:t>
      </w:r>
      <w:r w:rsidR="009E7960" w:rsidRPr="00EE600E">
        <w:rPr>
          <w:lang w:val="es-ES"/>
        </w:rPr>
        <w:t>m</w:t>
      </w:r>
      <w:r w:rsidRPr="00EE600E">
        <w:rPr>
          <w:lang w:val="es-ES"/>
        </w:rPr>
        <w:t>étrica que combina precisión y sensibilidad en una única med</w:t>
      </w:r>
      <w:r w:rsidR="009E7960" w:rsidRPr="00EE600E">
        <w:rPr>
          <w:lang w:val="es-ES"/>
        </w:rPr>
        <w:t>i</w:t>
      </w:r>
      <w:r w:rsidRPr="00EE600E">
        <w:rPr>
          <w:lang w:val="es-ES"/>
        </w:rPr>
        <w:t>a armónica, siendo especialmente útil para evaluar modelos en conjuntos de datos desbalanceados.</w:t>
      </w:r>
    </w:p>
    <w:p w14:paraId="1B3406C2" w14:textId="242247B1" w:rsidR="007E166B" w:rsidRPr="00EE600E" w:rsidRDefault="007E166B" w:rsidP="00FC5EA4">
      <w:pPr>
        <w:ind w:leftChars="0" w:left="0" w:firstLineChars="0" w:firstLine="0"/>
        <w:rPr>
          <w:lang w:val="es-ES"/>
        </w:rPr>
      </w:pPr>
      <w:r w:rsidRPr="00EE600E">
        <w:rPr>
          <w:b/>
          <w:bCs/>
          <w:lang w:val="es-ES"/>
        </w:rPr>
        <w:t>Imputación de datos</w:t>
      </w:r>
      <w:r w:rsidRPr="00EE600E">
        <w:rPr>
          <w:lang w:val="es-ES"/>
        </w:rPr>
        <w:t xml:space="preserve">: </w:t>
      </w:r>
      <w:r w:rsidR="009E7960" w:rsidRPr="00EE600E">
        <w:rPr>
          <w:lang w:val="es-ES"/>
        </w:rPr>
        <w:t>t</w:t>
      </w:r>
      <w:r w:rsidRPr="00EE600E">
        <w:rPr>
          <w:lang w:val="es-ES"/>
        </w:rPr>
        <w:t>écnica utilizada para sustituir valores faltantes en un conjunto de datos con el objetivo de mantener la integridad analítica.</w:t>
      </w:r>
    </w:p>
    <w:p w14:paraId="35F3FA2C" w14:textId="7408BF6C" w:rsidR="007E166B" w:rsidRPr="00EE600E" w:rsidRDefault="007E166B" w:rsidP="00FC5EA4">
      <w:pPr>
        <w:ind w:leftChars="0" w:left="0" w:firstLineChars="0" w:firstLine="0"/>
        <w:rPr>
          <w:lang w:val="es-ES"/>
        </w:rPr>
      </w:pPr>
      <w:r w:rsidRPr="00EE600E">
        <w:rPr>
          <w:b/>
          <w:bCs/>
          <w:lang w:val="es-ES"/>
        </w:rPr>
        <w:t>Precisión (</w:t>
      </w:r>
      <w:r w:rsidRPr="00EE600E">
        <w:rPr>
          <w:b/>
          <w:bCs/>
          <w:i/>
          <w:iCs/>
          <w:lang w:val="es-ES"/>
        </w:rPr>
        <w:t>Precision</w:t>
      </w:r>
      <w:r w:rsidRPr="00EE600E">
        <w:rPr>
          <w:b/>
          <w:bCs/>
          <w:lang w:val="es-ES"/>
        </w:rPr>
        <w:t>)</w:t>
      </w:r>
      <w:r w:rsidRPr="00EE600E">
        <w:rPr>
          <w:lang w:val="es-ES"/>
        </w:rPr>
        <w:t xml:space="preserve">: </w:t>
      </w:r>
      <w:r w:rsidR="009E7960" w:rsidRPr="00EE600E">
        <w:rPr>
          <w:lang w:val="es-ES"/>
        </w:rPr>
        <w:t>p</w:t>
      </w:r>
      <w:r w:rsidRPr="00EE600E">
        <w:rPr>
          <w:lang w:val="es-ES"/>
        </w:rPr>
        <w:t>roporción de verdaderos positivos entre todas las observaciones clasificadas como positivas por un modelo.</w:t>
      </w:r>
    </w:p>
    <w:p w14:paraId="6BD13E93" w14:textId="62C21453" w:rsidR="007E166B" w:rsidRPr="00EE600E" w:rsidRDefault="007E166B" w:rsidP="00FC5EA4">
      <w:pPr>
        <w:ind w:leftChars="0" w:left="0" w:firstLineChars="0" w:firstLine="0"/>
        <w:rPr>
          <w:lang w:val="es-ES"/>
        </w:rPr>
      </w:pPr>
      <w:r w:rsidRPr="00EE600E">
        <w:rPr>
          <w:b/>
          <w:bCs/>
          <w:lang w:val="es-ES"/>
        </w:rPr>
        <w:t>Reducción de dimensionalidad</w:t>
      </w:r>
      <w:r w:rsidRPr="00EE600E">
        <w:rPr>
          <w:lang w:val="es-ES"/>
        </w:rPr>
        <w:t xml:space="preserve">: </w:t>
      </w:r>
      <w:r w:rsidR="009E7960" w:rsidRPr="00EE600E">
        <w:rPr>
          <w:lang w:val="es-ES"/>
        </w:rPr>
        <w:t>p</w:t>
      </w:r>
      <w:r w:rsidRPr="00EE600E">
        <w:rPr>
          <w:lang w:val="es-ES"/>
        </w:rPr>
        <w:t xml:space="preserve">roceso de </w:t>
      </w:r>
      <w:r w:rsidR="009E7960" w:rsidRPr="00EE600E">
        <w:rPr>
          <w:lang w:val="es-ES"/>
        </w:rPr>
        <w:t>reducción</w:t>
      </w:r>
      <w:r w:rsidRPr="00EE600E">
        <w:rPr>
          <w:lang w:val="es-ES"/>
        </w:rPr>
        <w:t xml:space="preserve"> de</w:t>
      </w:r>
      <w:r w:rsidR="009E7960" w:rsidRPr="00EE600E">
        <w:rPr>
          <w:lang w:val="es-ES"/>
        </w:rPr>
        <w:t xml:space="preserve">l número de </w:t>
      </w:r>
      <w:r w:rsidRPr="00EE600E">
        <w:rPr>
          <w:lang w:val="es-ES"/>
        </w:rPr>
        <w:t xml:space="preserve">variables, </w:t>
      </w:r>
      <w:r w:rsidR="009E7960" w:rsidRPr="00EE600E">
        <w:rPr>
          <w:lang w:val="es-ES"/>
        </w:rPr>
        <w:t>optimizando la preservación de</w:t>
      </w:r>
      <w:r w:rsidRPr="00EE600E">
        <w:rPr>
          <w:lang w:val="es-ES"/>
        </w:rPr>
        <w:t xml:space="preserve"> la mayor cantidad posible de información relevante. </w:t>
      </w:r>
      <w:r w:rsidR="009E7960" w:rsidRPr="00EE600E">
        <w:rPr>
          <w:lang w:val="es-ES"/>
        </w:rPr>
        <w:t>Una técnica típica es, por ej</w:t>
      </w:r>
      <w:r w:rsidRPr="00EE600E">
        <w:rPr>
          <w:lang w:val="es-ES"/>
        </w:rPr>
        <w:t>emplo</w:t>
      </w:r>
      <w:r w:rsidR="009E7960" w:rsidRPr="00EE600E">
        <w:rPr>
          <w:lang w:val="es-ES"/>
        </w:rPr>
        <w:t>, el</w:t>
      </w:r>
      <w:r w:rsidRPr="00EE600E">
        <w:rPr>
          <w:lang w:val="es-ES"/>
        </w:rPr>
        <w:t xml:space="preserve"> Análisis de Componentes Principales (PCA).</w:t>
      </w:r>
    </w:p>
    <w:p w14:paraId="555A9060" w14:textId="1049E586" w:rsidR="007E166B" w:rsidRPr="00EE600E" w:rsidRDefault="007E166B" w:rsidP="00FC5EA4">
      <w:pPr>
        <w:ind w:leftChars="0" w:left="0" w:firstLineChars="0" w:firstLine="0"/>
        <w:rPr>
          <w:lang w:val="es-ES"/>
        </w:rPr>
      </w:pPr>
      <w:r w:rsidRPr="00EE600E">
        <w:rPr>
          <w:b/>
          <w:bCs/>
          <w:lang w:val="es-ES"/>
        </w:rPr>
        <w:t>Regresión logística</w:t>
      </w:r>
      <w:r w:rsidRPr="00EE600E">
        <w:rPr>
          <w:lang w:val="es-ES"/>
        </w:rPr>
        <w:t xml:space="preserve">: </w:t>
      </w:r>
      <w:r w:rsidR="009E7960" w:rsidRPr="00EE600E">
        <w:rPr>
          <w:lang w:val="es-ES"/>
        </w:rPr>
        <w:t>m</w:t>
      </w:r>
      <w:r w:rsidRPr="00EE600E">
        <w:rPr>
          <w:lang w:val="es-ES"/>
        </w:rPr>
        <w:t xml:space="preserve">odelo estadístico utilizado para predecir la probabilidad de una variable categórica dependiente basada en una o más variables independientes. </w:t>
      </w:r>
      <w:r w:rsidR="009E7960" w:rsidRPr="00EE600E">
        <w:rPr>
          <w:lang w:val="es-ES"/>
        </w:rPr>
        <w:t>Mediante la transformación matemática adecuada, a pesar de ser un modelo de regresión, puede ser</w:t>
      </w:r>
      <w:r w:rsidRPr="00EE600E">
        <w:rPr>
          <w:lang w:val="es-ES"/>
        </w:rPr>
        <w:t xml:space="preserve"> usado en clasificación binaria.</w:t>
      </w:r>
    </w:p>
    <w:p w14:paraId="0E61A033" w14:textId="5FB3D266" w:rsidR="007E166B" w:rsidRPr="00EE600E" w:rsidRDefault="007E166B" w:rsidP="00FC5EA4">
      <w:pPr>
        <w:ind w:leftChars="0" w:left="0" w:firstLineChars="0" w:firstLine="0"/>
        <w:rPr>
          <w:lang w:val="es-ES"/>
        </w:rPr>
      </w:pPr>
      <w:r w:rsidRPr="00EE600E">
        <w:rPr>
          <w:b/>
          <w:bCs/>
          <w:lang w:val="es-ES"/>
        </w:rPr>
        <w:t>ROC (</w:t>
      </w:r>
      <w:r w:rsidRPr="00EE600E">
        <w:rPr>
          <w:b/>
          <w:bCs/>
          <w:i/>
          <w:iCs/>
          <w:lang w:val="es-ES"/>
        </w:rPr>
        <w:t>Receiver Operating Characteristic</w:t>
      </w:r>
      <w:r w:rsidRPr="00EE600E">
        <w:rPr>
          <w:b/>
          <w:bCs/>
          <w:lang w:val="es-ES"/>
        </w:rPr>
        <w:t>)</w:t>
      </w:r>
      <w:r w:rsidRPr="00EE600E">
        <w:rPr>
          <w:lang w:val="es-ES"/>
        </w:rPr>
        <w:t xml:space="preserve">: </w:t>
      </w:r>
      <w:r w:rsidR="009E7960" w:rsidRPr="00EE600E">
        <w:rPr>
          <w:lang w:val="es-ES"/>
        </w:rPr>
        <w:t>c</w:t>
      </w:r>
      <w:r w:rsidRPr="00EE600E">
        <w:rPr>
          <w:lang w:val="es-ES"/>
        </w:rPr>
        <w:t xml:space="preserve">urva que representa la relación entre la sensibilidad y </w:t>
      </w:r>
      <w:r w:rsidR="009E7960" w:rsidRPr="00EE600E">
        <w:rPr>
          <w:lang w:val="es-ES"/>
        </w:rPr>
        <w:t>el valor (</w:t>
      </w:r>
      <w:r w:rsidRPr="00EE600E">
        <w:rPr>
          <w:lang w:val="es-ES"/>
        </w:rPr>
        <w:t>1-especificidad</w:t>
      </w:r>
      <w:r w:rsidR="009E7960" w:rsidRPr="00EE600E">
        <w:rPr>
          <w:lang w:val="es-ES"/>
        </w:rPr>
        <w:t>)</w:t>
      </w:r>
      <w:r w:rsidRPr="00EE600E">
        <w:rPr>
          <w:lang w:val="es-ES"/>
        </w:rPr>
        <w:t xml:space="preserve"> de un modelo clasificatorio,</w:t>
      </w:r>
      <w:r w:rsidR="009E7960" w:rsidRPr="00EE600E">
        <w:rPr>
          <w:lang w:val="es-ES"/>
        </w:rPr>
        <w:t xml:space="preserve"> y es</w:t>
      </w:r>
      <w:r w:rsidRPr="00EE600E">
        <w:rPr>
          <w:lang w:val="es-ES"/>
        </w:rPr>
        <w:t xml:space="preserve"> utilizada para evaluar su rendimiento. </w:t>
      </w:r>
      <w:r w:rsidR="009E7960" w:rsidRPr="00EE600E">
        <w:rPr>
          <w:lang w:val="es-ES"/>
        </w:rPr>
        <w:t>Un modelo ideal representa gráficamente una “L invertida”, es decir, u</w:t>
      </w:r>
      <w:r w:rsidRPr="00EE600E">
        <w:rPr>
          <w:lang w:val="es-ES"/>
        </w:rPr>
        <w:t>na curva más cercana al punto superior izquierdo del gráfico indica un mejor desempeño.</w:t>
      </w:r>
      <w:r w:rsidR="009E7960" w:rsidRPr="00EE600E">
        <w:rPr>
          <w:lang w:val="es-ES"/>
        </w:rPr>
        <w:t xml:space="preserve"> A medida que el desempeño del modelo se ve afectado, la curva tiende a acercarse a la diagonal (que representaría un modelo que realiza una clasificación al azar).</w:t>
      </w:r>
    </w:p>
    <w:p w14:paraId="524B7887" w14:textId="39B8304F" w:rsidR="007E166B" w:rsidRPr="00EE600E" w:rsidRDefault="007E166B" w:rsidP="00FC5EA4">
      <w:pPr>
        <w:ind w:leftChars="0" w:left="0" w:firstLineChars="0" w:firstLine="0"/>
        <w:rPr>
          <w:lang w:val="es-ES"/>
        </w:rPr>
      </w:pPr>
      <w:r w:rsidRPr="00EE600E">
        <w:rPr>
          <w:b/>
          <w:bCs/>
          <w:lang w:val="es-ES"/>
        </w:rPr>
        <w:t>Sensibilidad</w:t>
      </w:r>
      <w:r w:rsidRPr="00EE600E">
        <w:rPr>
          <w:lang w:val="es-ES"/>
        </w:rPr>
        <w:t xml:space="preserve">: </w:t>
      </w:r>
      <w:r w:rsidR="009E7960" w:rsidRPr="00EE600E">
        <w:rPr>
          <w:lang w:val="es-ES"/>
        </w:rPr>
        <w:t>p</w:t>
      </w:r>
      <w:r w:rsidRPr="00EE600E">
        <w:rPr>
          <w:lang w:val="es-ES"/>
        </w:rPr>
        <w:t>roporción de casos positivos correctamente identificados por un modelo.</w:t>
      </w:r>
    </w:p>
    <w:p w14:paraId="345BAF22" w14:textId="7CFE0811" w:rsidR="007E166B" w:rsidRPr="00EE600E" w:rsidRDefault="007E166B" w:rsidP="00FC5EA4">
      <w:pPr>
        <w:ind w:leftChars="0" w:left="0" w:firstLineChars="0" w:firstLine="0"/>
        <w:rPr>
          <w:lang w:val="es-ES"/>
        </w:rPr>
      </w:pPr>
      <w:r w:rsidRPr="00EE600E">
        <w:rPr>
          <w:b/>
          <w:bCs/>
          <w:lang w:val="es-ES"/>
        </w:rPr>
        <w:t>Valores SHAP (</w:t>
      </w:r>
      <w:r w:rsidRPr="00EE600E">
        <w:rPr>
          <w:b/>
          <w:bCs/>
          <w:i/>
          <w:iCs/>
          <w:lang w:val="es-ES"/>
        </w:rPr>
        <w:t>Shapley Additive Explanations</w:t>
      </w:r>
      <w:r w:rsidRPr="00EE600E">
        <w:rPr>
          <w:b/>
          <w:bCs/>
          <w:lang w:val="es-ES"/>
        </w:rPr>
        <w:t>)</w:t>
      </w:r>
      <w:r w:rsidRPr="00EE600E">
        <w:rPr>
          <w:lang w:val="es-ES"/>
        </w:rPr>
        <w:t xml:space="preserve">: </w:t>
      </w:r>
      <w:r w:rsidR="009E7960" w:rsidRPr="00EE600E">
        <w:rPr>
          <w:lang w:val="es-ES"/>
        </w:rPr>
        <w:t>t</w:t>
      </w:r>
      <w:r w:rsidRPr="00EE600E">
        <w:rPr>
          <w:lang w:val="es-ES"/>
        </w:rPr>
        <w:t xml:space="preserve">écnica </w:t>
      </w:r>
      <w:r w:rsidR="009E7960" w:rsidRPr="00EE600E">
        <w:rPr>
          <w:lang w:val="es-ES"/>
        </w:rPr>
        <w:t xml:space="preserve">que permite la obtención de valores </w:t>
      </w:r>
      <w:r w:rsidRPr="00EE600E">
        <w:rPr>
          <w:lang w:val="es-ES"/>
        </w:rPr>
        <w:t>utilizad</w:t>
      </w:r>
      <w:r w:rsidR="009E7960" w:rsidRPr="00EE600E">
        <w:rPr>
          <w:lang w:val="es-ES"/>
        </w:rPr>
        <w:t>os</w:t>
      </w:r>
      <w:r w:rsidRPr="00EE600E">
        <w:rPr>
          <w:lang w:val="es-ES"/>
        </w:rPr>
        <w:t xml:space="preserve"> para interpretar modelos de aprendizaje automático</w:t>
      </w:r>
      <w:r w:rsidR="009E7960" w:rsidRPr="00EE600E">
        <w:rPr>
          <w:lang w:val="es-ES"/>
        </w:rPr>
        <w:t>. Estos valores cuantifican</w:t>
      </w:r>
      <w:r w:rsidRPr="00EE600E">
        <w:rPr>
          <w:lang w:val="es-ES"/>
        </w:rPr>
        <w:t xml:space="preserve"> la contribución de cada variable a las predicciones </w:t>
      </w:r>
      <w:r w:rsidR="009E7960" w:rsidRPr="00EE600E">
        <w:rPr>
          <w:lang w:val="es-ES"/>
        </w:rPr>
        <w:t xml:space="preserve">específicas </w:t>
      </w:r>
      <w:r w:rsidRPr="00EE600E">
        <w:rPr>
          <w:lang w:val="es-ES"/>
        </w:rPr>
        <w:t>realizadas por el modelo.</w:t>
      </w:r>
    </w:p>
    <w:p w14:paraId="3C5A67E5" w14:textId="2145F1EF" w:rsidR="007E166B" w:rsidRPr="00EE600E" w:rsidRDefault="007E166B" w:rsidP="00FC5EA4">
      <w:pPr>
        <w:ind w:leftChars="0" w:left="0" w:firstLineChars="0" w:firstLine="0"/>
        <w:rPr>
          <w:lang w:val="es-ES"/>
        </w:rPr>
      </w:pPr>
      <w:r w:rsidRPr="00EE600E">
        <w:rPr>
          <w:b/>
          <w:bCs/>
          <w:lang w:val="es-ES"/>
        </w:rPr>
        <w:t>XGBoost</w:t>
      </w:r>
      <w:r w:rsidR="006A6073" w:rsidRPr="00EE600E">
        <w:rPr>
          <w:b/>
          <w:bCs/>
          <w:lang w:val="es-ES"/>
        </w:rPr>
        <w:t xml:space="preserve"> (</w:t>
      </w:r>
      <w:r w:rsidR="006A6073" w:rsidRPr="00EE600E">
        <w:rPr>
          <w:b/>
          <w:bCs/>
          <w:i/>
          <w:iCs/>
          <w:lang w:val="es-ES"/>
        </w:rPr>
        <w:t>Extreme Gradient Boosting</w:t>
      </w:r>
      <w:r w:rsidR="006A6073" w:rsidRPr="00EE600E">
        <w:rPr>
          <w:b/>
          <w:bCs/>
          <w:lang w:val="es-ES"/>
        </w:rPr>
        <w:t>)</w:t>
      </w:r>
      <w:r w:rsidRPr="00EE600E">
        <w:rPr>
          <w:lang w:val="es-ES"/>
        </w:rPr>
        <w:t xml:space="preserve">: </w:t>
      </w:r>
      <w:r w:rsidR="009E7960" w:rsidRPr="00EE600E">
        <w:rPr>
          <w:lang w:val="es-ES"/>
        </w:rPr>
        <w:t>a</w:t>
      </w:r>
      <w:r w:rsidRPr="00EE600E">
        <w:rPr>
          <w:lang w:val="es-ES"/>
        </w:rPr>
        <w:t>lgoritmo de aprendizaje automático basado en árboles de decisión, conocido por su capacidad de manejo eficiente de grandes conjuntos de datos, flexibilidad y rendimiento en tareas de clasificación y regresión.</w:t>
      </w:r>
    </w:p>
    <w:p w14:paraId="1ECFB094" w14:textId="77777777" w:rsidR="004C6E8E" w:rsidRPr="00EE600E" w:rsidRDefault="00C7175D">
      <w:pPr>
        <w:ind w:left="0" w:hanging="2"/>
        <w:rPr>
          <w:lang w:val="es-ES"/>
        </w:rPr>
      </w:pPr>
      <w:r w:rsidRPr="00EE600E">
        <w:rPr>
          <w:lang w:val="es-ES"/>
        </w:rPr>
        <w:br w:type="page"/>
      </w:r>
    </w:p>
    <w:p w14:paraId="20B5D058" w14:textId="77777777" w:rsidR="004C6E8E" w:rsidRPr="00EE600E" w:rsidRDefault="00C7175D">
      <w:pPr>
        <w:pStyle w:val="Ttol1"/>
        <w:numPr>
          <w:ilvl w:val="0"/>
          <w:numId w:val="5"/>
        </w:numPr>
        <w:ind w:left="2" w:hanging="4"/>
        <w:rPr>
          <w:lang w:val="es-ES"/>
        </w:rPr>
      </w:pPr>
      <w:bookmarkStart w:id="662" w:name="_heading=h.2bn6wsx" w:colFirst="0" w:colLast="0"/>
      <w:bookmarkStart w:id="663" w:name="_Toc186096626"/>
      <w:bookmarkStart w:id="664" w:name="_Toc186200453"/>
      <w:bookmarkStart w:id="665" w:name="_Toc186200533"/>
      <w:bookmarkStart w:id="666" w:name="_Toc186545177"/>
      <w:bookmarkEnd w:id="662"/>
      <w:r w:rsidRPr="00EE600E">
        <w:rPr>
          <w:lang w:val="es-ES"/>
        </w:rPr>
        <w:t>Bibliografía</w:t>
      </w:r>
      <w:bookmarkEnd w:id="663"/>
      <w:bookmarkEnd w:id="664"/>
      <w:bookmarkEnd w:id="665"/>
      <w:bookmarkEnd w:id="666"/>
    </w:p>
    <w:p w14:paraId="7A068ABE" w14:textId="77777777" w:rsidR="004C6E8E" w:rsidRPr="00EE600E" w:rsidRDefault="004C6E8E">
      <w:pPr>
        <w:ind w:left="0" w:hanging="2"/>
        <w:rPr>
          <w:lang w:val="es-ES"/>
        </w:rPr>
      </w:pPr>
    </w:p>
    <w:p w14:paraId="4A369FB3" w14:textId="77777777" w:rsidR="00BF3504" w:rsidRPr="00BF3504" w:rsidRDefault="00024CC2" w:rsidP="00BF3504">
      <w:pPr>
        <w:pStyle w:val="Bibliografia"/>
        <w:ind w:left="0" w:hanging="2"/>
        <w:rPr>
          <w:lang w:val="en-US" w:eastAsia="es-ES_tradnl"/>
        </w:rPr>
      </w:pPr>
      <w:r w:rsidRPr="00EE600E">
        <w:rPr>
          <w:lang w:val="es-ES"/>
        </w:rPr>
        <w:fldChar w:fldCharType="begin"/>
      </w:r>
      <w:r w:rsidR="00BF3504">
        <w:rPr>
          <w:lang w:val="en-US"/>
        </w:rPr>
        <w:instrText xml:space="preserve"> ADDIN ZOTERO_BIBL {"uncited":[],"omitted":[],"custom":[]} CSL_BIBLIOGRAPHY </w:instrText>
      </w:r>
      <w:r w:rsidRPr="00EE600E">
        <w:rPr>
          <w:lang w:val="es-ES"/>
        </w:rPr>
        <w:fldChar w:fldCharType="separate"/>
      </w:r>
      <w:r w:rsidR="00BF3504" w:rsidRPr="00BF3504">
        <w:rPr>
          <w:lang w:val="en-US" w:eastAsia="es-ES_tradnl"/>
        </w:rPr>
        <w:t>[1]</w:t>
      </w:r>
      <w:r w:rsidR="00BF3504" w:rsidRPr="00BF3504">
        <w:rPr>
          <w:lang w:val="en-US" w:eastAsia="es-ES_tradnl"/>
        </w:rPr>
        <w:tab/>
        <w:t xml:space="preserve">A. Fontanet, B. Autran, B. Lina, M. P. Kieny, S. S. A. Karim, y D. Sridhar, «SARS-CoV-2 variants and ending the COVID-19 pandemic», </w:t>
      </w:r>
      <w:r w:rsidR="00BF3504" w:rsidRPr="00BF3504">
        <w:rPr>
          <w:i/>
          <w:iCs/>
          <w:lang w:val="en-US" w:eastAsia="es-ES_tradnl"/>
        </w:rPr>
        <w:t>The Lancet</w:t>
      </w:r>
      <w:r w:rsidR="00BF3504" w:rsidRPr="00BF3504">
        <w:rPr>
          <w:lang w:val="en-US" w:eastAsia="es-ES_tradnl"/>
        </w:rPr>
        <w:t>, vol. 397, n.</w:t>
      </w:r>
      <w:r w:rsidR="00BF3504" w:rsidRPr="00BF3504">
        <w:rPr>
          <w:vertAlign w:val="superscript"/>
          <w:lang w:val="en-US" w:eastAsia="es-ES_tradnl"/>
        </w:rPr>
        <w:t>o</w:t>
      </w:r>
      <w:r w:rsidR="00BF3504" w:rsidRPr="00BF3504">
        <w:rPr>
          <w:lang w:val="en-US" w:eastAsia="es-ES_tradnl"/>
        </w:rPr>
        <w:t xml:space="preserve"> 10278, pp. 952-954, mar. 2021, doi: 10.1016/S0140-6736(21)00370-6.</w:t>
      </w:r>
    </w:p>
    <w:p w14:paraId="2C996A53" w14:textId="77777777" w:rsidR="00BF3504" w:rsidRPr="00BF3504" w:rsidRDefault="00BF3504" w:rsidP="00BF3504">
      <w:pPr>
        <w:pStyle w:val="Bibliografia"/>
        <w:ind w:left="0" w:hanging="2"/>
        <w:rPr>
          <w:lang w:val="es-ES_tradnl" w:eastAsia="es-ES_tradnl"/>
        </w:rPr>
      </w:pPr>
      <w:r w:rsidRPr="00BF3504">
        <w:rPr>
          <w:lang w:val="en-US" w:eastAsia="es-ES_tradnl"/>
        </w:rPr>
        <w:t>[2]</w:t>
      </w:r>
      <w:r w:rsidRPr="00BF3504">
        <w:rPr>
          <w:lang w:val="en-US" w:eastAsia="es-ES_tradnl"/>
        </w:rPr>
        <w:tab/>
        <w:t xml:space="preserve">«Long-term consequences of COVID-19: research needs - The Lancet Infectious Diseases». </w:t>
      </w:r>
      <w:r w:rsidRPr="00BF3504">
        <w:rPr>
          <w:lang w:val="es-ES_tradnl" w:eastAsia="es-ES_tradnl"/>
        </w:rPr>
        <w:t>Accedido: 31 de diciembre de 2024. [En línea]. Disponible en: https://www.thelancet.com/journals/laninf/article/PIIS1473-3099(20)30701-5/fulltext#app-1</w:t>
      </w:r>
    </w:p>
    <w:p w14:paraId="1490B2E5" w14:textId="77777777" w:rsidR="00BF3504" w:rsidRPr="00BF3504" w:rsidRDefault="00BF3504" w:rsidP="00BF3504">
      <w:pPr>
        <w:pStyle w:val="Bibliografia"/>
        <w:ind w:left="0" w:hanging="2"/>
        <w:rPr>
          <w:lang w:val="en-US" w:eastAsia="es-ES_tradnl"/>
        </w:rPr>
      </w:pPr>
      <w:r w:rsidRPr="00BF3504">
        <w:rPr>
          <w:lang w:val="en-US" w:eastAsia="es-ES_tradnl"/>
        </w:rPr>
        <w:t>[3]</w:t>
      </w:r>
      <w:r w:rsidRPr="00BF3504">
        <w:rPr>
          <w:lang w:val="en-US" w:eastAsia="es-ES_tradnl"/>
        </w:rPr>
        <w:tab/>
        <w:t xml:space="preserve">S. Lopez-Leon </w:t>
      </w:r>
      <w:r w:rsidRPr="00BF3504">
        <w:rPr>
          <w:i/>
          <w:iCs/>
          <w:lang w:val="en-US" w:eastAsia="es-ES_tradnl"/>
        </w:rPr>
        <w:t>et al.</w:t>
      </w:r>
      <w:r w:rsidRPr="00BF3504">
        <w:rPr>
          <w:lang w:val="en-US" w:eastAsia="es-ES_tradnl"/>
        </w:rPr>
        <w:t xml:space="preserve">, «More than 50 long-term effects of COVID-19: a systematic review and meta-analysis», </w:t>
      </w:r>
      <w:r w:rsidRPr="00BF3504">
        <w:rPr>
          <w:i/>
          <w:iCs/>
          <w:lang w:val="en-US" w:eastAsia="es-ES_tradnl"/>
        </w:rPr>
        <w:t>Sci. Rep.</w:t>
      </w:r>
      <w:r w:rsidRPr="00BF3504">
        <w:rPr>
          <w:lang w:val="en-US" w:eastAsia="es-ES_tradnl"/>
        </w:rPr>
        <w:t>, vol. 11, n.</w:t>
      </w:r>
      <w:r w:rsidRPr="00BF3504">
        <w:rPr>
          <w:vertAlign w:val="superscript"/>
          <w:lang w:val="en-US" w:eastAsia="es-ES_tradnl"/>
        </w:rPr>
        <w:t>o</w:t>
      </w:r>
      <w:r w:rsidRPr="00BF3504">
        <w:rPr>
          <w:lang w:val="en-US" w:eastAsia="es-ES_tradnl"/>
        </w:rPr>
        <w:t xml:space="preserve"> 1, p. 16144, ago. 2021, doi: 10.1038/s41598-021-95565-8.</w:t>
      </w:r>
    </w:p>
    <w:p w14:paraId="0E2BAC46" w14:textId="77777777" w:rsidR="00BF3504" w:rsidRPr="00BF3504" w:rsidRDefault="00BF3504" w:rsidP="00BF3504">
      <w:pPr>
        <w:pStyle w:val="Bibliografia"/>
        <w:ind w:left="0" w:hanging="2"/>
        <w:rPr>
          <w:lang w:val="es-ES_tradnl" w:eastAsia="es-ES_tradnl"/>
        </w:rPr>
      </w:pPr>
      <w:r w:rsidRPr="00BF3504">
        <w:rPr>
          <w:lang w:val="en-US" w:eastAsia="es-ES_tradnl"/>
        </w:rPr>
        <w:t>[4]</w:t>
      </w:r>
      <w:r w:rsidRPr="00BF3504">
        <w:rPr>
          <w:lang w:val="en-US" w:eastAsia="es-ES_tradnl"/>
        </w:rPr>
        <w:tab/>
        <w:t xml:space="preserve">«Post COVID-19 condition». </w:t>
      </w:r>
      <w:r w:rsidRPr="00BF3504">
        <w:rPr>
          <w:lang w:val="es-ES_tradnl" w:eastAsia="es-ES_tradnl"/>
        </w:rPr>
        <w:t>Accedido: 31 de diciembre de 2024. [En línea]. Disponible en: https://www.who.int/teams/health-care-readiness/post-covid-19-condition</w:t>
      </w:r>
    </w:p>
    <w:p w14:paraId="3C7CABEF" w14:textId="77777777" w:rsidR="00BF3504" w:rsidRPr="00BF3504" w:rsidRDefault="00BF3504" w:rsidP="00BF3504">
      <w:pPr>
        <w:pStyle w:val="Bibliografia"/>
        <w:ind w:left="0" w:hanging="2"/>
        <w:rPr>
          <w:lang w:val="es-ES_tradnl" w:eastAsia="es-ES_tradnl"/>
        </w:rPr>
      </w:pPr>
      <w:r w:rsidRPr="00BF3504">
        <w:rPr>
          <w:lang w:val="en-US" w:eastAsia="es-ES_tradnl"/>
        </w:rPr>
        <w:t>[5]</w:t>
      </w:r>
      <w:r w:rsidRPr="00BF3504">
        <w:rPr>
          <w:lang w:val="en-US" w:eastAsia="es-ES_tradnl"/>
        </w:rPr>
        <w:tab/>
        <w:t xml:space="preserve">«Post COVID-19 condition (Long COVID)». </w:t>
      </w:r>
      <w:r w:rsidRPr="00BF3504">
        <w:rPr>
          <w:lang w:val="es-ES_tradnl" w:eastAsia="es-ES_tradnl"/>
        </w:rPr>
        <w:t>Accedido: 26 de diciembre de 2024. [En línea]. Disponible en: https://www.who.int/europe/news-room/fact-sheets/item/post-covid-19-condition</w:t>
      </w:r>
    </w:p>
    <w:p w14:paraId="15DCB3A3" w14:textId="77777777" w:rsidR="00BF3504" w:rsidRPr="00BF3504" w:rsidRDefault="00BF3504" w:rsidP="00BF3504">
      <w:pPr>
        <w:pStyle w:val="Bibliografia"/>
        <w:ind w:left="0" w:hanging="2"/>
        <w:rPr>
          <w:lang w:val="en-US" w:eastAsia="es-ES_tradnl"/>
        </w:rPr>
      </w:pPr>
      <w:r w:rsidRPr="00BF3504">
        <w:rPr>
          <w:lang w:val="en-US" w:eastAsia="es-ES_tradnl"/>
        </w:rPr>
        <w:t>[6]</w:t>
      </w:r>
      <w:r w:rsidRPr="00BF3504">
        <w:rPr>
          <w:lang w:val="en-US" w:eastAsia="es-ES_tradnl"/>
        </w:rPr>
        <w:tab/>
        <w:t xml:space="preserve">B. Khraisat, A. Toubasi, L. AlZoubi, T. Al-Sayegh, y A. Mansour, «Meta-analysis of prevalence: the psychological sequelae among COVID-19 survivors», </w:t>
      </w:r>
      <w:r w:rsidRPr="00BF3504">
        <w:rPr>
          <w:i/>
          <w:iCs/>
          <w:lang w:val="en-US" w:eastAsia="es-ES_tradnl"/>
        </w:rPr>
        <w:t>Int. J. Psychiatry Clin. Pract.</w:t>
      </w:r>
      <w:r w:rsidRPr="00BF3504">
        <w:rPr>
          <w:lang w:val="en-US" w:eastAsia="es-ES_tradnl"/>
        </w:rPr>
        <w:t>, vol. 26, n.</w:t>
      </w:r>
      <w:r w:rsidRPr="00BF3504">
        <w:rPr>
          <w:vertAlign w:val="superscript"/>
          <w:lang w:val="en-US" w:eastAsia="es-ES_tradnl"/>
        </w:rPr>
        <w:t>o</w:t>
      </w:r>
      <w:r w:rsidRPr="00BF3504">
        <w:rPr>
          <w:lang w:val="en-US" w:eastAsia="es-ES_tradnl"/>
        </w:rPr>
        <w:t xml:space="preserve"> 3, pp. 234-243, sep. 2022, doi: 10.1080/13651501.2021.1993924.</w:t>
      </w:r>
    </w:p>
    <w:p w14:paraId="4EE43673" w14:textId="77777777" w:rsidR="00BF3504" w:rsidRPr="00BF3504" w:rsidRDefault="00BF3504" w:rsidP="00BF3504">
      <w:pPr>
        <w:pStyle w:val="Bibliografia"/>
        <w:ind w:left="0" w:hanging="2"/>
        <w:rPr>
          <w:lang w:val="en-US" w:eastAsia="es-ES_tradnl"/>
        </w:rPr>
      </w:pPr>
      <w:r w:rsidRPr="00BF3504">
        <w:rPr>
          <w:lang w:val="en-US" w:eastAsia="es-ES_tradnl"/>
        </w:rPr>
        <w:t>[7]</w:t>
      </w:r>
      <w:r w:rsidRPr="00BF3504">
        <w:rPr>
          <w:lang w:val="en-US" w:eastAsia="es-ES_tradnl"/>
        </w:rPr>
        <w:tab/>
        <w:t xml:space="preserve">M. Peghin </w:t>
      </w:r>
      <w:r w:rsidRPr="00BF3504">
        <w:rPr>
          <w:i/>
          <w:iCs/>
          <w:lang w:val="en-US" w:eastAsia="es-ES_tradnl"/>
        </w:rPr>
        <w:t>et al.</w:t>
      </w:r>
      <w:r w:rsidRPr="00BF3504">
        <w:rPr>
          <w:lang w:val="en-US" w:eastAsia="es-ES_tradnl"/>
        </w:rPr>
        <w:t xml:space="preserve">, «Post-COVID-19 symptoms 6 months after acute infection among hospitalized and non-hospitalized patients», </w:t>
      </w:r>
      <w:r w:rsidRPr="00BF3504">
        <w:rPr>
          <w:i/>
          <w:iCs/>
          <w:lang w:val="en-US" w:eastAsia="es-ES_tradnl"/>
        </w:rPr>
        <w:t>Clin. Microbiol. Infect. Off. Publ. Eur. Soc. Clin. Microbiol. Infect. Dis.</w:t>
      </w:r>
      <w:r w:rsidRPr="00BF3504">
        <w:rPr>
          <w:lang w:val="en-US" w:eastAsia="es-ES_tradnl"/>
        </w:rPr>
        <w:t>, vol. 27, n.</w:t>
      </w:r>
      <w:r w:rsidRPr="00BF3504">
        <w:rPr>
          <w:vertAlign w:val="superscript"/>
          <w:lang w:val="en-US" w:eastAsia="es-ES_tradnl"/>
        </w:rPr>
        <w:t>o</w:t>
      </w:r>
      <w:r w:rsidRPr="00BF3504">
        <w:rPr>
          <w:lang w:val="en-US" w:eastAsia="es-ES_tradnl"/>
        </w:rPr>
        <w:t xml:space="preserve"> 10, pp. 1507-1513, oct. 2021, doi: 10.1016/j.cmi.2021.05.033.</w:t>
      </w:r>
    </w:p>
    <w:p w14:paraId="2409C97F" w14:textId="77777777" w:rsidR="00BF3504" w:rsidRPr="00BF3504" w:rsidRDefault="00BF3504" w:rsidP="00BF3504">
      <w:pPr>
        <w:pStyle w:val="Bibliografia"/>
        <w:ind w:left="0" w:hanging="2"/>
        <w:rPr>
          <w:lang w:val="en-US" w:eastAsia="es-ES_tradnl"/>
        </w:rPr>
      </w:pPr>
      <w:r w:rsidRPr="00BF3504">
        <w:rPr>
          <w:lang w:val="en-US" w:eastAsia="es-ES_tradnl"/>
        </w:rPr>
        <w:t>[8]</w:t>
      </w:r>
      <w:r w:rsidRPr="00BF3504">
        <w:rPr>
          <w:lang w:val="en-US" w:eastAsia="es-ES_tradnl"/>
        </w:rPr>
        <w:tab/>
        <w:t xml:space="preserve">R. Oliveira, F. D. Sotero, y T. Teodoro, «NeuroCOVID: critical review of neuropsychiatric manifestations of SARS-CoV-2 infection», </w:t>
      </w:r>
      <w:r w:rsidRPr="00BF3504">
        <w:rPr>
          <w:i/>
          <w:iCs/>
          <w:lang w:val="en-US" w:eastAsia="es-ES_tradnl"/>
        </w:rPr>
        <w:t>Ir. J. Med. Sci.</w:t>
      </w:r>
      <w:r w:rsidRPr="00BF3504">
        <w:rPr>
          <w:lang w:val="en-US" w:eastAsia="es-ES_tradnl"/>
        </w:rPr>
        <w:t>, vol. 190, n.</w:t>
      </w:r>
      <w:r w:rsidRPr="00BF3504">
        <w:rPr>
          <w:vertAlign w:val="superscript"/>
          <w:lang w:val="en-US" w:eastAsia="es-ES_tradnl"/>
        </w:rPr>
        <w:t>o</w:t>
      </w:r>
      <w:r w:rsidRPr="00BF3504">
        <w:rPr>
          <w:lang w:val="en-US" w:eastAsia="es-ES_tradnl"/>
        </w:rPr>
        <w:t xml:space="preserve"> 2, pp. 851-852, may 2021, doi: 10.1007/s11845-020-02367-4.</w:t>
      </w:r>
    </w:p>
    <w:p w14:paraId="2683E04F" w14:textId="77777777" w:rsidR="00BF3504" w:rsidRPr="00BF3504" w:rsidRDefault="00BF3504" w:rsidP="00BF3504">
      <w:pPr>
        <w:pStyle w:val="Bibliografia"/>
        <w:ind w:left="0" w:hanging="2"/>
        <w:rPr>
          <w:lang w:val="en-US" w:eastAsia="es-ES_tradnl"/>
        </w:rPr>
      </w:pPr>
      <w:r w:rsidRPr="00BF3504">
        <w:rPr>
          <w:lang w:val="en-US" w:eastAsia="es-ES_tradnl"/>
        </w:rPr>
        <w:t>[9]</w:t>
      </w:r>
      <w:r w:rsidRPr="00BF3504">
        <w:rPr>
          <w:lang w:val="en-US" w:eastAsia="es-ES_tradnl"/>
        </w:rPr>
        <w:tab/>
        <w:t xml:space="preserve">C. García-Sánchez </w:t>
      </w:r>
      <w:r w:rsidRPr="00BF3504">
        <w:rPr>
          <w:i/>
          <w:iCs/>
          <w:lang w:val="en-US" w:eastAsia="es-ES_tradnl"/>
        </w:rPr>
        <w:t>et al.</w:t>
      </w:r>
      <w:r w:rsidRPr="00BF3504">
        <w:rPr>
          <w:lang w:val="en-US" w:eastAsia="es-ES_tradnl"/>
        </w:rPr>
        <w:t xml:space="preserve">, «Neuropsychological deficits in patients with cognitive complaints after COVID-19», </w:t>
      </w:r>
      <w:r w:rsidRPr="00BF3504">
        <w:rPr>
          <w:i/>
          <w:iCs/>
          <w:lang w:val="en-US" w:eastAsia="es-ES_tradnl"/>
        </w:rPr>
        <w:t>Brain Behav.</w:t>
      </w:r>
      <w:r w:rsidRPr="00BF3504">
        <w:rPr>
          <w:lang w:val="en-US" w:eastAsia="es-ES_tradnl"/>
        </w:rPr>
        <w:t>, vol. 12, n.</w:t>
      </w:r>
      <w:r w:rsidRPr="00BF3504">
        <w:rPr>
          <w:vertAlign w:val="superscript"/>
          <w:lang w:val="en-US" w:eastAsia="es-ES_tradnl"/>
        </w:rPr>
        <w:t>o</w:t>
      </w:r>
      <w:r w:rsidRPr="00BF3504">
        <w:rPr>
          <w:lang w:val="en-US" w:eastAsia="es-ES_tradnl"/>
        </w:rPr>
        <w:t xml:space="preserve"> 3, p. e2508, mar. 2022, doi: 10.1002/brb3.2508.</w:t>
      </w:r>
    </w:p>
    <w:p w14:paraId="2C410201" w14:textId="77777777" w:rsidR="00BF3504" w:rsidRPr="00BF3504" w:rsidRDefault="00BF3504" w:rsidP="00BF3504">
      <w:pPr>
        <w:pStyle w:val="Bibliografia"/>
        <w:ind w:left="0" w:hanging="2"/>
        <w:rPr>
          <w:lang w:val="en-US" w:eastAsia="es-ES_tradnl"/>
        </w:rPr>
      </w:pPr>
      <w:r w:rsidRPr="00BF3504">
        <w:rPr>
          <w:lang w:val="en-US" w:eastAsia="es-ES_tradnl"/>
        </w:rPr>
        <w:t>[10]</w:t>
      </w:r>
      <w:r w:rsidRPr="00BF3504">
        <w:rPr>
          <w:lang w:val="en-US" w:eastAsia="es-ES_tradnl"/>
        </w:rPr>
        <w:tab/>
        <w:t xml:space="preserve">S. Albu, N. R. Zozaya, N. Murillo, A. García-Molina, C. A. F. Chacón, y H. Kumru, «What’s going on following acute covid-19? Clinical characteristics of patients in an out-patient rehabilitation program», </w:t>
      </w:r>
      <w:r w:rsidRPr="00BF3504">
        <w:rPr>
          <w:i/>
          <w:iCs/>
          <w:lang w:val="en-US" w:eastAsia="es-ES_tradnl"/>
        </w:rPr>
        <w:t>NeuroRehabilitation</w:t>
      </w:r>
      <w:r w:rsidRPr="00BF3504">
        <w:rPr>
          <w:lang w:val="en-US" w:eastAsia="es-ES_tradnl"/>
        </w:rPr>
        <w:t>, vol. 48, n.</w:t>
      </w:r>
      <w:r w:rsidRPr="00BF3504">
        <w:rPr>
          <w:vertAlign w:val="superscript"/>
          <w:lang w:val="en-US" w:eastAsia="es-ES_tradnl"/>
        </w:rPr>
        <w:t>o</w:t>
      </w:r>
      <w:r w:rsidRPr="00BF3504">
        <w:rPr>
          <w:lang w:val="en-US" w:eastAsia="es-ES_tradnl"/>
        </w:rPr>
        <w:t xml:space="preserve"> 4, pp. 469-480, 2021, doi: 10.3233/NRE-210025.</w:t>
      </w:r>
    </w:p>
    <w:p w14:paraId="54F6A8E5" w14:textId="77777777" w:rsidR="00BF3504" w:rsidRPr="00BF3504" w:rsidRDefault="00BF3504" w:rsidP="00BF3504">
      <w:pPr>
        <w:pStyle w:val="Bibliografia"/>
        <w:ind w:left="0" w:hanging="2"/>
        <w:rPr>
          <w:lang w:val="en-US" w:eastAsia="es-ES_tradnl"/>
        </w:rPr>
      </w:pPr>
      <w:r w:rsidRPr="00BF3504">
        <w:rPr>
          <w:lang w:val="en-US" w:eastAsia="es-ES_tradnl"/>
        </w:rPr>
        <w:t>[11]</w:t>
      </w:r>
      <w:r w:rsidRPr="00BF3504">
        <w:rPr>
          <w:lang w:val="en-US" w:eastAsia="es-ES_tradnl"/>
        </w:rPr>
        <w:tab/>
        <w:t xml:space="preserve">R. Dacosta-Aguayo </w:t>
      </w:r>
      <w:r w:rsidRPr="00BF3504">
        <w:rPr>
          <w:i/>
          <w:iCs/>
          <w:lang w:val="en-US" w:eastAsia="es-ES_tradnl"/>
        </w:rPr>
        <w:t>et al.</w:t>
      </w:r>
      <w:r w:rsidRPr="00BF3504">
        <w:rPr>
          <w:lang w:val="en-US" w:eastAsia="es-ES_tradnl"/>
        </w:rPr>
        <w:t xml:space="preserve">, «Neurocognitive Profile of the Post-COVID Condition in Adults in Catalonia-A Mixed Method Prospective Cohort and Nested Case-Control Study: Study Protocol», </w:t>
      </w:r>
      <w:r w:rsidRPr="00BF3504">
        <w:rPr>
          <w:i/>
          <w:iCs/>
          <w:lang w:val="en-US" w:eastAsia="es-ES_tradnl"/>
        </w:rPr>
        <w:t>Vaccines</w:t>
      </w:r>
      <w:r w:rsidRPr="00BF3504">
        <w:rPr>
          <w:lang w:val="en-US" w:eastAsia="es-ES_tradnl"/>
        </w:rPr>
        <w:t>, vol. 10, n.</w:t>
      </w:r>
      <w:r w:rsidRPr="00BF3504">
        <w:rPr>
          <w:vertAlign w:val="superscript"/>
          <w:lang w:val="en-US" w:eastAsia="es-ES_tradnl"/>
        </w:rPr>
        <w:t>o</w:t>
      </w:r>
      <w:r w:rsidRPr="00BF3504">
        <w:rPr>
          <w:lang w:val="en-US" w:eastAsia="es-ES_tradnl"/>
        </w:rPr>
        <w:t xml:space="preserve"> 6, p. 849, may 2022, doi: 10.3390/vaccines10060849.</w:t>
      </w:r>
    </w:p>
    <w:p w14:paraId="15BA2C71" w14:textId="77777777" w:rsidR="00BF3504" w:rsidRPr="00BF3504" w:rsidRDefault="00BF3504" w:rsidP="00BF3504">
      <w:pPr>
        <w:pStyle w:val="Bibliografia"/>
        <w:ind w:left="0" w:hanging="2"/>
        <w:rPr>
          <w:lang w:val="en-US" w:eastAsia="es-ES_tradnl"/>
        </w:rPr>
      </w:pPr>
      <w:r w:rsidRPr="00BF3504">
        <w:rPr>
          <w:lang w:val="en-US" w:eastAsia="es-ES_tradnl"/>
        </w:rPr>
        <w:t>[12]</w:t>
      </w:r>
      <w:r w:rsidRPr="00BF3504">
        <w:rPr>
          <w:lang w:val="en-US" w:eastAsia="es-ES_tradnl"/>
        </w:rPr>
        <w:tab/>
        <w:t xml:space="preserve">M. Boldrini, P. D. Canoll, y R. S. Klein, «How COVID-19 Affects the Brain», </w:t>
      </w:r>
      <w:r w:rsidRPr="00BF3504">
        <w:rPr>
          <w:i/>
          <w:iCs/>
          <w:lang w:val="en-US" w:eastAsia="es-ES_tradnl"/>
        </w:rPr>
        <w:t>JAMA Psychiatry</w:t>
      </w:r>
      <w:r w:rsidRPr="00BF3504">
        <w:rPr>
          <w:lang w:val="en-US" w:eastAsia="es-ES_tradnl"/>
        </w:rPr>
        <w:t>, vol. 78, n.</w:t>
      </w:r>
      <w:r w:rsidRPr="00BF3504">
        <w:rPr>
          <w:vertAlign w:val="superscript"/>
          <w:lang w:val="en-US" w:eastAsia="es-ES_tradnl"/>
        </w:rPr>
        <w:t>o</w:t>
      </w:r>
      <w:r w:rsidRPr="00BF3504">
        <w:rPr>
          <w:lang w:val="en-US" w:eastAsia="es-ES_tradnl"/>
        </w:rPr>
        <w:t xml:space="preserve"> 6, pp. 682-683, jun. 2021, doi: 10.1001/jamapsychiatry.2021.0500.</w:t>
      </w:r>
    </w:p>
    <w:p w14:paraId="224796F6" w14:textId="77777777" w:rsidR="00BF3504" w:rsidRPr="00BF3504" w:rsidRDefault="00BF3504" w:rsidP="00BF3504">
      <w:pPr>
        <w:pStyle w:val="Bibliografia"/>
        <w:ind w:left="0" w:hanging="2"/>
        <w:rPr>
          <w:lang w:val="en-US" w:eastAsia="es-ES_tradnl"/>
        </w:rPr>
      </w:pPr>
      <w:r w:rsidRPr="00BF3504">
        <w:rPr>
          <w:lang w:val="en-US" w:eastAsia="es-ES_tradnl"/>
        </w:rPr>
        <w:t>[13]</w:t>
      </w:r>
      <w:r w:rsidRPr="00BF3504">
        <w:rPr>
          <w:lang w:val="en-US" w:eastAsia="es-ES_tradnl"/>
        </w:rPr>
        <w:tab/>
        <w:t xml:space="preserve">M. Carmona-Cervelló </w:t>
      </w:r>
      <w:r w:rsidRPr="00BF3504">
        <w:rPr>
          <w:i/>
          <w:iCs/>
          <w:lang w:val="en-US" w:eastAsia="es-ES_tradnl"/>
        </w:rPr>
        <w:t>et al.</w:t>
      </w:r>
      <w:r w:rsidRPr="00BF3504">
        <w:rPr>
          <w:lang w:val="en-US" w:eastAsia="es-ES_tradnl"/>
        </w:rPr>
        <w:t xml:space="preserve">, «Long COVID: cognitive, balance, and retina manifestations», </w:t>
      </w:r>
      <w:r w:rsidRPr="00BF3504">
        <w:rPr>
          <w:i/>
          <w:iCs/>
          <w:lang w:val="en-US" w:eastAsia="es-ES_tradnl"/>
        </w:rPr>
        <w:t>Front. Med.</w:t>
      </w:r>
      <w:r w:rsidRPr="00BF3504">
        <w:rPr>
          <w:lang w:val="en-US" w:eastAsia="es-ES_tradnl"/>
        </w:rPr>
        <w:t>, vol. 11, p. 1399145, 2024, doi: 10.3389/fmed.2024.1399145.</w:t>
      </w:r>
    </w:p>
    <w:p w14:paraId="2F771FC7" w14:textId="77777777" w:rsidR="00BF3504" w:rsidRPr="00BF3504" w:rsidRDefault="00BF3504" w:rsidP="00BF3504">
      <w:pPr>
        <w:pStyle w:val="Bibliografia"/>
        <w:ind w:left="0" w:hanging="2"/>
        <w:rPr>
          <w:lang w:val="es-ES_tradnl" w:eastAsia="es-ES_tradnl"/>
        </w:rPr>
      </w:pPr>
      <w:r w:rsidRPr="00BF3504">
        <w:rPr>
          <w:lang w:val="en-US" w:eastAsia="es-ES_tradnl"/>
        </w:rPr>
        <w:t>[14]</w:t>
      </w:r>
      <w:r w:rsidRPr="00BF3504">
        <w:rPr>
          <w:lang w:val="en-US" w:eastAsia="es-ES_tradnl"/>
        </w:rPr>
        <w:tab/>
        <w:t xml:space="preserve">«Impact of long COVID on health-related quality-of-life: an OpenSAFELY population cohort study using patient-reported outcome measures (OpenPROMPT) - The Lancet Regional Health – Europe». </w:t>
      </w:r>
      <w:r w:rsidRPr="00BF3504">
        <w:rPr>
          <w:lang w:val="es-ES_tradnl" w:eastAsia="es-ES_tradnl"/>
        </w:rPr>
        <w:t>Accedido: 26 de diciembre de 2024. [En línea]. Disponible en: https://www.thelancet.com/journals/lanepe/article/PIIS2666-7762(24)00074-7/fulltext</w:t>
      </w:r>
    </w:p>
    <w:p w14:paraId="080AE8EB" w14:textId="77777777" w:rsidR="00BF3504" w:rsidRPr="00BF3504" w:rsidRDefault="00BF3504" w:rsidP="00BF3504">
      <w:pPr>
        <w:pStyle w:val="Bibliografia"/>
        <w:ind w:left="0" w:hanging="2"/>
        <w:rPr>
          <w:lang w:val="en-US" w:eastAsia="es-ES_tradnl"/>
        </w:rPr>
      </w:pPr>
      <w:r w:rsidRPr="00BF3504">
        <w:rPr>
          <w:lang w:val="en-US" w:eastAsia="es-ES_tradnl"/>
        </w:rPr>
        <w:t>[15]</w:t>
      </w:r>
      <w:r w:rsidRPr="00BF3504">
        <w:rPr>
          <w:lang w:val="en-US" w:eastAsia="es-ES_tradnl"/>
        </w:rPr>
        <w:tab/>
        <w:t xml:space="preserve">P. Schober y T. R. Vetter, «Logistic Regression in Medical Research», </w:t>
      </w:r>
      <w:r w:rsidRPr="00BF3504">
        <w:rPr>
          <w:i/>
          <w:iCs/>
          <w:lang w:val="en-US" w:eastAsia="es-ES_tradnl"/>
        </w:rPr>
        <w:t>Anesth. Analg.</w:t>
      </w:r>
      <w:r w:rsidRPr="00BF3504">
        <w:rPr>
          <w:lang w:val="en-US" w:eastAsia="es-ES_tradnl"/>
        </w:rPr>
        <w:t>, vol. 132, n.</w:t>
      </w:r>
      <w:r w:rsidRPr="00BF3504">
        <w:rPr>
          <w:vertAlign w:val="superscript"/>
          <w:lang w:val="en-US" w:eastAsia="es-ES_tradnl"/>
        </w:rPr>
        <w:t>o</w:t>
      </w:r>
      <w:r w:rsidRPr="00BF3504">
        <w:rPr>
          <w:lang w:val="en-US" w:eastAsia="es-ES_tradnl"/>
        </w:rPr>
        <w:t xml:space="preserve"> 2, pp. 365-366, feb. 2021, doi: 10.1213/ANE.0000000000005247.</w:t>
      </w:r>
    </w:p>
    <w:p w14:paraId="259627C2" w14:textId="77777777" w:rsidR="00BF3504" w:rsidRPr="00BF3504" w:rsidRDefault="00BF3504" w:rsidP="00BF3504">
      <w:pPr>
        <w:pStyle w:val="Bibliografia"/>
        <w:ind w:left="0" w:hanging="2"/>
        <w:rPr>
          <w:lang w:val="en-US" w:eastAsia="es-ES_tradnl"/>
        </w:rPr>
      </w:pPr>
      <w:r w:rsidRPr="00BF3504">
        <w:rPr>
          <w:lang w:val="en-US" w:eastAsia="es-ES_tradnl"/>
        </w:rPr>
        <w:t>[16]</w:t>
      </w:r>
      <w:r w:rsidRPr="00BF3504">
        <w:rPr>
          <w:lang w:val="en-US" w:eastAsia="es-ES_tradnl"/>
        </w:rPr>
        <w:tab/>
        <w:t xml:space="preserve">F. Asadi, M. Rahimi, A. H. Daeechini, y A. Paghe, «The most efficient machine learning algorithms in stroke prediction: A systematic review», </w:t>
      </w:r>
      <w:r w:rsidRPr="00BF3504">
        <w:rPr>
          <w:i/>
          <w:iCs/>
          <w:lang w:val="en-US" w:eastAsia="es-ES_tradnl"/>
        </w:rPr>
        <w:t>Health Sci. Rep.</w:t>
      </w:r>
      <w:r w:rsidRPr="00BF3504">
        <w:rPr>
          <w:lang w:val="en-US" w:eastAsia="es-ES_tradnl"/>
        </w:rPr>
        <w:t>, vol. 7, n.</w:t>
      </w:r>
      <w:r w:rsidRPr="00BF3504">
        <w:rPr>
          <w:vertAlign w:val="superscript"/>
          <w:lang w:val="en-US" w:eastAsia="es-ES_tradnl"/>
        </w:rPr>
        <w:t>o</w:t>
      </w:r>
      <w:r w:rsidRPr="00BF3504">
        <w:rPr>
          <w:lang w:val="en-US" w:eastAsia="es-ES_tradnl"/>
        </w:rPr>
        <w:t xml:space="preserve"> 10, p. e70062, oct. 2024, doi: 10.1002/hsr2.70062.</w:t>
      </w:r>
    </w:p>
    <w:p w14:paraId="0C8013A6" w14:textId="77777777" w:rsidR="00BF3504" w:rsidRPr="00BF3504" w:rsidRDefault="00BF3504" w:rsidP="00BF3504">
      <w:pPr>
        <w:pStyle w:val="Bibliografia"/>
        <w:ind w:left="0" w:hanging="2"/>
        <w:rPr>
          <w:lang w:val="en-US" w:eastAsia="es-ES_tradnl"/>
        </w:rPr>
      </w:pPr>
      <w:r w:rsidRPr="00BF3504">
        <w:rPr>
          <w:lang w:val="en-US" w:eastAsia="es-ES_tradnl"/>
        </w:rPr>
        <w:t>[17]</w:t>
      </w:r>
      <w:r w:rsidRPr="00BF3504">
        <w:rPr>
          <w:lang w:val="en-US" w:eastAsia="es-ES_tradnl"/>
        </w:rPr>
        <w:tab/>
        <w:t xml:space="preserve">Y. Nohara, K. Matsumoto, H. Soejima, y N. Nakashima, «Explanation of machine learning models using shapley additive explanation and application for real data in hospital», </w:t>
      </w:r>
      <w:r w:rsidRPr="00BF3504">
        <w:rPr>
          <w:i/>
          <w:iCs/>
          <w:lang w:val="en-US" w:eastAsia="es-ES_tradnl"/>
        </w:rPr>
        <w:t>Comput. Methods Programs Biomed.</w:t>
      </w:r>
      <w:r w:rsidRPr="00BF3504">
        <w:rPr>
          <w:lang w:val="en-US" w:eastAsia="es-ES_tradnl"/>
        </w:rPr>
        <w:t>, vol. 214, p. 106584, feb. 2022, doi: 10.1016/j.cmpb.2021.106584.</w:t>
      </w:r>
    </w:p>
    <w:p w14:paraId="287E7670" w14:textId="77777777" w:rsidR="00BF3504" w:rsidRPr="00BF3504" w:rsidRDefault="00BF3504" w:rsidP="00BF3504">
      <w:pPr>
        <w:pStyle w:val="Bibliografia"/>
        <w:ind w:left="0" w:hanging="2"/>
        <w:rPr>
          <w:lang w:val="en-US" w:eastAsia="es-ES_tradnl"/>
        </w:rPr>
      </w:pPr>
      <w:r w:rsidRPr="00BF3504">
        <w:rPr>
          <w:lang w:val="en-US" w:eastAsia="es-ES_tradnl"/>
        </w:rPr>
        <w:t>[18]</w:t>
      </w:r>
      <w:r w:rsidRPr="00BF3504">
        <w:rPr>
          <w:lang w:val="en-US" w:eastAsia="es-ES_tradnl"/>
        </w:rPr>
        <w:tab/>
        <w:t xml:space="preserve">«COVID-19 Map», Johns Hopkins Coronavirus Resource Center. </w:t>
      </w:r>
      <w:r w:rsidRPr="00BF3504">
        <w:rPr>
          <w:lang w:val="es-ES_tradnl" w:eastAsia="es-ES_tradnl"/>
        </w:rPr>
        <w:t xml:space="preserve">Accedido: 26 de diciembre de 2024. [En línea]. </w:t>
      </w:r>
      <w:r w:rsidRPr="00BF3504">
        <w:rPr>
          <w:lang w:val="en-US" w:eastAsia="es-ES_tradnl"/>
        </w:rPr>
        <w:t>Disponible en: https://coronavirus.jhu.edu/map.html</w:t>
      </w:r>
    </w:p>
    <w:p w14:paraId="169263D5" w14:textId="77777777" w:rsidR="00BF3504" w:rsidRPr="00BF3504" w:rsidRDefault="00BF3504" w:rsidP="00BF3504">
      <w:pPr>
        <w:pStyle w:val="Bibliografia"/>
        <w:ind w:left="0" w:hanging="2"/>
        <w:rPr>
          <w:lang w:val="en-US" w:eastAsia="es-ES_tradnl"/>
        </w:rPr>
      </w:pPr>
      <w:r w:rsidRPr="00BF3504">
        <w:rPr>
          <w:lang w:val="en-US" w:eastAsia="es-ES_tradnl"/>
        </w:rPr>
        <w:t>[19]</w:t>
      </w:r>
      <w:r w:rsidRPr="00BF3504">
        <w:rPr>
          <w:lang w:val="en-US" w:eastAsia="es-ES_tradnl"/>
        </w:rPr>
        <w:tab/>
        <w:t xml:space="preserve">M. Català </w:t>
      </w:r>
      <w:r w:rsidRPr="00BF3504">
        <w:rPr>
          <w:i/>
          <w:iCs/>
          <w:lang w:val="en-US" w:eastAsia="es-ES_tradnl"/>
        </w:rPr>
        <w:t>et al.</w:t>
      </w:r>
      <w:r w:rsidRPr="00BF3504">
        <w:rPr>
          <w:lang w:val="en-US" w:eastAsia="es-ES_tradnl"/>
        </w:rPr>
        <w:t xml:space="preserve">, «The effectiveness of COVID-19 vaccines to prevent long COVID symptoms: staggered cohort study of data from the UK, Spain, and Estonia», </w:t>
      </w:r>
      <w:r w:rsidRPr="00BF3504">
        <w:rPr>
          <w:i/>
          <w:iCs/>
          <w:lang w:val="en-US" w:eastAsia="es-ES_tradnl"/>
        </w:rPr>
        <w:t>Lancet Respir. Med.</w:t>
      </w:r>
      <w:r w:rsidRPr="00BF3504">
        <w:rPr>
          <w:lang w:val="en-US" w:eastAsia="es-ES_tradnl"/>
        </w:rPr>
        <w:t>, vol. 12, n.</w:t>
      </w:r>
      <w:r w:rsidRPr="00BF3504">
        <w:rPr>
          <w:vertAlign w:val="superscript"/>
          <w:lang w:val="en-US" w:eastAsia="es-ES_tradnl"/>
        </w:rPr>
        <w:t>o</w:t>
      </w:r>
      <w:r w:rsidRPr="00BF3504">
        <w:rPr>
          <w:lang w:val="en-US" w:eastAsia="es-ES_tradnl"/>
        </w:rPr>
        <w:t xml:space="preserve"> 3, pp. 225-236, mar. 2024, doi: 10.1016/S2213-2600(23)00414-9.</w:t>
      </w:r>
    </w:p>
    <w:p w14:paraId="090C9E40" w14:textId="77777777" w:rsidR="00BF3504" w:rsidRPr="00BF3504" w:rsidRDefault="00BF3504" w:rsidP="00BF3504">
      <w:pPr>
        <w:pStyle w:val="Bibliografia"/>
        <w:ind w:left="0" w:hanging="2"/>
        <w:rPr>
          <w:lang w:val="es-ES_tradnl" w:eastAsia="es-ES_tradnl"/>
        </w:rPr>
      </w:pPr>
      <w:r w:rsidRPr="00BF3504">
        <w:rPr>
          <w:lang w:val="en-US" w:eastAsia="es-ES_tradnl"/>
        </w:rPr>
        <w:t>[20]</w:t>
      </w:r>
      <w:r w:rsidRPr="00BF3504">
        <w:rPr>
          <w:lang w:val="en-US" w:eastAsia="es-ES_tradnl"/>
        </w:rPr>
        <w:tab/>
        <w:t xml:space="preserve">«Expanding our understanding of post COVID-19 condition: report of a WHO webinar - 9 February 2021». </w:t>
      </w:r>
      <w:r w:rsidRPr="00BF3504">
        <w:rPr>
          <w:lang w:val="es-ES_tradnl" w:eastAsia="es-ES_tradnl"/>
        </w:rPr>
        <w:t>Accedido: 26 de diciembre de 2024. [En línea]. Disponible en: https://www.who.int/publications/i/item/9789240025035</w:t>
      </w:r>
    </w:p>
    <w:p w14:paraId="441FB5BF" w14:textId="77777777" w:rsidR="00BF3504" w:rsidRPr="00BF3504" w:rsidRDefault="00BF3504" w:rsidP="00BF3504">
      <w:pPr>
        <w:pStyle w:val="Bibliografia"/>
        <w:ind w:left="0" w:hanging="2"/>
        <w:rPr>
          <w:lang w:val="en-US" w:eastAsia="es-ES_tradnl"/>
        </w:rPr>
      </w:pPr>
      <w:r w:rsidRPr="00BF3504">
        <w:rPr>
          <w:lang w:val="en-US" w:eastAsia="es-ES_tradnl"/>
        </w:rPr>
        <w:t>[21]</w:t>
      </w:r>
      <w:r w:rsidRPr="00BF3504">
        <w:rPr>
          <w:lang w:val="en-US" w:eastAsia="es-ES_tradnl"/>
        </w:rPr>
        <w:tab/>
        <w:t xml:space="preserve">P. Poyatos </w:t>
      </w:r>
      <w:r w:rsidRPr="00BF3504">
        <w:rPr>
          <w:i/>
          <w:iCs/>
          <w:lang w:val="en-US" w:eastAsia="es-ES_tradnl"/>
        </w:rPr>
        <w:t>et al.</w:t>
      </w:r>
      <w:r w:rsidRPr="00BF3504">
        <w:rPr>
          <w:lang w:val="en-US" w:eastAsia="es-ES_tradnl"/>
        </w:rPr>
        <w:t xml:space="preserve">, «Endothelial dysfunction and cardiovascular risk in post-COVID-19 patients after 6- and 12-months SARS-CoV-2 infection», </w:t>
      </w:r>
      <w:r w:rsidRPr="00BF3504">
        <w:rPr>
          <w:i/>
          <w:iCs/>
          <w:lang w:val="en-US" w:eastAsia="es-ES_tradnl"/>
        </w:rPr>
        <w:t>Infection</w:t>
      </w:r>
      <w:r w:rsidRPr="00BF3504">
        <w:rPr>
          <w:lang w:val="en-US" w:eastAsia="es-ES_tradnl"/>
        </w:rPr>
        <w:t>, vol. 52, n.</w:t>
      </w:r>
      <w:r w:rsidRPr="00BF3504">
        <w:rPr>
          <w:vertAlign w:val="superscript"/>
          <w:lang w:val="en-US" w:eastAsia="es-ES_tradnl"/>
        </w:rPr>
        <w:t>o</w:t>
      </w:r>
      <w:r w:rsidRPr="00BF3504">
        <w:rPr>
          <w:lang w:val="en-US" w:eastAsia="es-ES_tradnl"/>
        </w:rPr>
        <w:t xml:space="preserve"> 4, pp. 1269-1285, ago. 2024, doi: 10.1007/s15010-024-02173-5.</w:t>
      </w:r>
    </w:p>
    <w:p w14:paraId="0F8C3895" w14:textId="77777777" w:rsidR="00BF3504" w:rsidRPr="00BF3504" w:rsidRDefault="00BF3504" w:rsidP="00BF3504">
      <w:pPr>
        <w:pStyle w:val="Bibliografia"/>
        <w:ind w:left="0" w:hanging="2"/>
        <w:rPr>
          <w:lang w:val="en-US" w:eastAsia="es-ES_tradnl"/>
        </w:rPr>
      </w:pPr>
      <w:r w:rsidRPr="00BF3504">
        <w:rPr>
          <w:lang w:val="en-US" w:eastAsia="es-ES_tradnl"/>
        </w:rPr>
        <w:t>[22]</w:t>
      </w:r>
      <w:r w:rsidRPr="00BF3504">
        <w:rPr>
          <w:lang w:val="en-US" w:eastAsia="es-ES_tradnl"/>
        </w:rPr>
        <w:tab/>
        <w:t xml:space="preserve">R. N. Low, R. J. Low, y A. Akrami, «A review of cytokine-based pathophysiology of Long COVID symptoms», </w:t>
      </w:r>
      <w:r w:rsidRPr="00BF3504">
        <w:rPr>
          <w:i/>
          <w:iCs/>
          <w:lang w:val="en-US" w:eastAsia="es-ES_tradnl"/>
        </w:rPr>
        <w:t>Front. Med.</w:t>
      </w:r>
      <w:r w:rsidRPr="00BF3504">
        <w:rPr>
          <w:lang w:val="en-US" w:eastAsia="es-ES_tradnl"/>
        </w:rPr>
        <w:t>, vol. 10, p. 1011936, mar. 2023, doi: 10.3389/fmed.2023.1011936.</w:t>
      </w:r>
    </w:p>
    <w:p w14:paraId="11635797" w14:textId="77777777" w:rsidR="00BF3504" w:rsidRPr="00BF3504" w:rsidRDefault="00BF3504" w:rsidP="00BF3504">
      <w:pPr>
        <w:pStyle w:val="Bibliografia"/>
        <w:ind w:left="0" w:hanging="2"/>
        <w:rPr>
          <w:lang w:val="en-US" w:eastAsia="es-ES_tradnl"/>
        </w:rPr>
      </w:pPr>
      <w:r w:rsidRPr="00BF3504">
        <w:rPr>
          <w:lang w:val="en-US" w:eastAsia="es-ES_tradnl"/>
        </w:rPr>
        <w:t>[23]</w:t>
      </w:r>
      <w:r w:rsidRPr="00BF3504">
        <w:rPr>
          <w:lang w:val="en-US" w:eastAsia="es-ES_tradnl"/>
        </w:rPr>
        <w:tab/>
        <w:t xml:space="preserve">M. A. F. Queiroz </w:t>
      </w:r>
      <w:r w:rsidRPr="00BF3504">
        <w:rPr>
          <w:i/>
          <w:iCs/>
          <w:lang w:val="en-US" w:eastAsia="es-ES_tradnl"/>
        </w:rPr>
        <w:t>et al.</w:t>
      </w:r>
      <w:r w:rsidRPr="00BF3504">
        <w:rPr>
          <w:lang w:val="en-US" w:eastAsia="es-ES_tradnl"/>
        </w:rPr>
        <w:t>, «Severe COVID-19 and long COVID are associated with high expression of STING, cGAS and IFN-</w:t>
      </w:r>
      <w:r w:rsidRPr="00BF3504">
        <w:rPr>
          <w:lang w:val="es-ES_tradnl" w:eastAsia="es-ES_tradnl"/>
        </w:rPr>
        <w:t>α</w:t>
      </w:r>
      <w:r w:rsidRPr="00BF3504">
        <w:rPr>
          <w:lang w:val="en-US" w:eastAsia="es-ES_tradnl"/>
        </w:rPr>
        <w:t xml:space="preserve">», </w:t>
      </w:r>
      <w:r w:rsidRPr="00BF3504">
        <w:rPr>
          <w:i/>
          <w:iCs/>
          <w:lang w:val="en-US" w:eastAsia="es-ES_tradnl"/>
        </w:rPr>
        <w:t>Sci. Rep.</w:t>
      </w:r>
      <w:r w:rsidRPr="00BF3504">
        <w:rPr>
          <w:lang w:val="en-US" w:eastAsia="es-ES_tradnl"/>
        </w:rPr>
        <w:t>, vol. 14, n.</w:t>
      </w:r>
      <w:r w:rsidRPr="00BF3504">
        <w:rPr>
          <w:vertAlign w:val="superscript"/>
          <w:lang w:val="en-US" w:eastAsia="es-ES_tradnl"/>
        </w:rPr>
        <w:t>o</w:t>
      </w:r>
      <w:r w:rsidRPr="00BF3504">
        <w:rPr>
          <w:lang w:val="en-US" w:eastAsia="es-ES_tradnl"/>
        </w:rPr>
        <w:t xml:space="preserve"> 1, p. 4974, feb. 2024, doi: 10.1038/s41598-024-55696-0.</w:t>
      </w:r>
    </w:p>
    <w:p w14:paraId="2B23FCD2" w14:textId="77777777" w:rsidR="00BF3504" w:rsidRPr="00BF3504" w:rsidRDefault="00BF3504" w:rsidP="00BF3504">
      <w:pPr>
        <w:pStyle w:val="Bibliografia"/>
        <w:ind w:left="0" w:hanging="2"/>
        <w:rPr>
          <w:lang w:val="en-US" w:eastAsia="es-ES_tradnl"/>
        </w:rPr>
      </w:pPr>
      <w:r w:rsidRPr="00BF3504">
        <w:rPr>
          <w:lang w:val="en-US" w:eastAsia="es-ES_tradnl"/>
        </w:rPr>
        <w:t>[24]</w:t>
      </w:r>
      <w:r w:rsidRPr="00BF3504">
        <w:rPr>
          <w:lang w:val="en-US" w:eastAsia="es-ES_tradnl"/>
        </w:rPr>
        <w:tab/>
        <w:t xml:space="preserve">B. Besteher </w:t>
      </w:r>
      <w:r w:rsidRPr="00BF3504">
        <w:rPr>
          <w:i/>
          <w:iCs/>
          <w:lang w:val="en-US" w:eastAsia="es-ES_tradnl"/>
        </w:rPr>
        <w:t>et al.</w:t>
      </w:r>
      <w:r w:rsidRPr="00BF3504">
        <w:rPr>
          <w:lang w:val="en-US" w:eastAsia="es-ES_tradnl"/>
        </w:rPr>
        <w:t xml:space="preserve">, «Cortical thickness alterations and systemic inflammation define long-COVID patients with cognitive impairment», </w:t>
      </w:r>
      <w:r w:rsidRPr="00BF3504">
        <w:rPr>
          <w:i/>
          <w:iCs/>
          <w:lang w:val="en-US" w:eastAsia="es-ES_tradnl"/>
        </w:rPr>
        <w:t>Brain. Behav. Immun.</w:t>
      </w:r>
      <w:r w:rsidRPr="00BF3504">
        <w:rPr>
          <w:lang w:val="en-US" w:eastAsia="es-ES_tradnl"/>
        </w:rPr>
        <w:t>, vol. 116, pp. 175-184, feb. 2024, doi: 10.1016/j.bbi.2023.11.028.</w:t>
      </w:r>
    </w:p>
    <w:p w14:paraId="1EA6CA46" w14:textId="77777777" w:rsidR="00BF3504" w:rsidRPr="00BF3504" w:rsidRDefault="00BF3504" w:rsidP="00BF3504">
      <w:pPr>
        <w:pStyle w:val="Bibliografia"/>
        <w:ind w:left="0" w:hanging="2"/>
        <w:rPr>
          <w:lang w:val="en-US" w:eastAsia="es-ES_tradnl"/>
        </w:rPr>
      </w:pPr>
      <w:r w:rsidRPr="00BF3504">
        <w:rPr>
          <w:lang w:val="en-US" w:eastAsia="es-ES_tradnl"/>
        </w:rPr>
        <w:t>[25]</w:t>
      </w:r>
      <w:r w:rsidRPr="00BF3504">
        <w:rPr>
          <w:lang w:val="en-US" w:eastAsia="es-ES_tradnl"/>
        </w:rPr>
        <w:tab/>
        <w:t xml:space="preserve">F. Ceban </w:t>
      </w:r>
      <w:r w:rsidRPr="00BF3504">
        <w:rPr>
          <w:i/>
          <w:iCs/>
          <w:lang w:val="en-US" w:eastAsia="es-ES_tradnl"/>
        </w:rPr>
        <w:t>et al.</w:t>
      </w:r>
      <w:r w:rsidRPr="00BF3504">
        <w:rPr>
          <w:lang w:val="en-US" w:eastAsia="es-ES_tradnl"/>
        </w:rPr>
        <w:t xml:space="preserve">, «Fatigue and cognitive impairment in Post-COVID-19 Syndrome: A systematic review and meta-analysis», </w:t>
      </w:r>
      <w:r w:rsidRPr="00BF3504">
        <w:rPr>
          <w:i/>
          <w:iCs/>
          <w:lang w:val="en-US" w:eastAsia="es-ES_tradnl"/>
        </w:rPr>
        <w:t>Brain. Behav. Immun.</w:t>
      </w:r>
      <w:r w:rsidRPr="00BF3504">
        <w:rPr>
          <w:lang w:val="en-US" w:eastAsia="es-ES_tradnl"/>
        </w:rPr>
        <w:t>, vol. 101, pp. 93-135, mar. 2022, doi: 10.1016/j.bbi.2021.12.020.</w:t>
      </w:r>
    </w:p>
    <w:p w14:paraId="7FAAABEE" w14:textId="77777777" w:rsidR="00BF3504" w:rsidRPr="00BF3504" w:rsidRDefault="00BF3504" w:rsidP="00BF3504">
      <w:pPr>
        <w:pStyle w:val="Bibliografia"/>
        <w:ind w:left="0" w:hanging="2"/>
        <w:rPr>
          <w:lang w:val="en-US" w:eastAsia="es-ES_tradnl"/>
        </w:rPr>
      </w:pPr>
      <w:r w:rsidRPr="00BF3504">
        <w:rPr>
          <w:lang w:val="en-US" w:eastAsia="es-ES_tradnl"/>
        </w:rPr>
        <w:t>[26]</w:t>
      </w:r>
      <w:r w:rsidRPr="00BF3504">
        <w:rPr>
          <w:lang w:val="en-US" w:eastAsia="es-ES_tradnl"/>
        </w:rPr>
        <w:tab/>
        <w:t xml:space="preserve">«Machine learning identifies long COVID patterns from electronic health records», </w:t>
      </w:r>
      <w:r w:rsidRPr="00BF3504">
        <w:rPr>
          <w:i/>
          <w:iCs/>
          <w:lang w:val="en-US" w:eastAsia="es-ES_tradnl"/>
        </w:rPr>
        <w:t>Nat. Med.</w:t>
      </w:r>
      <w:r w:rsidRPr="00BF3504">
        <w:rPr>
          <w:lang w:val="en-US" w:eastAsia="es-ES_tradnl"/>
        </w:rPr>
        <w:t>, vol. 29, n.</w:t>
      </w:r>
      <w:r w:rsidRPr="00BF3504">
        <w:rPr>
          <w:vertAlign w:val="superscript"/>
          <w:lang w:val="en-US" w:eastAsia="es-ES_tradnl"/>
        </w:rPr>
        <w:t>o</w:t>
      </w:r>
      <w:r w:rsidRPr="00BF3504">
        <w:rPr>
          <w:lang w:val="en-US" w:eastAsia="es-ES_tradnl"/>
        </w:rPr>
        <w:t xml:space="preserve"> 1, pp. 47-48, 2023, doi: 10.1038/s41591-022-02130-5.</w:t>
      </w:r>
    </w:p>
    <w:p w14:paraId="5192B4C2" w14:textId="77777777" w:rsidR="00BF3504" w:rsidRPr="00BF3504" w:rsidRDefault="00BF3504" w:rsidP="00BF3504">
      <w:pPr>
        <w:pStyle w:val="Bibliografia"/>
        <w:ind w:left="0" w:hanging="2"/>
        <w:rPr>
          <w:lang w:val="en-US" w:eastAsia="es-ES_tradnl"/>
        </w:rPr>
      </w:pPr>
      <w:r w:rsidRPr="00BF3504">
        <w:rPr>
          <w:lang w:val="en-US" w:eastAsia="es-ES_tradnl"/>
        </w:rPr>
        <w:t>[27]</w:t>
      </w:r>
      <w:r w:rsidRPr="00BF3504">
        <w:rPr>
          <w:lang w:val="en-US" w:eastAsia="es-ES_tradnl"/>
        </w:rPr>
        <w:tab/>
        <w:t xml:space="preserve">V. A. Binson, S. Thomas, M. Subramoniam, J. Arun, S. Naveen, y S. Madhu, «A Review of Machine Learning Algorithms for Biomedical Applications», </w:t>
      </w:r>
      <w:r w:rsidRPr="00BF3504">
        <w:rPr>
          <w:i/>
          <w:iCs/>
          <w:lang w:val="en-US" w:eastAsia="es-ES_tradnl"/>
        </w:rPr>
        <w:t>Ann. Biomed. Eng.</w:t>
      </w:r>
      <w:r w:rsidRPr="00BF3504">
        <w:rPr>
          <w:lang w:val="en-US" w:eastAsia="es-ES_tradnl"/>
        </w:rPr>
        <w:t>, vol. 52, n.</w:t>
      </w:r>
      <w:r w:rsidRPr="00BF3504">
        <w:rPr>
          <w:vertAlign w:val="superscript"/>
          <w:lang w:val="en-US" w:eastAsia="es-ES_tradnl"/>
        </w:rPr>
        <w:t>o</w:t>
      </w:r>
      <w:r w:rsidRPr="00BF3504">
        <w:rPr>
          <w:lang w:val="en-US" w:eastAsia="es-ES_tradnl"/>
        </w:rPr>
        <w:t xml:space="preserve"> 5, pp. 1159-1183, may 2024, doi: 10.1007/s10439-024-03459-3.</w:t>
      </w:r>
    </w:p>
    <w:p w14:paraId="042D5484" w14:textId="77777777" w:rsidR="00BF3504" w:rsidRPr="00BF3504" w:rsidRDefault="00BF3504" w:rsidP="00BF3504">
      <w:pPr>
        <w:pStyle w:val="Bibliografia"/>
        <w:ind w:left="0" w:hanging="2"/>
        <w:rPr>
          <w:lang w:val="en-US" w:eastAsia="es-ES_tradnl"/>
        </w:rPr>
      </w:pPr>
      <w:r w:rsidRPr="00BF3504">
        <w:rPr>
          <w:lang w:val="en-US" w:eastAsia="es-ES_tradnl"/>
        </w:rPr>
        <w:t>[28]</w:t>
      </w:r>
      <w:r w:rsidRPr="00BF3504">
        <w:rPr>
          <w:lang w:val="en-US" w:eastAsia="es-ES_tradnl"/>
        </w:rPr>
        <w:tab/>
        <w:t xml:space="preserve">P. P. Ariza-Colpas, M. A. Piñeres-Melo, M. A. Urina-Triana, E. Barceló-Martinez, C. Barceló-Castellanos, y F. Roman, «Machine Learning Applied to the Analysis of Prolonged COVID Symptoms: An Analytical Review», </w:t>
      </w:r>
      <w:r w:rsidRPr="00BF3504">
        <w:rPr>
          <w:i/>
          <w:iCs/>
          <w:lang w:val="en-US" w:eastAsia="es-ES_tradnl"/>
        </w:rPr>
        <w:t>Informatics</w:t>
      </w:r>
      <w:r w:rsidRPr="00BF3504">
        <w:rPr>
          <w:lang w:val="en-US" w:eastAsia="es-ES_tradnl"/>
        </w:rPr>
        <w:t>, vol. 11, n.</w:t>
      </w:r>
      <w:r w:rsidRPr="00BF3504">
        <w:rPr>
          <w:vertAlign w:val="superscript"/>
          <w:lang w:val="en-US" w:eastAsia="es-ES_tradnl"/>
        </w:rPr>
        <w:t>o</w:t>
      </w:r>
      <w:r w:rsidRPr="00BF3504">
        <w:rPr>
          <w:lang w:val="en-US" w:eastAsia="es-ES_tradnl"/>
        </w:rPr>
        <w:t xml:space="preserve"> 3, Art. n.</w:t>
      </w:r>
      <w:r w:rsidRPr="00BF3504">
        <w:rPr>
          <w:vertAlign w:val="superscript"/>
          <w:lang w:val="en-US" w:eastAsia="es-ES_tradnl"/>
        </w:rPr>
        <w:t>o</w:t>
      </w:r>
      <w:r w:rsidRPr="00BF3504">
        <w:rPr>
          <w:lang w:val="en-US" w:eastAsia="es-ES_tradnl"/>
        </w:rPr>
        <w:t xml:space="preserve"> 3, sep. 2024, doi: 10.3390/informatics11030048.</w:t>
      </w:r>
    </w:p>
    <w:p w14:paraId="5A0FFDDB" w14:textId="77777777" w:rsidR="00BF3504" w:rsidRPr="00BF3504" w:rsidRDefault="00BF3504" w:rsidP="00BF3504">
      <w:pPr>
        <w:pStyle w:val="Bibliografia"/>
        <w:ind w:left="0" w:hanging="2"/>
        <w:rPr>
          <w:lang w:val="en-US" w:eastAsia="es-ES_tradnl"/>
        </w:rPr>
      </w:pPr>
      <w:r w:rsidRPr="00BF3504">
        <w:rPr>
          <w:lang w:val="en-US" w:eastAsia="es-ES_tradnl"/>
        </w:rPr>
        <w:t>[29]</w:t>
      </w:r>
      <w:r w:rsidRPr="00BF3504">
        <w:rPr>
          <w:lang w:val="en-US" w:eastAsia="es-ES_tradnl"/>
        </w:rPr>
        <w:tab/>
        <w:t xml:space="preserve">E. Cordelli </w:t>
      </w:r>
      <w:r w:rsidRPr="00BF3504">
        <w:rPr>
          <w:i/>
          <w:iCs/>
          <w:lang w:val="en-US" w:eastAsia="es-ES_tradnl"/>
        </w:rPr>
        <w:t>et al.</w:t>
      </w:r>
      <w:r w:rsidRPr="00BF3504">
        <w:rPr>
          <w:lang w:val="en-US" w:eastAsia="es-ES_tradnl"/>
        </w:rPr>
        <w:t xml:space="preserve">, «Machine learning predicts pulmonary Long Covid sequelae using clinical data», </w:t>
      </w:r>
      <w:r w:rsidRPr="00BF3504">
        <w:rPr>
          <w:i/>
          <w:iCs/>
          <w:lang w:val="en-US" w:eastAsia="es-ES_tradnl"/>
        </w:rPr>
        <w:t>BMC Med. Inform. Decis. Mak.</w:t>
      </w:r>
      <w:r w:rsidRPr="00BF3504">
        <w:rPr>
          <w:lang w:val="en-US" w:eastAsia="es-ES_tradnl"/>
        </w:rPr>
        <w:t>, vol. 24, n.</w:t>
      </w:r>
      <w:r w:rsidRPr="00BF3504">
        <w:rPr>
          <w:vertAlign w:val="superscript"/>
          <w:lang w:val="en-US" w:eastAsia="es-ES_tradnl"/>
        </w:rPr>
        <w:t>o</w:t>
      </w:r>
      <w:r w:rsidRPr="00BF3504">
        <w:rPr>
          <w:lang w:val="en-US" w:eastAsia="es-ES_tradnl"/>
        </w:rPr>
        <w:t xml:space="preserve"> 1, p. 359, nov. 2024, doi: 10.1186/s12911-024-02745-3.</w:t>
      </w:r>
    </w:p>
    <w:p w14:paraId="328A935A" w14:textId="77777777" w:rsidR="00BF3504" w:rsidRPr="00BF3504" w:rsidRDefault="00BF3504" w:rsidP="00BF3504">
      <w:pPr>
        <w:pStyle w:val="Bibliografia"/>
        <w:ind w:left="0" w:hanging="2"/>
        <w:rPr>
          <w:lang w:val="en-US" w:eastAsia="es-ES_tradnl"/>
        </w:rPr>
      </w:pPr>
      <w:r w:rsidRPr="00BF3504">
        <w:rPr>
          <w:lang w:val="en-US" w:eastAsia="es-ES_tradnl"/>
        </w:rPr>
        <w:t>[30]</w:t>
      </w:r>
      <w:r w:rsidRPr="00BF3504">
        <w:rPr>
          <w:lang w:val="en-US" w:eastAsia="es-ES_tradnl"/>
        </w:rPr>
        <w:tab/>
        <w:t xml:space="preserve">B. Antony </w:t>
      </w:r>
      <w:r w:rsidRPr="00BF3504">
        <w:rPr>
          <w:i/>
          <w:iCs/>
          <w:lang w:val="en-US" w:eastAsia="es-ES_tradnl"/>
        </w:rPr>
        <w:t>et al.</w:t>
      </w:r>
      <w:r w:rsidRPr="00BF3504">
        <w:rPr>
          <w:lang w:val="en-US" w:eastAsia="es-ES_tradnl"/>
        </w:rPr>
        <w:t xml:space="preserve">, «Predictive models of long COVID», </w:t>
      </w:r>
      <w:r w:rsidRPr="00BF3504">
        <w:rPr>
          <w:i/>
          <w:iCs/>
          <w:lang w:val="en-US" w:eastAsia="es-ES_tradnl"/>
        </w:rPr>
        <w:t>eBioMedicine</w:t>
      </w:r>
      <w:r w:rsidRPr="00BF3504">
        <w:rPr>
          <w:lang w:val="en-US" w:eastAsia="es-ES_tradnl"/>
        </w:rPr>
        <w:t>, vol. 96, oct. 2023, doi: 10.1016/j.ebiom.2023.104777.</w:t>
      </w:r>
    </w:p>
    <w:p w14:paraId="0943A08A" w14:textId="77777777" w:rsidR="00BF3504" w:rsidRPr="00BF3504" w:rsidRDefault="00BF3504" w:rsidP="00BF3504">
      <w:pPr>
        <w:pStyle w:val="Bibliografia"/>
        <w:ind w:left="0" w:hanging="2"/>
        <w:rPr>
          <w:lang w:val="es-ES_tradnl" w:eastAsia="es-ES_tradnl"/>
        </w:rPr>
      </w:pPr>
      <w:r w:rsidRPr="00BF3504">
        <w:rPr>
          <w:lang w:val="en-US" w:eastAsia="es-ES_tradnl"/>
        </w:rPr>
        <w:t>[31]</w:t>
      </w:r>
      <w:r w:rsidRPr="00BF3504">
        <w:rPr>
          <w:lang w:val="en-US" w:eastAsia="es-ES_tradnl"/>
        </w:rPr>
        <w:tab/>
        <w:t xml:space="preserve">«XGBoost | Proceedings of the 22nd ACM SIGKDD International Conference on Knowledge Discovery and Data Mining». </w:t>
      </w:r>
      <w:r w:rsidRPr="00BF3504">
        <w:rPr>
          <w:lang w:val="es-ES_tradnl" w:eastAsia="es-ES_tradnl"/>
        </w:rPr>
        <w:t>Accedido: 26 de diciembre de 2024. [En línea]. Disponible en: https://dl.acm.org/doi/10.1145/2939672.2939785</w:t>
      </w:r>
    </w:p>
    <w:p w14:paraId="0272947F" w14:textId="77777777" w:rsidR="00BF3504" w:rsidRPr="00BF3504" w:rsidRDefault="00BF3504" w:rsidP="00BF3504">
      <w:pPr>
        <w:pStyle w:val="Bibliografia"/>
        <w:ind w:left="0" w:hanging="2"/>
        <w:rPr>
          <w:lang w:val="en-US" w:eastAsia="es-ES_tradnl"/>
        </w:rPr>
      </w:pPr>
      <w:r w:rsidRPr="00BF3504">
        <w:rPr>
          <w:lang w:val="en-US" w:eastAsia="es-ES_tradnl"/>
        </w:rPr>
        <w:t>[32]</w:t>
      </w:r>
      <w:r w:rsidRPr="00BF3504">
        <w:rPr>
          <w:lang w:val="en-US" w:eastAsia="es-ES_tradnl"/>
        </w:rPr>
        <w:tab/>
        <w:t xml:space="preserve">X. Guan </w:t>
      </w:r>
      <w:r w:rsidRPr="00BF3504">
        <w:rPr>
          <w:i/>
          <w:iCs/>
          <w:lang w:val="en-US" w:eastAsia="es-ES_tradnl"/>
        </w:rPr>
        <w:t>et al.</w:t>
      </w:r>
      <w:r w:rsidRPr="00BF3504">
        <w:rPr>
          <w:lang w:val="en-US" w:eastAsia="es-ES_tradnl"/>
        </w:rPr>
        <w:t xml:space="preserve">, «Construction of the XGBoost model for early lung cancer prediction based on metabolic indices», </w:t>
      </w:r>
      <w:r w:rsidRPr="00BF3504">
        <w:rPr>
          <w:i/>
          <w:iCs/>
          <w:lang w:val="en-US" w:eastAsia="es-ES_tradnl"/>
        </w:rPr>
        <w:t>BMC Med. Inform. Decis. Mak.</w:t>
      </w:r>
      <w:r w:rsidRPr="00BF3504">
        <w:rPr>
          <w:lang w:val="en-US" w:eastAsia="es-ES_tradnl"/>
        </w:rPr>
        <w:t>, vol. 23, n.</w:t>
      </w:r>
      <w:r w:rsidRPr="00BF3504">
        <w:rPr>
          <w:vertAlign w:val="superscript"/>
          <w:lang w:val="en-US" w:eastAsia="es-ES_tradnl"/>
        </w:rPr>
        <w:t>o</w:t>
      </w:r>
      <w:r w:rsidRPr="00BF3504">
        <w:rPr>
          <w:lang w:val="en-US" w:eastAsia="es-ES_tradnl"/>
        </w:rPr>
        <w:t xml:space="preserve"> 1, p. 107, jun. 2023, doi: 10.1186/s12911-023-02171-x.</w:t>
      </w:r>
    </w:p>
    <w:p w14:paraId="00B76EC2" w14:textId="77777777" w:rsidR="00BF3504" w:rsidRPr="00BF3504" w:rsidRDefault="00BF3504" w:rsidP="00BF3504">
      <w:pPr>
        <w:pStyle w:val="Bibliografia"/>
        <w:ind w:left="0" w:hanging="2"/>
        <w:rPr>
          <w:lang w:val="en-US" w:eastAsia="es-ES_tradnl"/>
        </w:rPr>
      </w:pPr>
      <w:r w:rsidRPr="00BF3504">
        <w:rPr>
          <w:lang w:val="en-US" w:eastAsia="es-ES_tradnl"/>
        </w:rPr>
        <w:t>[33]</w:t>
      </w:r>
      <w:r w:rsidRPr="00BF3504">
        <w:rPr>
          <w:lang w:val="en-US" w:eastAsia="es-ES_tradnl"/>
        </w:rPr>
        <w:tab/>
        <w:t xml:space="preserve">A. Moore y M. Bell, «XGBoost, A Novel Explainable AI Technique, in the Prediction of Myocardial Infarction: A UK Biobank Cohort Study», </w:t>
      </w:r>
      <w:r w:rsidRPr="00BF3504">
        <w:rPr>
          <w:i/>
          <w:iCs/>
          <w:lang w:val="en-US" w:eastAsia="es-ES_tradnl"/>
        </w:rPr>
        <w:t>Clin. Med. Insights Cardiol.</w:t>
      </w:r>
      <w:r w:rsidRPr="00BF3504">
        <w:rPr>
          <w:lang w:val="en-US" w:eastAsia="es-ES_tradnl"/>
        </w:rPr>
        <w:t>, vol. 16, p. 11795468221133611, nov. 2022, doi: 10.1177/11795468221133611.</w:t>
      </w:r>
    </w:p>
    <w:p w14:paraId="1820B8CF" w14:textId="77777777" w:rsidR="00BF3504" w:rsidRPr="00BF3504" w:rsidRDefault="00BF3504" w:rsidP="00BF3504">
      <w:pPr>
        <w:pStyle w:val="Bibliografia"/>
        <w:ind w:left="0" w:hanging="2"/>
        <w:rPr>
          <w:lang w:val="en-US" w:eastAsia="es-ES_tradnl"/>
        </w:rPr>
      </w:pPr>
      <w:r w:rsidRPr="00BF3504">
        <w:rPr>
          <w:lang w:val="en-US" w:eastAsia="es-ES_tradnl"/>
        </w:rPr>
        <w:t>[34]</w:t>
      </w:r>
      <w:r w:rsidRPr="00BF3504">
        <w:rPr>
          <w:lang w:val="en-US" w:eastAsia="es-ES_tradnl"/>
        </w:rPr>
        <w:tab/>
        <w:t xml:space="preserve">W. Hong </w:t>
      </w:r>
      <w:r w:rsidRPr="00BF3504">
        <w:rPr>
          <w:i/>
          <w:iCs/>
          <w:lang w:val="en-US" w:eastAsia="es-ES_tradnl"/>
        </w:rPr>
        <w:t>et al.</w:t>
      </w:r>
      <w:r w:rsidRPr="00BF3504">
        <w:rPr>
          <w:lang w:val="en-US" w:eastAsia="es-ES_tradnl"/>
        </w:rPr>
        <w:t xml:space="preserve">, «A Comparison of XGBoost, Random Forest, and Nomograph for the Prediction of Disease Severity in Patients With COVID-19 Pneumonia: Implications of Cytokine and Immune Cell Profile», </w:t>
      </w:r>
      <w:r w:rsidRPr="00BF3504">
        <w:rPr>
          <w:i/>
          <w:iCs/>
          <w:lang w:val="en-US" w:eastAsia="es-ES_tradnl"/>
        </w:rPr>
        <w:t>Front. Cell. Infect. Microbiol.</w:t>
      </w:r>
      <w:r w:rsidRPr="00BF3504">
        <w:rPr>
          <w:lang w:val="en-US" w:eastAsia="es-ES_tradnl"/>
        </w:rPr>
        <w:t>, vol. 12, abr. 2022, doi: 10.3389/fcimb.2022.819267.</w:t>
      </w:r>
    </w:p>
    <w:p w14:paraId="3A5EADBE" w14:textId="77777777" w:rsidR="00BF3504" w:rsidRPr="00BF3504" w:rsidRDefault="00BF3504" w:rsidP="00BF3504">
      <w:pPr>
        <w:pStyle w:val="Bibliografia"/>
        <w:ind w:left="0" w:hanging="2"/>
        <w:rPr>
          <w:lang w:val="en-US" w:eastAsia="es-ES_tradnl"/>
        </w:rPr>
      </w:pPr>
      <w:r w:rsidRPr="00BF3504">
        <w:rPr>
          <w:lang w:val="en-US" w:eastAsia="es-ES_tradnl"/>
        </w:rPr>
        <w:t>[35]</w:t>
      </w:r>
      <w:r w:rsidRPr="00BF3504">
        <w:rPr>
          <w:lang w:val="en-US" w:eastAsia="es-ES_tradnl"/>
        </w:rPr>
        <w:tab/>
        <w:t xml:space="preserve">T. Chen y C. Guestrin, «XGBoost: A Scalable Tree Boosting System», en </w:t>
      </w:r>
      <w:r w:rsidRPr="00BF3504">
        <w:rPr>
          <w:i/>
          <w:iCs/>
          <w:lang w:val="en-US" w:eastAsia="es-ES_tradnl"/>
        </w:rPr>
        <w:t>Proceedings of the 22nd ACM SIGKDD International Conference on Knowledge Discovery and Data Mining</w:t>
      </w:r>
      <w:r w:rsidRPr="00BF3504">
        <w:rPr>
          <w:lang w:val="en-US" w:eastAsia="es-ES_tradnl"/>
        </w:rPr>
        <w:t>, en KDD ’16. New York, NY, USA: Association for Computing Machinery, ago. 2016, pp. 785-794. doi: 10.1145/2939672.2939785.</w:t>
      </w:r>
    </w:p>
    <w:p w14:paraId="5D3C22DA" w14:textId="77777777" w:rsidR="00BF3504" w:rsidRPr="00BF3504" w:rsidRDefault="00BF3504" w:rsidP="25928951">
      <w:pPr>
        <w:pStyle w:val="Bibliografia"/>
        <w:ind w:left="0" w:hanging="2"/>
        <w:rPr>
          <w:lang w:val="es-ES"/>
        </w:rPr>
      </w:pPr>
      <w:r w:rsidRPr="25928951">
        <w:rPr>
          <w:lang w:val="es-ES"/>
        </w:rPr>
        <w:t>[36]</w:t>
      </w:r>
      <w:r>
        <w:tab/>
      </w:r>
      <w:r w:rsidRPr="25928951">
        <w:rPr>
          <w:lang w:val="es-ES"/>
        </w:rPr>
        <w:t>«DMwR 2nd Edtion». Accedido: 27 de diciembre de 2024. [En línea]. Disponible en: https://ltorgo.github.io/DMwR2/</w:t>
      </w:r>
    </w:p>
    <w:p w14:paraId="6711E686" w14:textId="77777777" w:rsidR="00BF3504" w:rsidRPr="00BF3504" w:rsidRDefault="00BF3504" w:rsidP="00BF3504">
      <w:pPr>
        <w:pStyle w:val="Bibliografia"/>
        <w:ind w:left="0" w:hanging="2"/>
        <w:rPr>
          <w:lang w:val="en-US" w:eastAsia="es-ES_tradnl"/>
        </w:rPr>
      </w:pPr>
      <w:r w:rsidRPr="00BF3504">
        <w:rPr>
          <w:lang w:val="en-US" w:eastAsia="es-ES_tradnl"/>
        </w:rPr>
        <w:t>[37]</w:t>
      </w:r>
      <w:r w:rsidRPr="00BF3504">
        <w:rPr>
          <w:lang w:val="en-US" w:eastAsia="es-ES_tradnl"/>
        </w:rPr>
        <w:tab/>
        <w:t xml:space="preserve">S. Lê, J. Josse, y F. Husson, «FactoMineR: An R Package for Multivariate Analysis», </w:t>
      </w:r>
      <w:r w:rsidRPr="00BF3504">
        <w:rPr>
          <w:i/>
          <w:iCs/>
          <w:lang w:val="en-US" w:eastAsia="es-ES_tradnl"/>
        </w:rPr>
        <w:t>J. Stat. Softw.</w:t>
      </w:r>
      <w:r w:rsidRPr="00BF3504">
        <w:rPr>
          <w:lang w:val="en-US" w:eastAsia="es-ES_tradnl"/>
        </w:rPr>
        <w:t>, vol. 25, pp. 1-18, mar. 2008, doi: 10.18637/jss.v025.i01.</w:t>
      </w:r>
    </w:p>
    <w:p w14:paraId="34C5A103" w14:textId="77777777" w:rsidR="00BF3504" w:rsidRPr="00BF3504" w:rsidRDefault="00BF3504" w:rsidP="00BF3504">
      <w:pPr>
        <w:pStyle w:val="Bibliografia"/>
        <w:ind w:left="0" w:hanging="2"/>
        <w:rPr>
          <w:lang w:val="es-ES_tradnl" w:eastAsia="es-ES_tradnl"/>
        </w:rPr>
      </w:pPr>
      <w:r w:rsidRPr="00BF3504">
        <w:rPr>
          <w:lang w:val="en-US" w:eastAsia="es-ES_tradnl"/>
        </w:rPr>
        <w:t>[38]</w:t>
      </w:r>
      <w:r w:rsidRPr="00BF3504">
        <w:rPr>
          <w:lang w:val="en-US" w:eastAsia="es-ES_tradnl"/>
        </w:rPr>
        <w:tab/>
        <w:t xml:space="preserve">«Modern Applied Statistics with S, 4th ed». </w:t>
      </w:r>
      <w:r w:rsidRPr="00BF3504">
        <w:rPr>
          <w:lang w:val="es-ES_tradnl" w:eastAsia="es-ES_tradnl"/>
        </w:rPr>
        <w:t>Accedido: 27 de diciembre de 2024. [En línea]. Disponible en: https://www.stats.ox.ac.uk/pub/MASS4/</w:t>
      </w:r>
    </w:p>
    <w:p w14:paraId="1CBEAD02" w14:textId="77777777" w:rsidR="00BF3504" w:rsidRPr="00BF3504" w:rsidRDefault="00BF3504" w:rsidP="25928951">
      <w:pPr>
        <w:pStyle w:val="Bibliografia"/>
        <w:ind w:left="0" w:hanging="2"/>
        <w:rPr>
          <w:lang w:val="es-ES"/>
        </w:rPr>
      </w:pPr>
      <w:r w:rsidRPr="25928951">
        <w:rPr>
          <w:lang w:val="es-ES"/>
        </w:rPr>
        <w:t>[39]</w:t>
      </w:r>
      <w:r>
        <w:tab/>
      </w:r>
      <w:r w:rsidRPr="25928951">
        <w:rPr>
          <w:lang w:val="es-ES"/>
        </w:rPr>
        <w:t>«R Companion 3E». Accedido: 27 de diciembre de 2024. [En línea]. Disponible en: https://www.john-fox.ca/Companion/</w:t>
      </w:r>
    </w:p>
    <w:p w14:paraId="59FFF30D" w14:textId="77777777" w:rsidR="00BF3504" w:rsidRPr="00BF3504" w:rsidRDefault="00BF3504" w:rsidP="00BF3504">
      <w:pPr>
        <w:pStyle w:val="Bibliografia"/>
        <w:ind w:left="0" w:hanging="2"/>
        <w:rPr>
          <w:lang w:val="en-US" w:eastAsia="es-ES_tradnl"/>
        </w:rPr>
      </w:pPr>
      <w:r w:rsidRPr="00BF3504">
        <w:rPr>
          <w:lang w:val="en-US" w:eastAsia="es-ES_tradnl"/>
        </w:rPr>
        <w:t>[40]</w:t>
      </w:r>
      <w:r w:rsidRPr="00BF3504">
        <w:rPr>
          <w:lang w:val="en-US" w:eastAsia="es-ES_tradnl"/>
        </w:rPr>
        <w:tab/>
        <w:t xml:space="preserve">T. Hothorn, F. Bretz, y P. Westfall, «Simultaneous inference in general parametric models», </w:t>
      </w:r>
      <w:r w:rsidRPr="00BF3504">
        <w:rPr>
          <w:i/>
          <w:iCs/>
          <w:lang w:val="en-US" w:eastAsia="es-ES_tradnl"/>
        </w:rPr>
        <w:t>Biom. J. Biom. Z.</w:t>
      </w:r>
      <w:r w:rsidRPr="00BF3504">
        <w:rPr>
          <w:lang w:val="en-US" w:eastAsia="es-ES_tradnl"/>
        </w:rPr>
        <w:t>, vol. 50, n.</w:t>
      </w:r>
      <w:r w:rsidRPr="00BF3504">
        <w:rPr>
          <w:vertAlign w:val="superscript"/>
          <w:lang w:val="en-US" w:eastAsia="es-ES_tradnl"/>
        </w:rPr>
        <w:t>o</w:t>
      </w:r>
      <w:r w:rsidRPr="00BF3504">
        <w:rPr>
          <w:lang w:val="en-US" w:eastAsia="es-ES_tradnl"/>
        </w:rPr>
        <w:t xml:space="preserve"> 3, pp. 346-363, jun. 2008, doi: 10.1002/bimj.200810425.</w:t>
      </w:r>
    </w:p>
    <w:p w14:paraId="4B1C24F2" w14:textId="77777777" w:rsidR="00BF3504" w:rsidRPr="00BF3504" w:rsidRDefault="00BF3504" w:rsidP="00BF3504">
      <w:pPr>
        <w:pStyle w:val="Bibliografia"/>
        <w:ind w:left="0" w:hanging="2"/>
        <w:rPr>
          <w:lang w:val="en-US" w:eastAsia="es-ES_tradnl"/>
        </w:rPr>
      </w:pPr>
      <w:r w:rsidRPr="00BF3504">
        <w:rPr>
          <w:lang w:val="en-US" w:eastAsia="es-ES_tradnl"/>
        </w:rPr>
        <w:t>[41]</w:t>
      </w:r>
      <w:r w:rsidRPr="00BF3504">
        <w:rPr>
          <w:lang w:val="en-US" w:eastAsia="es-ES_tradnl"/>
        </w:rPr>
        <w:tab/>
        <w:t xml:space="preserve">X. Robin </w:t>
      </w:r>
      <w:r w:rsidRPr="00BF3504">
        <w:rPr>
          <w:i/>
          <w:iCs/>
          <w:lang w:val="en-US" w:eastAsia="es-ES_tradnl"/>
        </w:rPr>
        <w:t>et al.</w:t>
      </w:r>
      <w:r w:rsidRPr="00BF3504">
        <w:rPr>
          <w:lang w:val="en-US" w:eastAsia="es-ES_tradnl"/>
        </w:rPr>
        <w:t xml:space="preserve">, «pROC: an open-source package for R and S+ to analyze and compare ROC curves», </w:t>
      </w:r>
      <w:r w:rsidRPr="00BF3504">
        <w:rPr>
          <w:i/>
          <w:iCs/>
          <w:lang w:val="en-US" w:eastAsia="es-ES_tradnl"/>
        </w:rPr>
        <w:t>BMC Bioinformatics</w:t>
      </w:r>
      <w:r w:rsidRPr="00BF3504">
        <w:rPr>
          <w:lang w:val="en-US" w:eastAsia="es-ES_tradnl"/>
        </w:rPr>
        <w:t>, vol. 12, n.</w:t>
      </w:r>
      <w:r w:rsidRPr="00BF3504">
        <w:rPr>
          <w:vertAlign w:val="superscript"/>
          <w:lang w:val="en-US" w:eastAsia="es-ES_tradnl"/>
        </w:rPr>
        <w:t>o</w:t>
      </w:r>
      <w:r w:rsidRPr="00BF3504">
        <w:rPr>
          <w:lang w:val="en-US" w:eastAsia="es-ES_tradnl"/>
        </w:rPr>
        <w:t xml:space="preserve"> 1, p. 77, mar. 2011, doi: 10.1186/1471-2105-12-77.</w:t>
      </w:r>
    </w:p>
    <w:p w14:paraId="11C22EFC" w14:textId="77777777" w:rsidR="00BF3504" w:rsidRPr="00BF3504" w:rsidRDefault="00BF3504" w:rsidP="00BF3504">
      <w:pPr>
        <w:pStyle w:val="Bibliografia"/>
        <w:ind w:left="0" w:hanging="2"/>
        <w:rPr>
          <w:lang w:val="en-US" w:eastAsia="es-ES_tradnl"/>
        </w:rPr>
      </w:pPr>
      <w:r w:rsidRPr="00BF3504">
        <w:rPr>
          <w:lang w:val="en-US" w:eastAsia="es-ES_tradnl"/>
        </w:rPr>
        <w:t>[42]</w:t>
      </w:r>
      <w:r w:rsidRPr="00BF3504">
        <w:rPr>
          <w:lang w:val="en-US" w:eastAsia="es-ES_tradnl"/>
        </w:rPr>
        <w:tab/>
        <w:t xml:space="preserve">F. Bai </w:t>
      </w:r>
      <w:r w:rsidRPr="00BF3504">
        <w:rPr>
          <w:i/>
          <w:iCs/>
          <w:lang w:val="en-US" w:eastAsia="es-ES_tradnl"/>
        </w:rPr>
        <w:t>et al.</w:t>
      </w:r>
      <w:r w:rsidRPr="00BF3504">
        <w:rPr>
          <w:lang w:val="en-US" w:eastAsia="es-ES_tradnl"/>
        </w:rPr>
        <w:t xml:space="preserve">, «Female gender is associated with long COVID syndrome: a prospective cohort study», </w:t>
      </w:r>
      <w:r w:rsidRPr="00BF3504">
        <w:rPr>
          <w:i/>
          <w:iCs/>
          <w:lang w:val="en-US" w:eastAsia="es-ES_tradnl"/>
        </w:rPr>
        <w:t>Clin. Microbiol. Infect. Off. Publ. Eur. Soc. Clin. Microbiol. Infect. Dis.</w:t>
      </w:r>
      <w:r w:rsidRPr="00BF3504">
        <w:rPr>
          <w:lang w:val="en-US" w:eastAsia="es-ES_tradnl"/>
        </w:rPr>
        <w:t>, vol. 28, n.</w:t>
      </w:r>
      <w:r w:rsidRPr="00BF3504">
        <w:rPr>
          <w:vertAlign w:val="superscript"/>
          <w:lang w:val="en-US" w:eastAsia="es-ES_tradnl"/>
        </w:rPr>
        <w:t>o</w:t>
      </w:r>
      <w:r w:rsidRPr="00BF3504">
        <w:rPr>
          <w:lang w:val="en-US" w:eastAsia="es-ES_tradnl"/>
        </w:rPr>
        <w:t xml:space="preserve"> 4, p. 611.e9-611.e16, abr. 2022, doi: 10.1016/j.cmi.2021.11.002.</w:t>
      </w:r>
    </w:p>
    <w:p w14:paraId="61912F92" w14:textId="77777777" w:rsidR="00BF3504" w:rsidRPr="00BF3504" w:rsidRDefault="00BF3504" w:rsidP="00BF3504">
      <w:pPr>
        <w:pStyle w:val="Bibliografia"/>
        <w:ind w:left="0" w:hanging="2"/>
        <w:rPr>
          <w:lang w:val="en-US" w:eastAsia="es-ES_tradnl"/>
        </w:rPr>
      </w:pPr>
      <w:r w:rsidRPr="00BF3504">
        <w:rPr>
          <w:lang w:val="en-US" w:eastAsia="es-ES_tradnl"/>
        </w:rPr>
        <w:t>[43]</w:t>
      </w:r>
      <w:r w:rsidRPr="00BF3504">
        <w:rPr>
          <w:lang w:val="en-US" w:eastAsia="es-ES_tradnl"/>
        </w:rPr>
        <w:tab/>
        <w:t xml:space="preserve">A. Rodríguez Onieva, C. A. Soto Castro, V. García Morales, M. Aneri Vacas, y A. Hidalgo Requena, «Long COVID: Factors influencing persistent symptoms and the impact of gender», </w:t>
      </w:r>
      <w:r w:rsidRPr="00BF3504">
        <w:rPr>
          <w:i/>
          <w:iCs/>
          <w:lang w:val="en-US" w:eastAsia="es-ES_tradnl"/>
        </w:rPr>
        <w:t>Semergen</w:t>
      </w:r>
      <w:r w:rsidRPr="00BF3504">
        <w:rPr>
          <w:lang w:val="en-US" w:eastAsia="es-ES_tradnl"/>
        </w:rPr>
        <w:t>, vol. 50, n.</w:t>
      </w:r>
      <w:r w:rsidRPr="00BF3504">
        <w:rPr>
          <w:vertAlign w:val="superscript"/>
          <w:lang w:val="en-US" w:eastAsia="es-ES_tradnl"/>
        </w:rPr>
        <w:t>o</w:t>
      </w:r>
      <w:r w:rsidRPr="00BF3504">
        <w:rPr>
          <w:lang w:val="en-US" w:eastAsia="es-ES_tradnl"/>
        </w:rPr>
        <w:t xml:space="preserve"> 5, p. 102208, 2024, doi: 10.1016/j.semerg.2024.102208.</w:t>
      </w:r>
    </w:p>
    <w:p w14:paraId="19DACC75" w14:textId="77777777" w:rsidR="00BF3504" w:rsidRPr="00BF3504" w:rsidRDefault="00BF3504" w:rsidP="00BF3504">
      <w:pPr>
        <w:pStyle w:val="Bibliografia"/>
        <w:ind w:left="0" w:hanging="2"/>
        <w:rPr>
          <w:lang w:val="en-US" w:eastAsia="es-ES_tradnl"/>
        </w:rPr>
      </w:pPr>
      <w:r w:rsidRPr="00BF3504">
        <w:rPr>
          <w:lang w:val="en-US" w:eastAsia="es-ES_tradnl"/>
        </w:rPr>
        <w:t>[44]</w:t>
      </w:r>
      <w:r w:rsidRPr="00BF3504">
        <w:rPr>
          <w:lang w:val="en-US" w:eastAsia="es-ES_tradnl"/>
        </w:rPr>
        <w:tab/>
        <w:t xml:space="preserve">F. Zeng </w:t>
      </w:r>
      <w:r w:rsidRPr="00BF3504">
        <w:rPr>
          <w:i/>
          <w:iCs/>
          <w:lang w:val="en-US" w:eastAsia="es-ES_tradnl"/>
        </w:rPr>
        <w:t>et al.</w:t>
      </w:r>
      <w:r w:rsidRPr="00BF3504">
        <w:rPr>
          <w:lang w:val="en-US" w:eastAsia="es-ES_tradnl"/>
        </w:rPr>
        <w:t xml:space="preserve">, «A comparison study of SARS‐CoV‐2 IgG antibody between male and female COVID‐19 patients: A possible reason underlying different outcome between sex», </w:t>
      </w:r>
      <w:r w:rsidRPr="00BF3504">
        <w:rPr>
          <w:i/>
          <w:iCs/>
          <w:lang w:val="en-US" w:eastAsia="es-ES_tradnl"/>
        </w:rPr>
        <w:t>J. Med. Virol.</w:t>
      </w:r>
      <w:r w:rsidRPr="00BF3504">
        <w:rPr>
          <w:lang w:val="en-US" w:eastAsia="es-ES_tradnl"/>
        </w:rPr>
        <w:t>, vol. 92, n.</w:t>
      </w:r>
      <w:r w:rsidRPr="00BF3504">
        <w:rPr>
          <w:vertAlign w:val="superscript"/>
          <w:lang w:val="en-US" w:eastAsia="es-ES_tradnl"/>
        </w:rPr>
        <w:t>o</w:t>
      </w:r>
      <w:r w:rsidRPr="00BF3504">
        <w:rPr>
          <w:lang w:val="en-US" w:eastAsia="es-ES_tradnl"/>
        </w:rPr>
        <w:t xml:space="preserve"> 10, pp. 2050-2054, oct. 2020, doi: 10.1002/jmv.25989.</w:t>
      </w:r>
    </w:p>
    <w:p w14:paraId="79E264DD" w14:textId="77777777" w:rsidR="00BF3504" w:rsidRPr="00BF3504" w:rsidRDefault="00BF3504" w:rsidP="00BF3504">
      <w:pPr>
        <w:pStyle w:val="Bibliografia"/>
        <w:ind w:left="0" w:hanging="2"/>
        <w:rPr>
          <w:lang w:val="en-US" w:eastAsia="es-ES_tradnl"/>
        </w:rPr>
      </w:pPr>
      <w:r w:rsidRPr="00BF3504">
        <w:rPr>
          <w:lang w:val="en-US" w:eastAsia="es-ES_tradnl"/>
        </w:rPr>
        <w:t>[45]</w:t>
      </w:r>
      <w:r w:rsidRPr="00BF3504">
        <w:rPr>
          <w:lang w:val="en-US" w:eastAsia="es-ES_tradnl"/>
        </w:rPr>
        <w:tab/>
        <w:t xml:space="preserve">J. Klein </w:t>
      </w:r>
      <w:r w:rsidRPr="00BF3504">
        <w:rPr>
          <w:i/>
          <w:iCs/>
          <w:lang w:val="en-US" w:eastAsia="es-ES_tradnl"/>
        </w:rPr>
        <w:t>et al.</w:t>
      </w:r>
      <w:r w:rsidRPr="00BF3504">
        <w:rPr>
          <w:lang w:val="en-US" w:eastAsia="es-ES_tradnl"/>
        </w:rPr>
        <w:t xml:space="preserve">, «Distinguishing features of Long COVID identified through immune profiling», 10 de agosto de 2022, </w:t>
      </w:r>
      <w:r w:rsidRPr="00BF3504">
        <w:rPr>
          <w:i/>
          <w:iCs/>
          <w:lang w:val="en-US" w:eastAsia="es-ES_tradnl"/>
        </w:rPr>
        <w:t>medRxiv</w:t>
      </w:r>
      <w:r w:rsidRPr="00BF3504">
        <w:rPr>
          <w:lang w:val="en-US" w:eastAsia="es-ES_tradnl"/>
        </w:rPr>
        <w:t>. doi: 10.1101/2022.08.09.22278592.</w:t>
      </w:r>
    </w:p>
    <w:p w14:paraId="7D44739C" w14:textId="77777777" w:rsidR="00BF3504" w:rsidRPr="00BF3504" w:rsidRDefault="00BF3504" w:rsidP="00BF3504">
      <w:pPr>
        <w:pStyle w:val="Bibliografia"/>
        <w:ind w:left="0" w:hanging="2"/>
        <w:rPr>
          <w:lang w:val="en-US" w:eastAsia="es-ES_tradnl"/>
        </w:rPr>
      </w:pPr>
      <w:r w:rsidRPr="00BF3504">
        <w:rPr>
          <w:lang w:val="en-US" w:eastAsia="es-ES_tradnl"/>
        </w:rPr>
        <w:t>[46]</w:t>
      </w:r>
      <w:r w:rsidRPr="00BF3504">
        <w:rPr>
          <w:lang w:val="en-US" w:eastAsia="es-ES_tradnl"/>
        </w:rPr>
        <w:tab/>
        <w:t xml:space="preserve">B. Pollack </w:t>
      </w:r>
      <w:r w:rsidRPr="00BF3504">
        <w:rPr>
          <w:i/>
          <w:iCs/>
          <w:lang w:val="en-US" w:eastAsia="es-ES_tradnl"/>
        </w:rPr>
        <w:t>et al.</w:t>
      </w:r>
      <w:r w:rsidRPr="00BF3504">
        <w:rPr>
          <w:lang w:val="en-US" w:eastAsia="es-ES_tradnl"/>
        </w:rPr>
        <w:t xml:space="preserve">, «Female reproductive health impacts of Long COVID and associated illnesses including ME/CFS, POTS, and connective tissue disorders: a literature review», </w:t>
      </w:r>
      <w:r w:rsidRPr="00BF3504">
        <w:rPr>
          <w:i/>
          <w:iCs/>
          <w:lang w:val="en-US" w:eastAsia="es-ES_tradnl"/>
        </w:rPr>
        <w:t>Front. Rehabil. Sci.</w:t>
      </w:r>
      <w:r w:rsidRPr="00BF3504">
        <w:rPr>
          <w:lang w:val="en-US" w:eastAsia="es-ES_tradnl"/>
        </w:rPr>
        <w:t>, vol. 4, p. 1122673, abr. 2023, doi: 10.3389/fresc.2023.1122673.</w:t>
      </w:r>
    </w:p>
    <w:p w14:paraId="46141524" w14:textId="77777777" w:rsidR="00BF3504" w:rsidRPr="00BF3504" w:rsidRDefault="00BF3504" w:rsidP="00BF3504">
      <w:pPr>
        <w:pStyle w:val="Bibliografia"/>
        <w:ind w:left="0" w:hanging="2"/>
        <w:rPr>
          <w:lang w:val="en-US" w:eastAsia="es-ES_tradnl"/>
        </w:rPr>
      </w:pPr>
      <w:r w:rsidRPr="00BF3504">
        <w:rPr>
          <w:lang w:val="en-US" w:eastAsia="es-ES_tradnl"/>
        </w:rPr>
        <w:t>[47]</w:t>
      </w:r>
      <w:r w:rsidRPr="00BF3504">
        <w:rPr>
          <w:lang w:val="en-US" w:eastAsia="es-ES_tradnl"/>
        </w:rPr>
        <w:tab/>
        <w:t xml:space="preserve">L. Spicuzza </w:t>
      </w:r>
      <w:r w:rsidRPr="00BF3504">
        <w:rPr>
          <w:i/>
          <w:iCs/>
          <w:lang w:val="en-US" w:eastAsia="es-ES_tradnl"/>
        </w:rPr>
        <w:t>et al.</w:t>
      </w:r>
      <w:r w:rsidRPr="00BF3504">
        <w:rPr>
          <w:lang w:val="en-US" w:eastAsia="es-ES_tradnl"/>
        </w:rPr>
        <w:t xml:space="preserve">, «Female Sex Affects Respiratory Function and Exercise Ability in Patients Recovered from COVID-19 Pneumonia», </w:t>
      </w:r>
      <w:r w:rsidRPr="00BF3504">
        <w:rPr>
          <w:i/>
          <w:iCs/>
          <w:lang w:val="en-US" w:eastAsia="es-ES_tradnl"/>
        </w:rPr>
        <w:t>J. Womens Health 2002</w:t>
      </w:r>
      <w:r w:rsidRPr="00BF3504">
        <w:rPr>
          <w:lang w:val="en-US" w:eastAsia="es-ES_tradnl"/>
        </w:rPr>
        <w:t>, vol. 32, n.</w:t>
      </w:r>
      <w:r w:rsidRPr="00BF3504">
        <w:rPr>
          <w:vertAlign w:val="superscript"/>
          <w:lang w:val="en-US" w:eastAsia="es-ES_tradnl"/>
        </w:rPr>
        <w:t>o</w:t>
      </w:r>
      <w:r w:rsidRPr="00BF3504">
        <w:rPr>
          <w:lang w:val="en-US" w:eastAsia="es-ES_tradnl"/>
        </w:rPr>
        <w:t xml:space="preserve"> 1, pp. 18-23, ene. 2023, doi: 10.1089/jwh.2022.0104.</w:t>
      </w:r>
    </w:p>
    <w:p w14:paraId="0B7BEE75" w14:textId="77777777" w:rsidR="00BF3504" w:rsidRPr="00BF3504" w:rsidRDefault="00BF3504" w:rsidP="00BF3504">
      <w:pPr>
        <w:pStyle w:val="Bibliografia"/>
        <w:ind w:left="0" w:hanging="2"/>
        <w:rPr>
          <w:lang w:val="en-US" w:eastAsia="es-ES_tradnl"/>
        </w:rPr>
      </w:pPr>
      <w:r w:rsidRPr="00BF3504">
        <w:rPr>
          <w:lang w:val="en-US" w:eastAsia="es-ES_tradnl"/>
        </w:rPr>
        <w:t>[48]</w:t>
      </w:r>
      <w:r w:rsidRPr="00BF3504">
        <w:rPr>
          <w:lang w:val="en-US" w:eastAsia="es-ES_tradnl"/>
        </w:rPr>
        <w:tab/>
        <w:t xml:space="preserve">J. Cohen y Y. van der Meulen Rodgers, «An intersectional analysis of long COVID prevalence», </w:t>
      </w:r>
      <w:r w:rsidRPr="00BF3504">
        <w:rPr>
          <w:i/>
          <w:iCs/>
          <w:lang w:val="en-US" w:eastAsia="es-ES_tradnl"/>
        </w:rPr>
        <w:t>Int. J. Equity Health</w:t>
      </w:r>
      <w:r w:rsidRPr="00BF3504">
        <w:rPr>
          <w:lang w:val="en-US" w:eastAsia="es-ES_tradnl"/>
        </w:rPr>
        <w:t>, vol. 22, p. 261, dic. 2023, doi: 10.1186/s12939-023-02072-5.</w:t>
      </w:r>
    </w:p>
    <w:p w14:paraId="2C77B2F5" w14:textId="77777777" w:rsidR="00BF3504" w:rsidRPr="00BF3504" w:rsidRDefault="00BF3504" w:rsidP="00BF3504">
      <w:pPr>
        <w:pStyle w:val="Bibliografia"/>
        <w:ind w:left="0" w:hanging="2"/>
        <w:rPr>
          <w:lang w:val="en-US" w:eastAsia="es-ES_tradnl"/>
        </w:rPr>
      </w:pPr>
      <w:r w:rsidRPr="00BF3504">
        <w:rPr>
          <w:lang w:val="en-US" w:eastAsia="es-ES_tradnl"/>
        </w:rPr>
        <w:t>[49]</w:t>
      </w:r>
      <w:r w:rsidRPr="00BF3504">
        <w:rPr>
          <w:lang w:val="en-US" w:eastAsia="es-ES_tradnl"/>
        </w:rPr>
        <w:tab/>
        <w:t xml:space="preserve">W.-H. Chang, «Understanding the COVID-19 pandemic from a gender perspective», </w:t>
      </w:r>
      <w:r w:rsidRPr="00BF3504">
        <w:rPr>
          <w:i/>
          <w:iCs/>
          <w:lang w:val="en-US" w:eastAsia="es-ES_tradnl"/>
        </w:rPr>
        <w:t>Taiwan. J. Obstet. Gynecol.</w:t>
      </w:r>
      <w:r w:rsidRPr="00BF3504">
        <w:rPr>
          <w:lang w:val="en-US" w:eastAsia="es-ES_tradnl"/>
        </w:rPr>
        <w:t>, vol. 59, n.</w:t>
      </w:r>
      <w:r w:rsidRPr="00BF3504">
        <w:rPr>
          <w:vertAlign w:val="superscript"/>
          <w:lang w:val="en-US" w:eastAsia="es-ES_tradnl"/>
        </w:rPr>
        <w:t>o</w:t>
      </w:r>
      <w:r w:rsidRPr="00BF3504">
        <w:rPr>
          <w:lang w:val="en-US" w:eastAsia="es-ES_tradnl"/>
        </w:rPr>
        <w:t xml:space="preserve"> 6, pp. 801-807, nov. 2020, doi: 10.1016/j.tjog.2020.09.004.</w:t>
      </w:r>
    </w:p>
    <w:p w14:paraId="07191A2E" w14:textId="77777777" w:rsidR="00BF3504" w:rsidRPr="00BF3504" w:rsidRDefault="00BF3504" w:rsidP="00BF3504">
      <w:pPr>
        <w:pStyle w:val="Bibliografia"/>
        <w:ind w:left="0" w:hanging="2"/>
        <w:rPr>
          <w:lang w:val="es-ES_tradnl" w:eastAsia="es-ES_tradnl"/>
        </w:rPr>
      </w:pPr>
      <w:r w:rsidRPr="00BF3504">
        <w:rPr>
          <w:lang w:val="en-US" w:eastAsia="es-ES_tradnl"/>
        </w:rPr>
        <w:t>[50]</w:t>
      </w:r>
      <w:r w:rsidRPr="00BF3504">
        <w:rPr>
          <w:lang w:val="en-US" w:eastAsia="es-ES_tradnl"/>
        </w:rPr>
        <w:tab/>
        <w:t xml:space="preserve">M. Hossain y M. A. Hossain, «COVID-19 and Gender Gap in Labor Market Recovery: Evidence From Nigeria», </w:t>
      </w:r>
      <w:r w:rsidRPr="00BF3504">
        <w:rPr>
          <w:i/>
          <w:iCs/>
          <w:lang w:val="en-US" w:eastAsia="es-ES_tradnl"/>
        </w:rPr>
        <w:t xml:space="preserve">J. Afr. </w:t>
      </w:r>
      <w:r w:rsidRPr="00BF3504">
        <w:rPr>
          <w:i/>
          <w:iCs/>
          <w:lang w:val="es-ES_tradnl" w:eastAsia="es-ES_tradnl"/>
        </w:rPr>
        <w:t>Econ.</w:t>
      </w:r>
      <w:r w:rsidRPr="00BF3504">
        <w:rPr>
          <w:lang w:val="es-ES_tradnl" w:eastAsia="es-ES_tradnl"/>
        </w:rPr>
        <w:t>, p. ejae012, sep. 2024, doi: 10.1093/jae/ejae012.</w:t>
      </w:r>
    </w:p>
    <w:p w14:paraId="22165A46" w14:textId="690DFA86" w:rsidR="004C6E8E" w:rsidRPr="00100EB7" w:rsidRDefault="00024CC2" w:rsidP="00BF3504">
      <w:pPr>
        <w:pStyle w:val="Bibliografia"/>
        <w:ind w:left="0" w:hanging="2"/>
        <w:rPr>
          <w:lang w:val="en-US"/>
        </w:rPr>
      </w:pPr>
      <w:r w:rsidRPr="00EE600E">
        <w:rPr>
          <w:lang w:val="es-ES"/>
        </w:rPr>
        <w:fldChar w:fldCharType="end"/>
      </w:r>
    </w:p>
    <w:p w14:paraId="364C6984" w14:textId="13394D17" w:rsidR="00024CC2" w:rsidRPr="00100EB7" w:rsidRDefault="00024CC2">
      <w:pPr>
        <w:suppressAutoHyphens w:val="0"/>
        <w:spacing w:line="240" w:lineRule="auto"/>
        <w:ind w:leftChars="0" w:left="0" w:firstLineChars="0" w:firstLine="0"/>
        <w:textDirection w:val="lrTb"/>
        <w:textAlignment w:val="auto"/>
        <w:outlineLvl w:val="9"/>
        <w:rPr>
          <w:lang w:val="en-US"/>
        </w:rPr>
      </w:pPr>
      <w:r w:rsidRPr="00100EB7">
        <w:rPr>
          <w:lang w:val="en-US"/>
        </w:rPr>
        <w:br w:type="page"/>
      </w:r>
    </w:p>
    <w:p w14:paraId="184F3311" w14:textId="77777777" w:rsidR="00024CC2" w:rsidRPr="00100EB7" w:rsidRDefault="00024CC2">
      <w:pPr>
        <w:ind w:left="0" w:hanging="2"/>
        <w:rPr>
          <w:lang w:val="en-US"/>
        </w:rPr>
      </w:pPr>
    </w:p>
    <w:p w14:paraId="4E91E201" w14:textId="77777777" w:rsidR="004C6E8E" w:rsidRPr="00EE600E" w:rsidRDefault="00C7175D">
      <w:pPr>
        <w:pStyle w:val="Ttol1"/>
        <w:numPr>
          <w:ilvl w:val="0"/>
          <w:numId w:val="5"/>
        </w:numPr>
        <w:ind w:left="2" w:hanging="4"/>
        <w:rPr>
          <w:lang w:val="es-ES"/>
        </w:rPr>
      </w:pPr>
      <w:bookmarkStart w:id="667" w:name="_heading=h.3as4poj" w:colFirst="0" w:colLast="0"/>
      <w:bookmarkStart w:id="668" w:name="_Toc186096632"/>
      <w:bookmarkStart w:id="669" w:name="_Toc186200497"/>
      <w:bookmarkStart w:id="670" w:name="_Toc186200534"/>
      <w:bookmarkStart w:id="671" w:name="_Toc186545178"/>
      <w:bookmarkEnd w:id="667"/>
      <w:r w:rsidRPr="00EE600E">
        <w:rPr>
          <w:lang w:val="es-ES"/>
        </w:rPr>
        <w:t>Anexos</w:t>
      </w:r>
      <w:bookmarkEnd w:id="668"/>
      <w:bookmarkEnd w:id="669"/>
      <w:bookmarkEnd w:id="670"/>
      <w:bookmarkEnd w:id="671"/>
    </w:p>
    <w:p w14:paraId="297E1E95" w14:textId="77777777" w:rsidR="00DF14BD" w:rsidRDefault="00DF14BD">
      <w:pPr>
        <w:ind w:left="0" w:hanging="2"/>
        <w:rPr>
          <w:b/>
          <w:bCs/>
          <w:lang w:val="es-ES"/>
        </w:rPr>
      </w:pPr>
      <w:bookmarkStart w:id="672" w:name="_Toc186096635"/>
      <w:bookmarkStart w:id="673" w:name="_Toc186200500"/>
    </w:p>
    <w:p w14:paraId="2563F107" w14:textId="71461AC6" w:rsidR="006A2C3B" w:rsidRPr="00EE600E" w:rsidRDefault="009D4FCF">
      <w:pPr>
        <w:ind w:left="0" w:hanging="2"/>
        <w:rPr>
          <w:b/>
          <w:bCs/>
          <w:lang w:val="es-ES"/>
        </w:rPr>
      </w:pPr>
      <w:r w:rsidRPr="00EE600E">
        <w:rPr>
          <w:b/>
          <w:bCs/>
          <w:lang w:val="es-ES"/>
        </w:rPr>
        <w:t>ANEXO 1: BREVE DESCRIPCIÓN DE ALGUNOS DE LAS PRUEBAS NEUROPSICOLÓGICAS UTILIZADAS</w:t>
      </w:r>
      <w:bookmarkEnd w:id="672"/>
      <w:bookmarkEnd w:id="673"/>
      <w:r w:rsidRPr="00EE600E">
        <w:rPr>
          <w:b/>
          <w:bCs/>
          <w:lang w:val="es-ES"/>
        </w:rPr>
        <w:t xml:space="preserve"> EN ESTE TRABAJO.</w:t>
      </w:r>
    </w:p>
    <w:p w14:paraId="421FD4EA" w14:textId="77777777" w:rsidR="006A2C3B" w:rsidRPr="00EE600E" w:rsidRDefault="006A2C3B">
      <w:pPr>
        <w:ind w:left="0" w:hanging="2"/>
        <w:rPr>
          <w:lang w:val="es-ES"/>
        </w:rPr>
      </w:pPr>
    </w:p>
    <w:p w14:paraId="38A95F9E" w14:textId="309ADDAA"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Digit Span Backward (WAIS-III)</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memoria de trabajo al pedirle al sujeto repetir una serie de números en orden inverso al presentado.</w:t>
      </w:r>
    </w:p>
    <w:p w14:paraId="54C60D62" w14:textId="06A1939B"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TMT B - A (Trail Making Test, tiempo diferencial)</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cambio mental y atención al calcular la diferencia de tiempo entre las partes B (alternar entre números y letras) y A (conectar números en orden).</w:t>
      </w:r>
    </w:p>
    <w:p w14:paraId="4CFC5266" w14:textId="7AAF135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Phonetic Fluency (PMR)</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capacidad de generar palabras que comiencen con una letra específica en un tiempo determinado, evaluando funciones ejecutivas y lenguaje.</w:t>
      </w:r>
    </w:p>
    <w:p w14:paraId="06F1FF2E" w14:textId="3259D57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Semantic Fluency (Animals)</w:t>
      </w:r>
      <w:r w:rsidRPr="00EE600E">
        <w:rPr>
          <w:rFonts w:eastAsia="Times New Roman"/>
          <w:color w:val="000000"/>
          <w:position w:val="0"/>
          <w:lang w:val="es-ES" w:eastAsia="es-ES_tradnl"/>
        </w:rPr>
        <w:t xml:space="preserve">: </w:t>
      </w:r>
      <w:r w:rsidR="009D4FCF"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capacidad de generar palabras dentro de una categoría semántica específica (</w:t>
      </w:r>
      <w:r w:rsidR="001C72AD" w:rsidRPr="00EE600E">
        <w:rPr>
          <w:rFonts w:eastAsia="Times New Roman"/>
          <w:color w:val="000000"/>
          <w:position w:val="0"/>
          <w:lang w:val="es-ES" w:eastAsia="es-ES_tradnl"/>
        </w:rPr>
        <w:t>por ejemplo,</w:t>
      </w:r>
      <w:r w:rsidRPr="00EE600E">
        <w:rPr>
          <w:rFonts w:eastAsia="Times New Roman"/>
          <w:color w:val="000000"/>
          <w:position w:val="0"/>
          <w:lang w:val="es-ES" w:eastAsia="es-ES_tradnl"/>
        </w:rPr>
        <w:t xml:space="preserve"> animales), evaluando memoria semántica y fluidez verbal.</w:t>
      </w:r>
    </w:p>
    <w:p w14:paraId="0CD73F50" w14:textId="393489C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Stroop Word-Colors (Interference)</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inhibición cognitiva al pedir que se nombren los colores de palabras que representan nombres de colores impresos en un color diferente.</w:t>
      </w:r>
    </w:p>
    <w:p w14:paraId="38A48AFF" w14:textId="43E4BF45"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Digit Span Forward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la memoria inmediata al solicitar al sujeto repetir una serie de números en el orden presentado.</w:t>
      </w:r>
    </w:p>
    <w:p w14:paraId="1B75358D" w14:textId="11901D0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SDMT (Symbol Digit Modalities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velocidad de procesamiento cognitivo y atención al asociar símbolos con números siguiendo una clave.</w:t>
      </w:r>
    </w:p>
    <w:p w14:paraId="7A941EB0" w14:textId="5DF5D398"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TMT A (Trail Making Test, tiempo)</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velocidad psicomotora y atención al pedir al sujeto conectar números en orden secuencial lo más rápido posible.</w:t>
      </w:r>
    </w:p>
    <w:p w14:paraId="1F6A362F" w14:textId="74A6EB77"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Symbol Search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la velocidad de procesamiento y atención al identificar si un símbolo está presente en una lista.</w:t>
      </w:r>
    </w:p>
    <w:p w14:paraId="48AD604C" w14:textId="30E0F37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RAVLT (Rey Auditory Verbal Learning Test, summarize)</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la capacidad de aprendizaje y memoria verbal al presentar una lista de palabras que el sujeto debe recordar y repetir.</w:t>
      </w:r>
    </w:p>
    <w:p w14:paraId="3E54186E" w14:textId="3F3B5FD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RAVLT (Delayed Recall)</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 xml:space="preserve">ide la memoria a largo plazo pidiendo al sujeto recordar </w:t>
      </w:r>
      <w:r w:rsidR="001C72AD" w:rsidRPr="00EE600E">
        <w:rPr>
          <w:rFonts w:eastAsia="Times New Roman"/>
          <w:color w:val="000000"/>
          <w:position w:val="0"/>
          <w:lang w:val="es-ES" w:eastAsia="es-ES_tradnl"/>
        </w:rPr>
        <w:t>una</w:t>
      </w:r>
      <w:r w:rsidRPr="00EE600E">
        <w:rPr>
          <w:rFonts w:eastAsia="Times New Roman"/>
          <w:color w:val="000000"/>
          <w:position w:val="0"/>
          <w:lang w:val="es-ES" w:eastAsia="es-ES_tradnl"/>
        </w:rPr>
        <w:t xml:space="preserve"> lista de palabras previamente presentada después de un intervalo de tiempo.</w:t>
      </w:r>
    </w:p>
    <w:p w14:paraId="3B39FF1D" w14:textId="2CDE5CF4"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ROCF (Rey-Osterrieth Complex Figure, delayed recall)</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 xml:space="preserve">valúa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 xml:space="preserve">memoria visual y </w:t>
      </w:r>
      <w:r w:rsidR="001C72AD" w:rsidRPr="00EE600E">
        <w:rPr>
          <w:rFonts w:eastAsia="Times New Roman"/>
          <w:color w:val="000000"/>
          <w:position w:val="0"/>
          <w:lang w:val="es-ES" w:eastAsia="es-ES_tradnl"/>
        </w:rPr>
        <w:t xml:space="preserve">la </w:t>
      </w:r>
      <w:r w:rsidRPr="00EE600E">
        <w:rPr>
          <w:rFonts w:eastAsia="Times New Roman"/>
          <w:color w:val="000000"/>
          <w:position w:val="0"/>
          <w:lang w:val="es-ES" w:eastAsia="es-ES_tradnl"/>
        </w:rPr>
        <w:t>capacidad de organización al reproducir una figura compleja tras un intervalo</w:t>
      </w:r>
      <w:r w:rsidR="001C72AD" w:rsidRPr="00EE600E">
        <w:rPr>
          <w:rFonts w:eastAsia="Times New Roman"/>
          <w:color w:val="000000"/>
          <w:position w:val="0"/>
          <w:lang w:val="es-ES" w:eastAsia="es-ES_tradnl"/>
        </w:rPr>
        <w:t xml:space="preserve"> de tiempo</w:t>
      </w:r>
      <w:r w:rsidRPr="00EE600E">
        <w:rPr>
          <w:rFonts w:eastAsia="Times New Roman"/>
          <w:color w:val="000000"/>
          <w:position w:val="0"/>
          <w:lang w:val="es-ES" w:eastAsia="es-ES_tradnl"/>
        </w:rPr>
        <w:t>.</w:t>
      </w:r>
    </w:p>
    <w:p w14:paraId="3AFCDC7E" w14:textId="02B6A899"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ROCF (Copy Accuracy)</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m</w:t>
      </w:r>
      <w:r w:rsidRPr="00EE600E">
        <w:rPr>
          <w:rFonts w:eastAsia="Times New Roman"/>
          <w:color w:val="000000"/>
          <w:position w:val="0"/>
          <w:lang w:val="es-ES" w:eastAsia="es-ES_tradnl"/>
        </w:rPr>
        <w:t>ide habilidades visoespaciales y organización al reproducir una figura compleja inmediatamente después de observarla.</w:t>
      </w:r>
    </w:p>
    <w:p w14:paraId="11A3A944" w14:textId="5ABB599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BNT (Boston Naming Test)</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xamina habilidades de denominación al pedir al sujeto nombrar objetos representados en imágenes.</w:t>
      </w:r>
    </w:p>
    <w:p w14:paraId="4EA140DC" w14:textId="134A1B82" w:rsidR="00B44916" w:rsidRPr="00EE600E" w:rsidRDefault="00B44916" w:rsidP="00F34A35">
      <w:pPr>
        <w:suppressAutoHyphens w:val="0"/>
        <w:spacing w:before="100" w:beforeAutospacing="1" w:after="100" w:afterAutospacing="1" w:line="240" w:lineRule="auto"/>
        <w:ind w:leftChars="0" w:left="0" w:firstLineChars="0" w:firstLine="0"/>
        <w:textDirection w:val="lrTb"/>
        <w:textAlignment w:val="auto"/>
        <w:outlineLvl w:val="9"/>
        <w:rPr>
          <w:rFonts w:eastAsia="Times New Roman"/>
          <w:color w:val="000000"/>
          <w:position w:val="0"/>
          <w:lang w:val="es-ES" w:eastAsia="es-ES_tradnl"/>
        </w:rPr>
      </w:pPr>
      <w:r w:rsidRPr="00EE600E">
        <w:rPr>
          <w:rFonts w:eastAsia="Times New Roman"/>
          <w:b/>
          <w:bCs/>
          <w:color w:val="000000"/>
          <w:position w:val="0"/>
          <w:lang w:val="es-ES" w:eastAsia="es-ES_tradnl"/>
        </w:rPr>
        <w:t>Vocabulary (WAIS-III)</w:t>
      </w:r>
      <w:r w:rsidRPr="00EE600E">
        <w:rPr>
          <w:rFonts w:eastAsia="Times New Roman"/>
          <w:color w:val="000000"/>
          <w:position w:val="0"/>
          <w:lang w:val="es-ES" w:eastAsia="es-ES_tradnl"/>
        </w:rPr>
        <w:t xml:space="preserve">: </w:t>
      </w:r>
      <w:r w:rsidR="001C72AD" w:rsidRPr="00EE600E">
        <w:rPr>
          <w:rFonts w:eastAsia="Times New Roman"/>
          <w:color w:val="000000"/>
          <w:position w:val="0"/>
          <w:lang w:val="es-ES" w:eastAsia="es-ES_tradnl"/>
        </w:rPr>
        <w:t>e</w:t>
      </w:r>
      <w:r w:rsidRPr="00EE600E">
        <w:rPr>
          <w:rFonts w:eastAsia="Times New Roman"/>
          <w:color w:val="000000"/>
          <w:position w:val="0"/>
          <w:lang w:val="es-ES" w:eastAsia="es-ES_tradnl"/>
        </w:rPr>
        <w:t>valúa habilidades verbales y comprensión del lenguaje al pedir al sujeto definir palabras.</w:t>
      </w:r>
    </w:p>
    <w:sectPr w:rsidR="00B44916" w:rsidRPr="00EE600E" w:rsidSect="003F3A70">
      <w:pgSz w:w="11907" w:h="16840"/>
      <w:pgMar w:top="1418" w:right="1701" w:bottom="1418" w:left="1701" w:header="709" w:footer="709"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3" w:author="Violan Fors, Concepcio" w:date="2024-12-31T19:20:00Z" w:initials="VC">
    <w:p w14:paraId="39095360" w14:textId="2C78338E" w:rsidR="008B89BC" w:rsidRDefault="00464396">
      <w:pPr>
        <w:pStyle w:val="CommentText"/>
        <w:ind w:left="0" w:hanging="2"/>
      </w:pPr>
      <w:r>
        <w:rPr>
          <w:rStyle w:val="CommentReference"/>
        </w:rPr>
        <w:annotationRef/>
      </w:r>
      <w:r w:rsidRPr="4593D768">
        <w:t xml:space="preserve">solo propongo canviar el </w:t>
      </w:r>
      <w:r w:rsidRPr="4593D768">
        <w:t>orden para que tenga coherencia la parte psicológica</w:t>
      </w:r>
    </w:p>
  </w:comment>
  <w:comment w:id="73" w:author="Violan Fors, Concepcio" w:date="2024-12-31T19:54:00Z" w:initials="VC">
    <w:p w14:paraId="2FDDA620" w14:textId="319CB780" w:rsidR="1C48E984" w:rsidRDefault="00464396">
      <w:pPr>
        <w:pStyle w:val="CommentText"/>
        <w:ind w:left="0" w:hanging="2"/>
      </w:pPr>
      <w:r>
        <w:rPr>
          <w:rStyle w:val="CommentReference"/>
        </w:rPr>
        <w:annotationRef/>
      </w:r>
      <w:r w:rsidRPr="15497323">
        <w:t>Hay una tabla</w:t>
      </w:r>
      <w:r w:rsidR="00977661">
        <w:t>s</w:t>
      </w:r>
      <w:r w:rsidRPr="15497323">
        <w:t xml:space="preserve">. Modificaria el titulo " tablas y figuras"  y podria la tabla en el índice </w:t>
      </w:r>
    </w:p>
  </w:comment>
  <w:comment w:id="227" w:author="Violan Fors, Concepcio" w:date="2024-12-31T19:56:00Z" w:initials="VC">
    <w:p w14:paraId="51B9B8F3" w14:textId="4814F785" w:rsidR="61C798BF" w:rsidRDefault="00464396">
      <w:pPr>
        <w:pStyle w:val="CommentText"/>
        <w:ind w:left="0" w:hanging="2"/>
      </w:pPr>
      <w:r>
        <w:rPr>
          <w:rStyle w:val="CommentReference"/>
        </w:rPr>
        <w:annotationRef/>
      </w:r>
      <w:r w:rsidRPr="44DBC69B">
        <w:t>Entiendo que el RMarkdown, no se puede publicar però si lo puedes incluir como anexo del T</w:t>
      </w:r>
      <w:r w:rsidRPr="44DBC69B">
        <w:t>FM. A ver que dice Juan.</w:t>
      </w:r>
    </w:p>
  </w:comment>
  <w:comment w:id="659" w:author="Violan Fors, Concepcio" w:date="2024-12-31T19:10:00Z" w:initials="VC">
    <w:p w14:paraId="043DFA4E" w14:textId="60D0487C" w:rsidR="00C7175D" w:rsidRDefault="00C7175D">
      <w:pPr>
        <w:pStyle w:val="CommentText"/>
        <w:ind w:left="0" w:hanging="2"/>
      </w:pPr>
      <w:r>
        <w:rPr>
          <w:rStyle w:val="CommentReference"/>
        </w:rPr>
        <w:annotationRef/>
      </w:r>
      <w:r w:rsidRPr="76BB8E4D">
        <w:t xml:space="preserve">falta definir especificidad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095360" w15:done="0"/>
  <w15:commentEx w15:paraId="2FDDA620" w15:done="0"/>
  <w15:commentEx w15:paraId="51B9B8F3" w15:done="0"/>
  <w15:commentEx w15:paraId="043DFA4E"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45A7430" w16cex:dateUtc="2024-12-31T18:10:00Z"/>
  <w16cex:commentExtensible w16cex:durableId="7D0D904D" w16cex:dateUtc="2024-12-31T18:19:27.722Z"/>
  <w16cex:commentExtensible w16cex:durableId="4F6D6894" w16cex:dateUtc="2024-12-31T18:20:25.87Z"/>
  <w16cex:commentExtensible w16cex:durableId="2BDB275A" w16cex:dateUtc="2024-12-31T18:54:03.113Z"/>
  <w16cex:commentExtensible w16cex:durableId="58DADABB" w16cex:dateUtc="2024-12-31T18:56:55.997Z"/>
</w16cex:commentsExtensible>
</file>

<file path=word/commentsIds.xml><?xml version="1.0" encoding="utf-8"?>
<w16cid:commentsIds xmlns:mc="http://schemas.openxmlformats.org/markup-compatibility/2006" xmlns:w16cid="http://schemas.microsoft.com/office/word/2016/wordml/cid" mc:Ignorable="w16cid">
  <w16cid:commentId w16cid:paraId="043DFA4E" w16cid:durableId="545A7430"/>
  <w16cid:commentId w16cid:paraId="54148C96" w16cid:durableId="7D0D904D"/>
  <w16cid:commentId w16cid:paraId="39095360" w16cid:durableId="4F6D6894"/>
  <w16cid:commentId w16cid:paraId="2FDDA620" w16cid:durableId="2BDB275A"/>
  <w16cid:commentId w16cid:paraId="51B9B8F3" w16cid:durableId="58DADAB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D8BEDA" w14:textId="77777777" w:rsidR="00464396" w:rsidRDefault="00464396">
      <w:pPr>
        <w:spacing w:line="240" w:lineRule="auto"/>
        <w:ind w:left="0" w:hanging="2"/>
      </w:pPr>
      <w:r>
        <w:separator/>
      </w:r>
    </w:p>
  </w:endnote>
  <w:endnote w:type="continuationSeparator" w:id="0">
    <w:p w14:paraId="24C44648" w14:textId="77777777" w:rsidR="00464396" w:rsidRDefault="0046439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embedRegular r:id="rId1" w:fontKey="{D190F91B-A8BA-4211-B5D4-E65724D51B4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E1016D66-C5B9-4822-8C3A-1B5C95B5DE9F}"/>
    <w:embedItalic r:id="rId3" w:fontKey="{D486A94D-1BDA-4C8C-B89E-C7F6474D583D}"/>
  </w:font>
  <w:font w:name="Tahoma">
    <w:panose1 w:val="020B0604030504040204"/>
    <w:charset w:val="00"/>
    <w:family w:val="swiss"/>
    <w:pitch w:val="variable"/>
    <w:sig w:usb0="E1002EFF" w:usb1="C000605B" w:usb2="00000029" w:usb3="00000000" w:csb0="000101FF" w:csb1="00000000"/>
    <w:embedRegular r:id="rId4" w:fontKey="{EE8FD60B-080B-42C6-B752-0C61ABFFA7A6}"/>
  </w:font>
  <w:font w:name="Georgia">
    <w:panose1 w:val="02040502050405020303"/>
    <w:charset w:val="00"/>
    <w:family w:val="roman"/>
    <w:pitch w:val="variable"/>
    <w:sig w:usb0="00000287" w:usb1="00000000" w:usb2="00000000" w:usb3="00000000" w:csb0="0000009F" w:csb1="00000000"/>
    <w:embedRegular r:id="rId5" w:fontKey="{23386154-B6FD-46FF-9C56-C54760917407}"/>
    <w:embedItalic r:id="rId6" w:fontKey="{6EC07922-81D8-4923-BE89-F843DEDE5A84}"/>
  </w:font>
  <w:font w:name="Calibri">
    <w:panose1 w:val="020F0502020204030204"/>
    <w:charset w:val="00"/>
    <w:family w:val="swiss"/>
    <w:pitch w:val="variable"/>
    <w:sig w:usb0="E4002EFF" w:usb1="C000247B" w:usb2="00000009" w:usb3="00000000" w:csb0="000001FF" w:csb1="00000000"/>
    <w:embedRegular r:id="rId7" w:fontKey="{59750F9F-D8F3-4978-AC00-546C4D9BE3AE}"/>
  </w:font>
  <w:font w:name="-webkit-standard">
    <w:altName w:val="Cambria"/>
    <w:charset w:val="00"/>
    <w:family w:val="roman"/>
    <w:pitch w:val="default"/>
  </w:font>
  <w:font w:name="Aptos">
    <w:charset w:val="00"/>
    <w:family w:val="swiss"/>
    <w:pitch w:val="variable"/>
    <w:sig w:usb0="20000287" w:usb1="00000003" w:usb2="00000000" w:usb3="00000000" w:csb0="0000019F" w:csb1="00000000"/>
    <w:embedRegular r:id="rId8" w:fontKey="{DEB77823-B563-4900-886E-46B10ACF4243}"/>
  </w:font>
  <w:font w:name="MS Gothic">
    <w:altName w:val="ＭＳ ゴシック"/>
    <w:panose1 w:val="020B0609070205080204"/>
    <w:charset w:val="80"/>
    <w:family w:val="modern"/>
    <w:pitch w:val="fixed"/>
    <w:sig w:usb0="E00002FF" w:usb1="6AC7FDFB" w:usb2="08000012" w:usb3="00000000" w:csb0="0002009F" w:csb1="00000000"/>
  </w:font>
  <w:font w:name="Menlo">
    <w:altName w:val="DejaVu Sans Mono"/>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embedRegular r:id="rId9" w:fontKey="{FC3480AD-5E8E-46A4-A262-7516CDE8282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6410" w14:textId="77777777"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end"/>
    </w:r>
  </w:p>
  <w:p w14:paraId="7AE78783"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3C3B4"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1867D504"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263C142" w14:textId="77777777" w:rsidR="004C6E8E" w:rsidRDefault="004C6E8E">
    <w:pPr>
      <w:pBdr>
        <w:top w:val="nil"/>
        <w:left w:val="nil"/>
        <w:bottom w:val="nil"/>
        <w:right w:val="nil"/>
        <w:between w:val="nil"/>
      </w:pBdr>
      <w:tabs>
        <w:tab w:val="center" w:pos="4252"/>
        <w:tab w:val="right" w:pos="8504"/>
      </w:tabs>
      <w:spacing w:line="240" w:lineRule="auto"/>
      <w:ind w:left="0" w:right="36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98A88"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1027A" w14:textId="77777777" w:rsidR="00100EB7" w:rsidRDefault="00100EB7">
    <w:pPr>
      <w:widowControl w:val="0"/>
      <w:pBdr>
        <w:top w:val="nil"/>
        <w:left w:val="nil"/>
        <w:bottom w:val="nil"/>
        <w:right w:val="nil"/>
        <w:between w:val="nil"/>
      </w:pBdr>
      <w:spacing w:line="276" w:lineRule="auto"/>
      <w:ind w:left="0" w:hanging="2"/>
      <w:jc w:val="left"/>
      <w:rPr>
        <w:color w:val="000000"/>
      </w:rPr>
    </w:pPr>
  </w:p>
  <w:tbl>
    <w:tblPr>
      <w:tblW w:w="8721" w:type="dxa"/>
      <w:tblInd w:w="-108" w:type="dxa"/>
      <w:tblBorders>
        <w:top w:val="single" w:sz="24" w:space="0" w:color="74EDFF"/>
        <w:left w:val="nil"/>
        <w:bottom w:val="nil"/>
        <w:right w:val="nil"/>
        <w:insideH w:val="nil"/>
        <w:insideV w:val="nil"/>
      </w:tblBorders>
      <w:tblLayout w:type="fixed"/>
      <w:tblLook w:val="0000" w:firstRow="0" w:lastRow="0" w:firstColumn="0" w:lastColumn="0" w:noHBand="0" w:noVBand="0"/>
    </w:tblPr>
    <w:tblGrid>
      <w:gridCol w:w="4360"/>
      <w:gridCol w:w="4361"/>
    </w:tblGrid>
    <w:tr w:rsidR="00100EB7" w14:paraId="786A89E0" w14:textId="77777777">
      <w:tc>
        <w:tcPr>
          <w:tcW w:w="4360" w:type="dxa"/>
        </w:tcPr>
        <w:p w14:paraId="1F48FE8E" w14:textId="77777777" w:rsidR="00100EB7" w:rsidRDefault="00100EB7">
          <w:pPr>
            <w:ind w:left="0" w:hanging="2"/>
            <w:rPr>
              <w:color w:val="002060"/>
              <w:sz w:val="21"/>
              <w:szCs w:val="21"/>
            </w:rPr>
          </w:pPr>
          <w:r>
            <w:rPr>
              <w:color w:val="002060"/>
              <w:sz w:val="21"/>
              <w:szCs w:val="21"/>
            </w:rPr>
            <w:t>Nom del programa</w:t>
          </w:r>
        </w:p>
      </w:tc>
      <w:tc>
        <w:tcPr>
          <w:tcW w:w="4361" w:type="dxa"/>
        </w:tcPr>
        <w:p w14:paraId="4E5A4735" w14:textId="77777777" w:rsidR="00100EB7" w:rsidRDefault="00100EB7">
          <w:pPr>
            <w:ind w:left="0" w:hanging="2"/>
            <w:rPr>
              <w:color w:val="002060"/>
              <w:sz w:val="21"/>
              <w:szCs w:val="21"/>
            </w:rPr>
          </w:pPr>
          <w:r>
            <w:rPr>
              <w:color w:val="002060"/>
              <w:sz w:val="21"/>
              <w:szCs w:val="21"/>
            </w:rPr>
            <w:t>02/09/2022</w:t>
          </w:r>
        </w:p>
      </w:tc>
    </w:tr>
  </w:tbl>
  <w:p w14:paraId="2A385D79"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F9A22"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6F88D427"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6F3FD925" w14:textId="6F53E886" w:rsidR="004C6E8E" w:rsidRDefault="00C7175D">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977661">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7ED3E" w14:textId="76A54A25"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977661">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C68E27" w14:textId="77777777" w:rsidR="004C6E8E" w:rsidRDefault="004C6E8E">
    <w:pPr>
      <w:pBdr>
        <w:top w:val="nil"/>
        <w:left w:val="nil"/>
        <w:bottom w:val="nil"/>
        <w:right w:val="nil"/>
        <w:between w:val="nil"/>
      </w:pBdr>
      <w:tabs>
        <w:tab w:val="center" w:pos="4252"/>
        <w:tab w:val="right" w:pos="8504"/>
      </w:tabs>
      <w:spacing w:line="240" w:lineRule="auto"/>
      <w:ind w:left="0" w:hanging="2"/>
      <w:jc w:val="center"/>
      <w:rPr>
        <w:color w:val="000000"/>
      </w:rPr>
    </w:pPr>
  </w:p>
  <w:p w14:paraId="71483A11" w14:textId="77777777" w:rsidR="004C6E8E" w:rsidRDefault="004C6E8E">
    <w:pPr>
      <w:pBdr>
        <w:top w:val="nil"/>
        <w:left w:val="nil"/>
        <w:bottom w:val="nil"/>
        <w:right w:val="nil"/>
        <w:between w:val="nil"/>
      </w:pBdr>
      <w:tabs>
        <w:tab w:val="center" w:pos="4252"/>
        <w:tab w:val="right" w:pos="8504"/>
      </w:tabs>
      <w:spacing w:line="240" w:lineRule="auto"/>
      <w:ind w:left="0" w:hanging="2"/>
      <w:jc w:val="right"/>
      <w:rPr>
        <w:color w:val="000000"/>
      </w:rPr>
    </w:pPr>
  </w:p>
  <w:p w14:paraId="7AE89E73" w14:textId="52AE229F" w:rsidR="004C6E8E" w:rsidRDefault="00C7175D">
    <w:pPr>
      <w:pBdr>
        <w:top w:val="nil"/>
        <w:left w:val="nil"/>
        <w:bottom w:val="nil"/>
        <w:right w:val="nil"/>
        <w:between w:val="nil"/>
      </w:pBdr>
      <w:tabs>
        <w:tab w:val="center" w:pos="4252"/>
        <w:tab w:val="right" w:pos="8504"/>
      </w:tabs>
      <w:spacing w:line="240" w:lineRule="auto"/>
      <w:ind w:left="0" w:right="360" w:hanging="2"/>
      <w:jc w:val="center"/>
      <w:rPr>
        <w:color w:val="000000"/>
      </w:rPr>
    </w:pPr>
    <w:r>
      <w:rPr>
        <w:color w:val="000000"/>
      </w:rPr>
      <w:fldChar w:fldCharType="begin"/>
    </w:r>
    <w:r>
      <w:rPr>
        <w:color w:val="000000"/>
      </w:rPr>
      <w:instrText>PAGE</w:instrText>
    </w:r>
    <w:r>
      <w:rPr>
        <w:color w:val="000000"/>
      </w:rPr>
      <w:fldChar w:fldCharType="separate"/>
    </w:r>
    <w:r w:rsidR="00BD26E7">
      <w:rPr>
        <w:noProof/>
        <w:color w:val="000000"/>
      </w:rPr>
      <w:t>48</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BEE01" w14:textId="77777777" w:rsidR="004C6E8E" w:rsidRDefault="004C6E8E">
    <w:pPr>
      <w:pBdr>
        <w:top w:val="nil"/>
        <w:left w:val="nil"/>
        <w:bottom w:val="nil"/>
        <w:right w:val="nil"/>
        <w:between w:val="nil"/>
      </w:pBdr>
      <w:tabs>
        <w:tab w:val="center" w:pos="4252"/>
        <w:tab w:val="right" w:pos="8504"/>
      </w:tabs>
      <w:spacing w:line="240" w:lineRule="auto"/>
      <w:ind w:left="0" w:hanging="2"/>
      <w:rPr>
        <w:color w:val="000000"/>
      </w:rPr>
    </w:pPr>
  </w:p>
  <w:p w14:paraId="11B64B92" w14:textId="0C4D8257" w:rsidR="004C6E8E" w:rsidRDefault="00C7175D">
    <w:pPr>
      <w:pBdr>
        <w:top w:val="nil"/>
        <w:left w:val="nil"/>
        <w:bottom w:val="nil"/>
        <w:right w:val="nil"/>
        <w:between w:val="nil"/>
      </w:pBdr>
      <w:tabs>
        <w:tab w:val="center" w:pos="4252"/>
        <w:tab w:val="right" w:pos="8504"/>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BD26E7">
      <w:rPr>
        <w:noProof/>
        <w:color w:val="000000"/>
      </w:rPr>
      <w:t>21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EE114" w14:textId="77777777" w:rsidR="00464396" w:rsidRDefault="00464396">
      <w:pPr>
        <w:spacing w:line="240" w:lineRule="auto"/>
        <w:ind w:left="0" w:hanging="2"/>
      </w:pPr>
      <w:r>
        <w:separator/>
      </w:r>
    </w:p>
  </w:footnote>
  <w:footnote w:type="continuationSeparator" w:id="0">
    <w:p w14:paraId="5B1031FB" w14:textId="77777777" w:rsidR="00464396" w:rsidRDefault="0046439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EAB0C" w14:textId="77777777" w:rsidR="00570252" w:rsidRDefault="00570252">
    <w:pPr>
      <w:pStyle w:val="Capalera"/>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B647E" w14:textId="77777777" w:rsidR="00570252" w:rsidRDefault="00570252">
    <w:pPr>
      <w:pStyle w:val="Capalera"/>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33DAF" w14:textId="77777777" w:rsidR="00570252" w:rsidRDefault="00570252">
    <w:pPr>
      <w:pStyle w:val="Capalera"/>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6D75E" w14:textId="77777777" w:rsidR="00100EB7" w:rsidRDefault="00100EB7">
    <w:pPr>
      <w:pBdr>
        <w:top w:val="nil"/>
        <w:left w:val="nil"/>
        <w:bottom w:val="nil"/>
        <w:right w:val="nil"/>
        <w:between w:val="nil"/>
      </w:pBdr>
      <w:tabs>
        <w:tab w:val="center" w:pos="4252"/>
        <w:tab w:val="right" w:pos="8504"/>
      </w:tabs>
      <w:spacing w:line="240" w:lineRule="auto"/>
      <w:ind w:left="0" w:hanging="2"/>
      <w:rPr>
        <w:color w:val="000000"/>
      </w:rPr>
    </w:pPr>
    <w:r>
      <w:rPr>
        <w:noProof/>
        <w:lang w:eastAsia="ca-ES"/>
      </w:rPr>
      <w:drawing>
        <wp:anchor distT="0" distB="0" distL="0" distR="0" simplePos="0" relativeHeight="251660288" behindDoc="1" locked="0" layoutInCell="1" hidden="0" allowOverlap="1" wp14:anchorId="31B8B8E4" wp14:editId="1699C90A">
          <wp:simplePos x="0" y="0"/>
          <wp:positionH relativeFrom="column">
            <wp:posOffset>-287019</wp:posOffset>
          </wp:positionH>
          <wp:positionV relativeFrom="paragraph">
            <wp:posOffset>-634</wp:posOffset>
          </wp:positionV>
          <wp:extent cx="6123305" cy="422275"/>
          <wp:effectExtent l="0" t="0" r="0" b="0"/>
          <wp:wrapNone/>
          <wp:docPr id="6049662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9877"/>
                  <a:stretch>
                    <a:fillRect/>
                  </a:stretch>
                </pic:blipFill>
                <pic:spPr>
                  <a:xfrm>
                    <a:off x="0" y="0"/>
                    <a:ext cx="6123305" cy="422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B23E4"/>
    <w:multiLevelType w:val="multilevel"/>
    <w:tmpl w:val="3A1C9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5CC6A60"/>
    <w:multiLevelType w:val="multilevel"/>
    <w:tmpl w:val="6F2C63C8"/>
    <w:lvl w:ilvl="0">
      <w:start w:val="1"/>
      <w:numFmt w:val="decimal"/>
      <w:lvlText w:val="%1."/>
      <w:lvlJc w:val="left"/>
      <w:pPr>
        <w:ind w:left="400" w:hanging="40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2" w15:restartNumberingAfterBreak="0">
    <w:nsid w:val="1A881690"/>
    <w:multiLevelType w:val="multilevel"/>
    <w:tmpl w:val="A9B8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55386"/>
    <w:multiLevelType w:val="multilevel"/>
    <w:tmpl w:val="057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928CA"/>
    <w:multiLevelType w:val="multilevel"/>
    <w:tmpl w:val="FDAAE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2AD7411B"/>
    <w:multiLevelType w:val="multilevel"/>
    <w:tmpl w:val="DD129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746C5E"/>
    <w:multiLevelType w:val="multilevel"/>
    <w:tmpl w:val="2778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D41A4"/>
    <w:multiLevelType w:val="multilevel"/>
    <w:tmpl w:val="E3D05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30827"/>
    <w:multiLevelType w:val="multilevel"/>
    <w:tmpl w:val="DEF4B8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457F54B0"/>
    <w:multiLevelType w:val="hybridMultilevel"/>
    <w:tmpl w:val="63B2037E"/>
    <w:lvl w:ilvl="0" w:tplc="02002EF2">
      <w:start w:val="8"/>
      <w:numFmt w:val="bullet"/>
      <w:lvlText w:val="-"/>
      <w:lvlJc w:val="left"/>
      <w:pPr>
        <w:ind w:left="720" w:hanging="360"/>
      </w:pPr>
      <w:rPr>
        <w:rFonts w:ascii="Arial" w:eastAsia="Arial"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AB82CCD"/>
    <w:multiLevelType w:val="hybridMultilevel"/>
    <w:tmpl w:val="C4F2F31C"/>
    <w:lvl w:ilvl="0" w:tplc="B8981EB0">
      <w:numFmt w:val="bullet"/>
      <w:lvlText w:val="-"/>
      <w:lvlJc w:val="left"/>
      <w:pPr>
        <w:ind w:left="358" w:hanging="360"/>
      </w:pPr>
      <w:rPr>
        <w:rFonts w:ascii="Arial" w:eastAsia="Arial" w:hAnsi="Arial" w:cs="Arial" w:hint="default"/>
      </w:rPr>
    </w:lvl>
    <w:lvl w:ilvl="1" w:tplc="040A0003" w:tentative="1">
      <w:start w:val="1"/>
      <w:numFmt w:val="bullet"/>
      <w:lvlText w:val="o"/>
      <w:lvlJc w:val="left"/>
      <w:pPr>
        <w:ind w:left="1078" w:hanging="360"/>
      </w:pPr>
      <w:rPr>
        <w:rFonts w:ascii="Courier New" w:hAnsi="Courier New" w:cs="Courier New" w:hint="default"/>
      </w:rPr>
    </w:lvl>
    <w:lvl w:ilvl="2" w:tplc="040A0005" w:tentative="1">
      <w:start w:val="1"/>
      <w:numFmt w:val="bullet"/>
      <w:lvlText w:val=""/>
      <w:lvlJc w:val="left"/>
      <w:pPr>
        <w:ind w:left="1798" w:hanging="360"/>
      </w:pPr>
      <w:rPr>
        <w:rFonts w:ascii="Wingdings" w:hAnsi="Wingdings" w:hint="default"/>
      </w:rPr>
    </w:lvl>
    <w:lvl w:ilvl="3" w:tplc="040A0001" w:tentative="1">
      <w:start w:val="1"/>
      <w:numFmt w:val="bullet"/>
      <w:lvlText w:val=""/>
      <w:lvlJc w:val="left"/>
      <w:pPr>
        <w:ind w:left="2518" w:hanging="360"/>
      </w:pPr>
      <w:rPr>
        <w:rFonts w:ascii="Symbol" w:hAnsi="Symbol" w:hint="default"/>
      </w:rPr>
    </w:lvl>
    <w:lvl w:ilvl="4" w:tplc="040A0003" w:tentative="1">
      <w:start w:val="1"/>
      <w:numFmt w:val="bullet"/>
      <w:lvlText w:val="o"/>
      <w:lvlJc w:val="left"/>
      <w:pPr>
        <w:ind w:left="3238" w:hanging="360"/>
      </w:pPr>
      <w:rPr>
        <w:rFonts w:ascii="Courier New" w:hAnsi="Courier New" w:cs="Courier New" w:hint="default"/>
      </w:rPr>
    </w:lvl>
    <w:lvl w:ilvl="5" w:tplc="040A0005" w:tentative="1">
      <w:start w:val="1"/>
      <w:numFmt w:val="bullet"/>
      <w:lvlText w:val=""/>
      <w:lvlJc w:val="left"/>
      <w:pPr>
        <w:ind w:left="3958" w:hanging="360"/>
      </w:pPr>
      <w:rPr>
        <w:rFonts w:ascii="Wingdings" w:hAnsi="Wingdings" w:hint="default"/>
      </w:rPr>
    </w:lvl>
    <w:lvl w:ilvl="6" w:tplc="040A0001" w:tentative="1">
      <w:start w:val="1"/>
      <w:numFmt w:val="bullet"/>
      <w:lvlText w:val=""/>
      <w:lvlJc w:val="left"/>
      <w:pPr>
        <w:ind w:left="4678" w:hanging="360"/>
      </w:pPr>
      <w:rPr>
        <w:rFonts w:ascii="Symbol" w:hAnsi="Symbol" w:hint="default"/>
      </w:rPr>
    </w:lvl>
    <w:lvl w:ilvl="7" w:tplc="040A0003" w:tentative="1">
      <w:start w:val="1"/>
      <w:numFmt w:val="bullet"/>
      <w:lvlText w:val="o"/>
      <w:lvlJc w:val="left"/>
      <w:pPr>
        <w:ind w:left="5398" w:hanging="360"/>
      </w:pPr>
      <w:rPr>
        <w:rFonts w:ascii="Courier New" w:hAnsi="Courier New" w:cs="Courier New" w:hint="default"/>
      </w:rPr>
    </w:lvl>
    <w:lvl w:ilvl="8" w:tplc="040A0005" w:tentative="1">
      <w:start w:val="1"/>
      <w:numFmt w:val="bullet"/>
      <w:lvlText w:val=""/>
      <w:lvlJc w:val="left"/>
      <w:pPr>
        <w:ind w:left="6118" w:hanging="360"/>
      </w:pPr>
      <w:rPr>
        <w:rFonts w:ascii="Wingdings" w:hAnsi="Wingdings" w:hint="default"/>
      </w:rPr>
    </w:lvl>
  </w:abstractNum>
  <w:abstractNum w:abstractNumId="11" w15:restartNumberingAfterBreak="0">
    <w:nsid w:val="4C6056EB"/>
    <w:multiLevelType w:val="multilevel"/>
    <w:tmpl w:val="5620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8521A9"/>
    <w:multiLevelType w:val="multilevel"/>
    <w:tmpl w:val="347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0664A4"/>
    <w:multiLevelType w:val="multilevel"/>
    <w:tmpl w:val="76004A2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15:restartNumberingAfterBreak="0">
    <w:nsid w:val="5F947310"/>
    <w:multiLevelType w:val="multilevel"/>
    <w:tmpl w:val="0E44B1D6"/>
    <w:lvl w:ilvl="0">
      <w:start w:val="1"/>
      <w:numFmt w:val="decimal"/>
      <w:lvlText w:val="%1."/>
      <w:lvlJc w:val="left"/>
      <w:pPr>
        <w:ind w:left="440" w:hanging="440"/>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15" w15:restartNumberingAfterBreak="0">
    <w:nsid w:val="63D11F1F"/>
    <w:multiLevelType w:val="multilevel"/>
    <w:tmpl w:val="41A2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0754A6"/>
    <w:multiLevelType w:val="multilevel"/>
    <w:tmpl w:val="506C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F727B5"/>
    <w:multiLevelType w:val="multilevel"/>
    <w:tmpl w:val="E74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E62CC"/>
    <w:multiLevelType w:val="multilevel"/>
    <w:tmpl w:val="CF3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3"/>
  </w:num>
  <w:num w:numId="3">
    <w:abstractNumId w:val="4"/>
  </w:num>
  <w:num w:numId="4">
    <w:abstractNumId w:val="0"/>
  </w:num>
  <w:num w:numId="5">
    <w:abstractNumId w:val="14"/>
  </w:num>
  <w:num w:numId="6">
    <w:abstractNumId w:val="1"/>
  </w:num>
  <w:num w:numId="7">
    <w:abstractNumId w:val="3"/>
  </w:num>
  <w:num w:numId="8">
    <w:abstractNumId w:val="5"/>
  </w:num>
  <w:num w:numId="9">
    <w:abstractNumId w:val="6"/>
  </w:num>
  <w:num w:numId="10">
    <w:abstractNumId w:val="17"/>
  </w:num>
  <w:num w:numId="11">
    <w:abstractNumId w:val="9"/>
  </w:num>
  <w:num w:numId="12">
    <w:abstractNumId w:val="11"/>
  </w:num>
  <w:num w:numId="13">
    <w:abstractNumId w:val="7"/>
  </w:num>
  <w:num w:numId="14">
    <w:abstractNumId w:val="12"/>
  </w:num>
  <w:num w:numId="15">
    <w:abstractNumId w:val="15"/>
  </w:num>
  <w:num w:numId="16">
    <w:abstractNumId w:val="16"/>
  </w:num>
  <w:num w:numId="17">
    <w:abstractNumId w:val="18"/>
  </w:num>
  <w:num w:numId="18">
    <w:abstractNumId w:val="2"/>
  </w:num>
  <w:num w:numId="1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olan Fors, Concepcio">
    <w15:presenceInfo w15:providerId="AD" w15:userId="S::cviolanf.mn.ics@gencat.cat::64dc3408-fc5f-49d6-b324-8511313b1b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embedTrueTypeFonts/>
  <w:trackRevision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E8E"/>
    <w:rsid w:val="00000FB1"/>
    <w:rsid w:val="000025A1"/>
    <w:rsid w:val="00005FBB"/>
    <w:rsid w:val="00010DF5"/>
    <w:rsid w:val="00014398"/>
    <w:rsid w:val="000225F8"/>
    <w:rsid w:val="00024CC2"/>
    <w:rsid w:val="00027FE8"/>
    <w:rsid w:val="00071F53"/>
    <w:rsid w:val="00072D6E"/>
    <w:rsid w:val="00072E42"/>
    <w:rsid w:val="000801CA"/>
    <w:rsid w:val="0008199C"/>
    <w:rsid w:val="00096EE6"/>
    <w:rsid w:val="00097F34"/>
    <w:rsid w:val="000A01F2"/>
    <w:rsid w:val="000A64C3"/>
    <w:rsid w:val="000B75C7"/>
    <w:rsid w:val="000D068F"/>
    <w:rsid w:val="000F103B"/>
    <w:rsid w:val="00100EB7"/>
    <w:rsid w:val="00102CAF"/>
    <w:rsid w:val="00107F54"/>
    <w:rsid w:val="00112ED0"/>
    <w:rsid w:val="00114253"/>
    <w:rsid w:val="001339C2"/>
    <w:rsid w:val="00134B44"/>
    <w:rsid w:val="001511FE"/>
    <w:rsid w:val="001565AC"/>
    <w:rsid w:val="00160090"/>
    <w:rsid w:val="00170513"/>
    <w:rsid w:val="00172C58"/>
    <w:rsid w:val="001732AA"/>
    <w:rsid w:val="001763BF"/>
    <w:rsid w:val="00184C64"/>
    <w:rsid w:val="00194AA9"/>
    <w:rsid w:val="00195DF1"/>
    <w:rsid w:val="001A4F99"/>
    <w:rsid w:val="001B05AC"/>
    <w:rsid w:val="001C59D5"/>
    <w:rsid w:val="001C72AD"/>
    <w:rsid w:val="001D07D6"/>
    <w:rsid w:val="001D5DB6"/>
    <w:rsid w:val="001F0629"/>
    <w:rsid w:val="001F3F79"/>
    <w:rsid w:val="001F762D"/>
    <w:rsid w:val="001F7ED6"/>
    <w:rsid w:val="0020228A"/>
    <w:rsid w:val="002067B9"/>
    <w:rsid w:val="00211DE3"/>
    <w:rsid w:val="002166F0"/>
    <w:rsid w:val="002208E8"/>
    <w:rsid w:val="0022327F"/>
    <w:rsid w:val="00226EBA"/>
    <w:rsid w:val="00230452"/>
    <w:rsid w:val="002323BF"/>
    <w:rsid w:val="00233753"/>
    <w:rsid w:val="00246C29"/>
    <w:rsid w:val="002616D8"/>
    <w:rsid w:val="002679D3"/>
    <w:rsid w:val="00280881"/>
    <w:rsid w:val="00281037"/>
    <w:rsid w:val="00286FA1"/>
    <w:rsid w:val="002938FC"/>
    <w:rsid w:val="00297558"/>
    <w:rsid w:val="00297A1B"/>
    <w:rsid w:val="002A345C"/>
    <w:rsid w:val="002B2CF2"/>
    <w:rsid w:val="002B6797"/>
    <w:rsid w:val="002C2CEE"/>
    <w:rsid w:val="002C6C06"/>
    <w:rsid w:val="002C7C60"/>
    <w:rsid w:val="002D49FB"/>
    <w:rsid w:val="002E1770"/>
    <w:rsid w:val="002E2F98"/>
    <w:rsid w:val="002F73E3"/>
    <w:rsid w:val="00302D02"/>
    <w:rsid w:val="00306F3E"/>
    <w:rsid w:val="003216C8"/>
    <w:rsid w:val="0035130E"/>
    <w:rsid w:val="0035374E"/>
    <w:rsid w:val="003752A7"/>
    <w:rsid w:val="00394B1F"/>
    <w:rsid w:val="00396AE9"/>
    <w:rsid w:val="00397316"/>
    <w:rsid w:val="003C009A"/>
    <w:rsid w:val="003C7808"/>
    <w:rsid w:val="003D7953"/>
    <w:rsid w:val="003F3A70"/>
    <w:rsid w:val="00404E87"/>
    <w:rsid w:val="00407ACD"/>
    <w:rsid w:val="0041515F"/>
    <w:rsid w:val="00424749"/>
    <w:rsid w:val="0042480F"/>
    <w:rsid w:val="00425BF7"/>
    <w:rsid w:val="004367BA"/>
    <w:rsid w:val="00443138"/>
    <w:rsid w:val="00452400"/>
    <w:rsid w:val="00461975"/>
    <w:rsid w:val="00464396"/>
    <w:rsid w:val="00470944"/>
    <w:rsid w:val="0047692C"/>
    <w:rsid w:val="0048664E"/>
    <w:rsid w:val="004956BD"/>
    <w:rsid w:val="004961BF"/>
    <w:rsid w:val="004A66A0"/>
    <w:rsid w:val="004B4274"/>
    <w:rsid w:val="004C633C"/>
    <w:rsid w:val="004C6E8E"/>
    <w:rsid w:val="004C7091"/>
    <w:rsid w:val="004D53B8"/>
    <w:rsid w:val="004D665F"/>
    <w:rsid w:val="004E18C3"/>
    <w:rsid w:val="004F3693"/>
    <w:rsid w:val="004F5628"/>
    <w:rsid w:val="0055231E"/>
    <w:rsid w:val="00556929"/>
    <w:rsid w:val="00570252"/>
    <w:rsid w:val="00583595"/>
    <w:rsid w:val="00584160"/>
    <w:rsid w:val="00592958"/>
    <w:rsid w:val="005B2F36"/>
    <w:rsid w:val="005B59CE"/>
    <w:rsid w:val="005C6BF7"/>
    <w:rsid w:val="005D4383"/>
    <w:rsid w:val="005E2B27"/>
    <w:rsid w:val="005E4DF7"/>
    <w:rsid w:val="005E75BB"/>
    <w:rsid w:val="005F15B8"/>
    <w:rsid w:val="005F2616"/>
    <w:rsid w:val="0060719E"/>
    <w:rsid w:val="00611DA4"/>
    <w:rsid w:val="006124C9"/>
    <w:rsid w:val="00617E64"/>
    <w:rsid w:val="0062604B"/>
    <w:rsid w:val="006271BC"/>
    <w:rsid w:val="00631FAD"/>
    <w:rsid w:val="00640F69"/>
    <w:rsid w:val="006648A1"/>
    <w:rsid w:val="00666638"/>
    <w:rsid w:val="0066665B"/>
    <w:rsid w:val="006874CE"/>
    <w:rsid w:val="006907E4"/>
    <w:rsid w:val="00694106"/>
    <w:rsid w:val="00694AD5"/>
    <w:rsid w:val="0069695D"/>
    <w:rsid w:val="006A2C3B"/>
    <w:rsid w:val="006A6073"/>
    <w:rsid w:val="006A6822"/>
    <w:rsid w:val="006A6F51"/>
    <w:rsid w:val="006B1E86"/>
    <w:rsid w:val="006B2E09"/>
    <w:rsid w:val="006B361F"/>
    <w:rsid w:val="006D423F"/>
    <w:rsid w:val="006E04DB"/>
    <w:rsid w:val="006E0AA8"/>
    <w:rsid w:val="006E2588"/>
    <w:rsid w:val="006F2DA9"/>
    <w:rsid w:val="007027EE"/>
    <w:rsid w:val="007461D7"/>
    <w:rsid w:val="00760F2E"/>
    <w:rsid w:val="007674FB"/>
    <w:rsid w:val="00771860"/>
    <w:rsid w:val="0078493F"/>
    <w:rsid w:val="00795FF1"/>
    <w:rsid w:val="007963BA"/>
    <w:rsid w:val="00796E40"/>
    <w:rsid w:val="007A3390"/>
    <w:rsid w:val="007A48D7"/>
    <w:rsid w:val="007A5358"/>
    <w:rsid w:val="007B2C52"/>
    <w:rsid w:val="007B4C5A"/>
    <w:rsid w:val="007C3020"/>
    <w:rsid w:val="007C5439"/>
    <w:rsid w:val="007C78B2"/>
    <w:rsid w:val="007E166B"/>
    <w:rsid w:val="00800F78"/>
    <w:rsid w:val="00802032"/>
    <w:rsid w:val="00804EA9"/>
    <w:rsid w:val="0081358D"/>
    <w:rsid w:val="00815035"/>
    <w:rsid w:val="00822A9C"/>
    <w:rsid w:val="00830F66"/>
    <w:rsid w:val="00832D4D"/>
    <w:rsid w:val="008403EE"/>
    <w:rsid w:val="0084606B"/>
    <w:rsid w:val="00847BC4"/>
    <w:rsid w:val="00855202"/>
    <w:rsid w:val="00873A6E"/>
    <w:rsid w:val="008812AA"/>
    <w:rsid w:val="00887BC2"/>
    <w:rsid w:val="008B02F1"/>
    <w:rsid w:val="008B6CFA"/>
    <w:rsid w:val="008C130A"/>
    <w:rsid w:val="008C3143"/>
    <w:rsid w:val="008C76AD"/>
    <w:rsid w:val="008D0892"/>
    <w:rsid w:val="008D1378"/>
    <w:rsid w:val="008D208C"/>
    <w:rsid w:val="008D26D7"/>
    <w:rsid w:val="008F5AE8"/>
    <w:rsid w:val="009051DE"/>
    <w:rsid w:val="00905F47"/>
    <w:rsid w:val="00911BC2"/>
    <w:rsid w:val="00922510"/>
    <w:rsid w:val="0092677E"/>
    <w:rsid w:val="0093182D"/>
    <w:rsid w:val="009411DF"/>
    <w:rsid w:val="00941F08"/>
    <w:rsid w:val="00944A5C"/>
    <w:rsid w:val="00950E25"/>
    <w:rsid w:val="0095288D"/>
    <w:rsid w:val="009605D2"/>
    <w:rsid w:val="0096068D"/>
    <w:rsid w:val="00961480"/>
    <w:rsid w:val="009700A3"/>
    <w:rsid w:val="009727F5"/>
    <w:rsid w:val="00973396"/>
    <w:rsid w:val="00977661"/>
    <w:rsid w:val="00985377"/>
    <w:rsid w:val="00986AA5"/>
    <w:rsid w:val="00987574"/>
    <w:rsid w:val="00994E59"/>
    <w:rsid w:val="00995EDE"/>
    <w:rsid w:val="009B5AE3"/>
    <w:rsid w:val="009B7A44"/>
    <w:rsid w:val="009C69F5"/>
    <w:rsid w:val="009D4FCF"/>
    <w:rsid w:val="009E2BF7"/>
    <w:rsid w:val="009E7960"/>
    <w:rsid w:val="009F2157"/>
    <w:rsid w:val="009F5BA1"/>
    <w:rsid w:val="00A04044"/>
    <w:rsid w:val="00A10E83"/>
    <w:rsid w:val="00A12807"/>
    <w:rsid w:val="00A13751"/>
    <w:rsid w:val="00A215EB"/>
    <w:rsid w:val="00A3712D"/>
    <w:rsid w:val="00A372BB"/>
    <w:rsid w:val="00A47AC2"/>
    <w:rsid w:val="00A5288D"/>
    <w:rsid w:val="00A64D86"/>
    <w:rsid w:val="00A758F5"/>
    <w:rsid w:val="00A82115"/>
    <w:rsid w:val="00A87037"/>
    <w:rsid w:val="00A91BE7"/>
    <w:rsid w:val="00A947EE"/>
    <w:rsid w:val="00A94ECA"/>
    <w:rsid w:val="00A97CDD"/>
    <w:rsid w:val="00AA0660"/>
    <w:rsid w:val="00AB0A71"/>
    <w:rsid w:val="00AB11B1"/>
    <w:rsid w:val="00AB5542"/>
    <w:rsid w:val="00AB6BF2"/>
    <w:rsid w:val="00AD26B0"/>
    <w:rsid w:val="00AD62F9"/>
    <w:rsid w:val="00AE059F"/>
    <w:rsid w:val="00AE0E3A"/>
    <w:rsid w:val="00B01E99"/>
    <w:rsid w:val="00B05960"/>
    <w:rsid w:val="00B17E10"/>
    <w:rsid w:val="00B31DA2"/>
    <w:rsid w:val="00B33C9E"/>
    <w:rsid w:val="00B344B5"/>
    <w:rsid w:val="00B35500"/>
    <w:rsid w:val="00B3753D"/>
    <w:rsid w:val="00B44916"/>
    <w:rsid w:val="00B45C2F"/>
    <w:rsid w:val="00B52237"/>
    <w:rsid w:val="00B657CA"/>
    <w:rsid w:val="00B800E3"/>
    <w:rsid w:val="00B80FA6"/>
    <w:rsid w:val="00B82AE4"/>
    <w:rsid w:val="00B834F4"/>
    <w:rsid w:val="00B87439"/>
    <w:rsid w:val="00B95339"/>
    <w:rsid w:val="00B97880"/>
    <w:rsid w:val="00BA5212"/>
    <w:rsid w:val="00BB037B"/>
    <w:rsid w:val="00BB16C4"/>
    <w:rsid w:val="00BB4A37"/>
    <w:rsid w:val="00BD26E7"/>
    <w:rsid w:val="00BD3DAE"/>
    <w:rsid w:val="00BE175F"/>
    <w:rsid w:val="00BE5F51"/>
    <w:rsid w:val="00BF3504"/>
    <w:rsid w:val="00C054FA"/>
    <w:rsid w:val="00C07750"/>
    <w:rsid w:val="00C158C2"/>
    <w:rsid w:val="00C233DD"/>
    <w:rsid w:val="00C25D0C"/>
    <w:rsid w:val="00C3325D"/>
    <w:rsid w:val="00C40C3D"/>
    <w:rsid w:val="00C43E31"/>
    <w:rsid w:val="00C52555"/>
    <w:rsid w:val="00C527E5"/>
    <w:rsid w:val="00C60842"/>
    <w:rsid w:val="00C65488"/>
    <w:rsid w:val="00C7175D"/>
    <w:rsid w:val="00C77BDA"/>
    <w:rsid w:val="00CB05E8"/>
    <w:rsid w:val="00CB3536"/>
    <w:rsid w:val="00CD15B3"/>
    <w:rsid w:val="00CD2AF0"/>
    <w:rsid w:val="00CD77BA"/>
    <w:rsid w:val="00CF6E33"/>
    <w:rsid w:val="00D12865"/>
    <w:rsid w:val="00D23DB1"/>
    <w:rsid w:val="00D3019B"/>
    <w:rsid w:val="00D318B2"/>
    <w:rsid w:val="00D340E7"/>
    <w:rsid w:val="00D50F7B"/>
    <w:rsid w:val="00D5373A"/>
    <w:rsid w:val="00D61C13"/>
    <w:rsid w:val="00D64F29"/>
    <w:rsid w:val="00D94BA4"/>
    <w:rsid w:val="00DB0B67"/>
    <w:rsid w:val="00DB3E1F"/>
    <w:rsid w:val="00DB6FEF"/>
    <w:rsid w:val="00DC340C"/>
    <w:rsid w:val="00DC4851"/>
    <w:rsid w:val="00DC6467"/>
    <w:rsid w:val="00DC6EEF"/>
    <w:rsid w:val="00DD2D58"/>
    <w:rsid w:val="00DD4255"/>
    <w:rsid w:val="00DF14BD"/>
    <w:rsid w:val="00DF72A8"/>
    <w:rsid w:val="00E05532"/>
    <w:rsid w:val="00E12943"/>
    <w:rsid w:val="00E17C65"/>
    <w:rsid w:val="00E2066D"/>
    <w:rsid w:val="00E27E37"/>
    <w:rsid w:val="00E3795F"/>
    <w:rsid w:val="00E4094F"/>
    <w:rsid w:val="00E44EF3"/>
    <w:rsid w:val="00E47240"/>
    <w:rsid w:val="00E553D4"/>
    <w:rsid w:val="00E64D1A"/>
    <w:rsid w:val="00E761D5"/>
    <w:rsid w:val="00E87591"/>
    <w:rsid w:val="00E945C2"/>
    <w:rsid w:val="00E97AAD"/>
    <w:rsid w:val="00EC0FA8"/>
    <w:rsid w:val="00EC3F4F"/>
    <w:rsid w:val="00ED046A"/>
    <w:rsid w:val="00ED3A0D"/>
    <w:rsid w:val="00EE12B0"/>
    <w:rsid w:val="00EE600E"/>
    <w:rsid w:val="00F164EB"/>
    <w:rsid w:val="00F26410"/>
    <w:rsid w:val="00F30B23"/>
    <w:rsid w:val="00F34A35"/>
    <w:rsid w:val="00F455FC"/>
    <w:rsid w:val="00F50656"/>
    <w:rsid w:val="00F54C63"/>
    <w:rsid w:val="00F575A5"/>
    <w:rsid w:val="00F61066"/>
    <w:rsid w:val="00F71636"/>
    <w:rsid w:val="00F820CC"/>
    <w:rsid w:val="00F873C9"/>
    <w:rsid w:val="00FA1FE6"/>
    <w:rsid w:val="00FA56E6"/>
    <w:rsid w:val="00FA59F3"/>
    <w:rsid w:val="00FC02B8"/>
    <w:rsid w:val="00FC0B2D"/>
    <w:rsid w:val="00FC5EA4"/>
    <w:rsid w:val="00FD2CB0"/>
    <w:rsid w:val="00FD64AE"/>
    <w:rsid w:val="00FE7583"/>
    <w:rsid w:val="00FF37A4"/>
    <w:rsid w:val="01AB1795"/>
    <w:rsid w:val="01F7260F"/>
    <w:rsid w:val="033AC0AC"/>
    <w:rsid w:val="03EBB61D"/>
    <w:rsid w:val="04700765"/>
    <w:rsid w:val="061540A3"/>
    <w:rsid w:val="0BFCC8B1"/>
    <w:rsid w:val="0EC061C5"/>
    <w:rsid w:val="1107C5DB"/>
    <w:rsid w:val="11DB2F14"/>
    <w:rsid w:val="124700B3"/>
    <w:rsid w:val="12C6697E"/>
    <w:rsid w:val="1422DDAA"/>
    <w:rsid w:val="160B6225"/>
    <w:rsid w:val="1CE184C1"/>
    <w:rsid w:val="22FB69E5"/>
    <w:rsid w:val="255AC675"/>
    <w:rsid w:val="25928951"/>
    <w:rsid w:val="341F64FD"/>
    <w:rsid w:val="344E185E"/>
    <w:rsid w:val="428DDFED"/>
    <w:rsid w:val="43822CE9"/>
    <w:rsid w:val="44C53E3F"/>
    <w:rsid w:val="4569A307"/>
    <w:rsid w:val="4E93D6B2"/>
    <w:rsid w:val="5362B6B8"/>
    <w:rsid w:val="5429C886"/>
    <w:rsid w:val="5A275B76"/>
    <w:rsid w:val="5EA0CD55"/>
    <w:rsid w:val="5F713EEE"/>
    <w:rsid w:val="617AECE5"/>
    <w:rsid w:val="637E28D9"/>
    <w:rsid w:val="683B53F1"/>
    <w:rsid w:val="6E2E0AFD"/>
    <w:rsid w:val="772FFBCD"/>
    <w:rsid w:val="783756E0"/>
    <w:rsid w:val="7A3313C7"/>
    <w:rsid w:val="7BA0FB10"/>
    <w:rsid w:val="7BB89B53"/>
    <w:rsid w:val="7FB8037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B1CD3B"/>
  <w15:docId w15:val="{477D8A05-EBF5-6240-ABE4-6E736F0F3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ES" w:eastAsia="es-ES_tradnl"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EB7"/>
    <w:pPr>
      <w:suppressAutoHyphens/>
      <w:spacing w:line="1" w:lineRule="atLeast"/>
      <w:ind w:leftChars="-1" w:left="-1" w:hangingChars="1" w:hanging="1"/>
      <w:textDirection w:val="btLr"/>
      <w:textAlignment w:val="top"/>
      <w:outlineLvl w:val="0"/>
    </w:pPr>
    <w:rPr>
      <w:position w:val="-1"/>
      <w:lang w:val="ca-ES" w:eastAsia="es-ES"/>
    </w:rPr>
  </w:style>
  <w:style w:type="paragraph" w:styleId="Ttol1">
    <w:name w:val="heading 1"/>
    <w:basedOn w:val="Normal"/>
    <w:next w:val="Normal"/>
    <w:uiPriority w:val="9"/>
    <w:qFormat/>
    <w:pPr>
      <w:keepNext/>
    </w:pPr>
    <w:rPr>
      <w:sz w:val="40"/>
    </w:rPr>
  </w:style>
  <w:style w:type="paragraph" w:styleId="Ttol2">
    <w:name w:val="heading 2"/>
    <w:basedOn w:val="Normal"/>
    <w:next w:val="Normal"/>
    <w:uiPriority w:val="9"/>
    <w:unhideWhenUsed/>
    <w:qFormat/>
    <w:pPr>
      <w:keepNext/>
      <w:outlineLvl w:val="1"/>
    </w:pPr>
  </w:style>
  <w:style w:type="paragraph" w:styleId="Ttol3">
    <w:name w:val="heading 3"/>
    <w:basedOn w:val="Normal"/>
    <w:next w:val="Normal"/>
    <w:uiPriority w:val="9"/>
    <w:semiHidden/>
    <w:unhideWhenUsed/>
    <w:qFormat/>
    <w:pPr>
      <w:keepNext/>
      <w:keepLines/>
      <w:spacing w:before="280" w:after="80"/>
      <w:outlineLvl w:val="2"/>
    </w:pPr>
    <w:rPr>
      <w:b/>
      <w:sz w:val="28"/>
      <w:szCs w:val="28"/>
    </w:rPr>
  </w:style>
  <w:style w:type="paragraph" w:styleId="Ttol4">
    <w:name w:val="heading 4"/>
    <w:basedOn w:val="Normal"/>
    <w:next w:val="Normal"/>
    <w:uiPriority w:val="9"/>
    <w:semiHidden/>
    <w:unhideWhenUsed/>
    <w:qFormat/>
    <w:pPr>
      <w:keepNext/>
      <w:keepLines/>
      <w:spacing w:before="240" w:after="40"/>
      <w:outlineLvl w:val="3"/>
    </w:pPr>
    <w:rPr>
      <w:b/>
    </w:rPr>
  </w:style>
  <w:style w:type="paragraph" w:styleId="Ttol5">
    <w:name w:val="heading 5"/>
    <w:basedOn w:val="Normal"/>
    <w:next w:val="Normal"/>
    <w:uiPriority w:val="9"/>
    <w:semiHidden/>
    <w:unhideWhenUsed/>
    <w:qFormat/>
    <w:pPr>
      <w:keepNext/>
      <w:keepLines/>
      <w:spacing w:before="220" w:after="40"/>
      <w:outlineLvl w:val="4"/>
    </w:pPr>
    <w:rPr>
      <w:b/>
      <w:sz w:val="22"/>
      <w:szCs w:val="22"/>
    </w:rPr>
  </w:style>
  <w:style w:type="paragraph" w:styleId="Ttol6">
    <w:name w:val="heading 6"/>
    <w:basedOn w:val="Normal"/>
    <w:next w:val="Normal"/>
    <w:uiPriority w:val="9"/>
    <w:semiHidden/>
    <w:unhideWhenUsed/>
    <w:qFormat/>
    <w:pPr>
      <w:keepNext/>
      <w:keepLines/>
      <w:spacing w:before="200" w:after="40"/>
      <w:outlineLvl w:val="5"/>
    </w:pPr>
    <w:rPr>
      <w:b/>
      <w:sz w:val="20"/>
      <w:szCs w:val="20"/>
    </w:rPr>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ol">
    <w:name w:val="Title"/>
    <w:basedOn w:val="Normal"/>
    <w:next w:val="Normal"/>
    <w:uiPriority w:val="10"/>
    <w:qFormat/>
    <w:pPr>
      <w:keepNext/>
      <w:keepLines/>
      <w:spacing w:before="480" w:after="120"/>
    </w:pPr>
    <w:rPr>
      <w:b/>
      <w:sz w:val="72"/>
      <w:szCs w:val="72"/>
    </w:rPr>
  </w:style>
  <w:style w:type="table" w:customStyle="1" w:styleId="TableNormal0">
    <w:name w:val="Table Normal0"/>
    <w:next w:val="TableNormal"/>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character" w:styleId="Enlla">
    <w:name w:val="Hyperlink"/>
    <w:uiPriority w:val="99"/>
    <w:rPr>
      <w:color w:val="0000FF"/>
      <w:w w:val="100"/>
      <w:position w:val="-1"/>
      <w:u w:val="single"/>
      <w:effect w:val="none"/>
      <w:vertAlign w:val="baseline"/>
      <w:cs w:val="0"/>
      <w:em w:val="none"/>
    </w:rPr>
  </w:style>
  <w:style w:type="paragraph" w:styleId="HTMLambformatprevi">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Tipusdelletraperdefectedelpargraf"/>
    <w:rPr>
      <w:w w:val="100"/>
      <w:position w:val="-1"/>
      <w:effect w:val="none"/>
      <w:vertAlign w:val="baseline"/>
      <w:cs w:val="0"/>
      <w:em w:val="none"/>
    </w:rPr>
  </w:style>
  <w:style w:type="paragraph" w:styleId="Capalera">
    <w:name w:val="header"/>
    <w:basedOn w:val="Normal"/>
    <w:pPr>
      <w:tabs>
        <w:tab w:val="center" w:pos="4252"/>
        <w:tab w:val="right" w:pos="8504"/>
      </w:tabs>
    </w:pPr>
  </w:style>
  <w:style w:type="paragraph" w:styleId="Peu">
    <w:name w:val="footer"/>
    <w:basedOn w:val="Normal"/>
    <w:pPr>
      <w:tabs>
        <w:tab w:val="center" w:pos="4252"/>
        <w:tab w:val="right" w:pos="8504"/>
      </w:tabs>
    </w:pPr>
  </w:style>
  <w:style w:type="character" w:styleId="Nmerodepgina">
    <w:name w:val="page number"/>
    <w:basedOn w:val="Tipusdelletraperdefectedelpargraf"/>
    <w:rPr>
      <w:w w:val="100"/>
      <w:position w:val="-1"/>
      <w:effect w:val="none"/>
      <w:vertAlign w:val="baseline"/>
      <w:cs w:val="0"/>
      <w:em w:val="none"/>
    </w:rPr>
  </w:style>
  <w:style w:type="table" w:styleId="Taulaambquadrcula">
    <w:name w:val="Table Grid"/>
    <w:basedOn w:val="TableNormal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DC1">
    <w:name w:val="toc 1"/>
    <w:basedOn w:val="Normal"/>
    <w:next w:val="Normal"/>
    <w:uiPriority w:val="39"/>
    <w:rsid w:val="00194AA9"/>
    <w:pPr>
      <w:spacing w:before="120" w:after="120"/>
      <w:ind w:left="0"/>
      <w:jc w:val="left"/>
    </w:pPr>
    <w:rPr>
      <w:bCs/>
      <w:szCs w:val="20"/>
    </w:rPr>
  </w:style>
  <w:style w:type="paragraph" w:styleId="IDC2">
    <w:name w:val="toc 2"/>
    <w:basedOn w:val="Normal"/>
    <w:next w:val="Normal"/>
    <w:uiPriority w:val="39"/>
    <w:rsid w:val="00194AA9"/>
    <w:pPr>
      <w:ind w:leftChars="0" w:left="0"/>
      <w:jc w:val="left"/>
    </w:pPr>
    <w:rPr>
      <w:szCs w:val="20"/>
    </w:rPr>
  </w:style>
  <w:style w:type="paragraph" w:styleId="NormalWeb">
    <w:name w:val="Normal (Web)"/>
    <w:basedOn w:val="Normal"/>
    <w:uiPriority w:val="99"/>
    <w:pPr>
      <w:spacing w:before="100" w:beforeAutospacing="1" w:after="100" w:afterAutospacing="1"/>
      <w:jc w:val="left"/>
    </w:pPr>
    <w:rPr>
      <w:rFonts w:ascii="Times New Roman" w:eastAsia="MS Mincho" w:hAnsi="Times New Roman"/>
      <w:lang w:val="es-ES" w:eastAsia="ja-JP"/>
    </w:rPr>
  </w:style>
  <w:style w:type="paragraph" w:styleId="IDC9">
    <w:name w:val="toc 9"/>
    <w:basedOn w:val="Normal"/>
    <w:next w:val="Normal"/>
    <w:uiPriority w:val="39"/>
    <w:pPr>
      <w:ind w:left="1920"/>
      <w:jc w:val="left"/>
    </w:pPr>
    <w:rPr>
      <w:rFonts w:asciiTheme="minorHAnsi" w:hAnsiTheme="minorHAnsi"/>
      <w:sz w:val="18"/>
      <w:szCs w:val="18"/>
    </w:rPr>
  </w:style>
  <w:style w:type="paragraph" w:styleId="Textdeglobus">
    <w:name w:val="Balloon Text"/>
    <w:basedOn w:val="Normal"/>
    <w:rPr>
      <w:rFonts w:ascii="Tahoma" w:hAnsi="Tahoma" w:cs="Tahoma"/>
      <w:sz w:val="16"/>
      <w:szCs w:val="16"/>
    </w:rPr>
  </w:style>
  <w:style w:type="character" w:customStyle="1" w:styleId="FooterChar">
    <w:name w:val="Footer Char"/>
    <w:rPr>
      <w:rFonts w:ascii="Arial" w:hAnsi="Arial"/>
      <w:w w:val="100"/>
      <w:position w:val="-1"/>
      <w:sz w:val="24"/>
      <w:szCs w:val="24"/>
      <w:effect w:val="none"/>
      <w:vertAlign w:val="baseline"/>
      <w:cs w:val="0"/>
      <w:em w:val="none"/>
      <w:lang w:val="ca-ES"/>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Normal"/>
    <w:rPr>
      <w:sz w:val="20"/>
      <w:szCs w:val="20"/>
    </w:rPr>
  </w:style>
  <w:style w:type="character" w:customStyle="1" w:styleId="CommentTextChar">
    <w:name w:val="Comment Text Char"/>
    <w:rPr>
      <w:rFonts w:ascii="Arial" w:hAnsi="Arial"/>
      <w:w w:val="100"/>
      <w:position w:val="-1"/>
      <w:effect w:val="none"/>
      <w:vertAlign w:val="baseline"/>
      <w:cs w:val="0"/>
      <w:em w:val="none"/>
      <w:lang w:eastAsia="es-ES"/>
    </w:rPr>
  </w:style>
  <w:style w:type="paragraph" w:customStyle="1" w:styleId="CommentSubject">
    <w:name w:val="Comment Subject"/>
    <w:basedOn w:val="CommentText"/>
    <w:next w:val="CommentText"/>
    <w:rPr>
      <w:b/>
      <w:bCs/>
    </w:rPr>
  </w:style>
  <w:style w:type="character" w:customStyle="1" w:styleId="CommentSubjectChar">
    <w:name w:val="Comment Subject Char"/>
    <w:rPr>
      <w:rFonts w:ascii="Arial" w:hAnsi="Arial"/>
      <w:b/>
      <w:bCs/>
      <w:w w:val="100"/>
      <w:position w:val="-1"/>
      <w:effect w:val="none"/>
      <w:vertAlign w:val="baseline"/>
      <w:cs w:val="0"/>
      <w:em w:val="none"/>
      <w:lang w:eastAsia="es-ES"/>
    </w:rPr>
  </w:style>
  <w:style w:type="paragraph" w:styleId="Llegenda">
    <w:name w:val="caption"/>
    <w:basedOn w:val="Normal"/>
    <w:next w:val="Normal"/>
    <w:rPr>
      <w:b/>
      <w:bCs/>
      <w:sz w:val="20"/>
      <w:szCs w:val="20"/>
    </w:rPr>
  </w:style>
  <w:style w:type="paragraph" w:styleId="ndexdillustracions">
    <w:name w:val="table of figures"/>
    <w:basedOn w:val="Normal"/>
    <w:next w:val="Normal"/>
    <w:uiPriority w:val="99"/>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cs="Courier New"/>
      <w:szCs w:val="20"/>
      <w:lang w:val="es-ES" w:eastAsia="ar-SA"/>
    </w:rPr>
  </w:style>
  <w:style w:type="character" w:customStyle="1" w:styleId="HTMLPreformattedChar">
    <w:name w:val="HTML Preformatted Char"/>
    <w:rPr>
      <w:rFonts w:ascii="Courier New" w:eastAsia="MS Mincho" w:hAnsi="Courier New" w:cs="Courier New"/>
      <w:w w:val="100"/>
      <w:position w:val="-1"/>
      <w:sz w:val="24"/>
      <w:effect w:val="none"/>
      <w:vertAlign w:val="baseline"/>
      <w:cs w:val="0"/>
      <w:em w:val="none"/>
      <w:lang w:val="es-ES" w:eastAsia="ja-JP"/>
    </w:rPr>
  </w:style>
  <w:style w:type="character" w:customStyle="1" w:styleId="apple-tab-span">
    <w:name w:val="apple-tab-span"/>
    <w:rPr>
      <w:w w:val="100"/>
      <w:position w:val="-1"/>
      <w:effect w:val="none"/>
      <w:vertAlign w:val="baseline"/>
      <w:cs w:val="0"/>
      <w:em w:val="none"/>
    </w:rPr>
  </w:style>
  <w:style w:type="character" w:styleId="Textennegreta">
    <w:name w:val="Strong"/>
    <w:uiPriority w:val="22"/>
    <w:qFormat/>
    <w:rPr>
      <w:b/>
      <w:bCs/>
      <w:w w:val="100"/>
      <w:position w:val="-1"/>
      <w:effect w:val="none"/>
      <w:vertAlign w:val="baseline"/>
      <w:cs w:val="0"/>
      <w:em w:val="none"/>
    </w:rPr>
  </w:style>
  <w:style w:type="character" w:styleId="mfasi">
    <w:name w:val="Emphasis"/>
    <w:uiPriority w:val="20"/>
    <w:qFormat/>
    <w:rPr>
      <w:i/>
      <w:iCs/>
      <w:w w:val="100"/>
      <w:position w:val="-1"/>
      <w:effect w:val="none"/>
      <w:vertAlign w:val="baseline"/>
      <w:cs w:val="0"/>
      <w:em w:val="none"/>
    </w:rPr>
  </w:style>
  <w:style w:type="character" w:styleId="Enllavisitat">
    <w:name w:val="FollowedHyperlink"/>
    <w:rPr>
      <w:color w:val="954F72"/>
      <w:w w:val="100"/>
      <w:position w:val="-1"/>
      <w:u w:val="single"/>
      <w:effect w:val="none"/>
      <w:vertAlign w:val="baseline"/>
      <w:cs w:val="0"/>
      <w:em w:val="none"/>
    </w:rPr>
  </w:style>
  <w:style w:type="paragraph" w:styleId="Subtto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customStyle="1" w:styleId="apple-converted-space">
    <w:name w:val="apple-converted-space"/>
    <w:basedOn w:val="Tipusdelletraperdefectedelpargraf"/>
    <w:rsid w:val="006A2C3B"/>
  </w:style>
  <w:style w:type="paragraph" w:styleId="Revisi">
    <w:name w:val="Revision"/>
    <w:hidden/>
    <w:uiPriority w:val="99"/>
    <w:semiHidden/>
    <w:rsid w:val="001511FE"/>
    <w:pPr>
      <w:jc w:val="left"/>
    </w:pPr>
    <w:rPr>
      <w:position w:val="-1"/>
      <w:lang w:val="ca-ES" w:eastAsia="es-ES"/>
    </w:rPr>
  </w:style>
  <w:style w:type="paragraph" w:styleId="IDC3">
    <w:name w:val="toc 3"/>
    <w:basedOn w:val="Normal"/>
    <w:next w:val="Normal"/>
    <w:autoRedefine/>
    <w:uiPriority w:val="39"/>
    <w:unhideWhenUsed/>
    <w:rsid w:val="001511FE"/>
    <w:pPr>
      <w:ind w:left="480"/>
      <w:jc w:val="left"/>
    </w:pPr>
    <w:rPr>
      <w:rFonts w:asciiTheme="minorHAnsi" w:hAnsiTheme="minorHAnsi"/>
      <w:i/>
      <w:iCs/>
      <w:sz w:val="20"/>
      <w:szCs w:val="20"/>
    </w:rPr>
  </w:style>
  <w:style w:type="paragraph" w:styleId="IDC4">
    <w:name w:val="toc 4"/>
    <w:basedOn w:val="Normal"/>
    <w:next w:val="Normal"/>
    <w:autoRedefine/>
    <w:uiPriority w:val="39"/>
    <w:unhideWhenUsed/>
    <w:rsid w:val="001511FE"/>
    <w:pPr>
      <w:ind w:left="720"/>
      <w:jc w:val="left"/>
    </w:pPr>
    <w:rPr>
      <w:rFonts w:asciiTheme="minorHAnsi" w:hAnsiTheme="minorHAnsi"/>
      <w:sz w:val="18"/>
      <w:szCs w:val="18"/>
    </w:rPr>
  </w:style>
  <w:style w:type="paragraph" w:styleId="IDC5">
    <w:name w:val="toc 5"/>
    <w:basedOn w:val="Normal"/>
    <w:next w:val="Normal"/>
    <w:autoRedefine/>
    <w:uiPriority w:val="39"/>
    <w:unhideWhenUsed/>
    <w:rsid w:val="001511FE"/>
    <w:pPr>
      <w:ind w:left="960"/>
      <w:jc w:val="left"/>
    </w:pPr>
    <w:rPr>
      <w:rFonts w:asciiTheme="minorHAnsi" w:hAnsiTheme="minorHAnsi"/>
      <w:sz w:val="18"/>
      <w:szCs w:val="18"/>
    </w:rPr>
  </w:style>
  <w:style w:type="paragraph" w:styleId="IDC6">
    <w:name w:val="toc 6"/>
    <w:basedOn w:val="Normal"/>
    <w:next w:val="Normal"/>
    <w:autoRedefine/>
    <w:uiPriority w:val="39"/>
    <w:unhideWhenUsed/>
    <w:rsid w:val="001511FE"/>
    <w:pPr>
      <w:ind w:left="1200"/>
      <w:jc w:val="left"/>
    </w:pPr>
    <w:rPr>
      <w:rFonts w:asciiTheme="minorHAnsi" w:hAnsiTheme="minorHAnsi"/>
      <w:sz w:val="18"/>
      <w:szCs w:val="18"/>
    </w:rPr>
  </w:style>
  <w:style w:type="paragraph" w:styleId="IDC7">
    <w:name w:val="toc 7"/>
    <w:basedOn w:val="Normal"/>
    <w:next w:val="Normal"/>
    <w:autoRedefine/>
    <w:uiPriority w:val="39"/>
    <w:unhideWhenUsed/>
    <w:rsid w:val="001511FE"/>
    <w:pPr>
      <w:ind w:left="1440"/>
      <w:jc w:val="left"/>
    </w:pPr>
    <w:rPr>
      <w:rFonts w:asciiTheme="minorHAnsi" w:hAnsiTheme="minorHAnsi"/>
      <w:sz w:val="18"/>
      <w:szCs w:val="18"/>
    </w:rPr>
  </w:style>
  <w:style w:type="paragraph" w:styleId="IDC8">
    <w:name w:val="toc 8"/>
    <w:basedOn w:val="Normal"/>
    <w:next w:val="Normal"/>
    <w:autoRedefine/>
    <w:uiPriority w:val="39"/>
    <w:unhideWhenUsed/>
    <w:rsid w:val="001511FE"/>
    <w:pPr>
      <w:ind w:left="1680"/>
      <w:jc w:val="left"/>
    </w:pPr>
    <w:rPr>
      <w:rFonts w:asciiTheme="minorHAnsi" w:hAnsiTheme="minorHAnsi"/>
      <w:sz w:val="18"/>
      <w:szCs w:val="18"/>
    </w:rPr>
  </w:style>
  <w:style w:type="character" w:customStyle="1" w:styleId="UnresolvedMention">
    <w:name w:val="Unresolved Mention"/>
    <w:basedOn w:val="Tipusdelletraperdefectedelpargraf"/>
    <w:uiPriority w:val="99"/>
    <w:semiHidden/>
    <w:unhideWhenUsed/>
    <w:rsid w:val="001511FE"/>
    <w:rPr>
      <w:color w:val="605E5C"/>
      <w:shd w:val="clear" w:color="auto" w:fill="E1DFDD"/>
    </w:rPr>
  </w:style>
  <w:style w:type="paragraph" w:styleId="Pargrafdellista">
    <w:name w:val="List Paragraph"/>
    <w:basedOn w:val="Normal"/>
    <w:uiPriority w:val="34"/>
    <w:qFormat/>
    <w:rsid w:val="00302D02"/>
    <w:pPr>
      <w:ind w:left="720"/>
      <w:contextualSpacing/>
    </w:pPr>
  </w:style>
  <w:style w:type="paragraph" w:styleId="Textdenotaapeudepgina">
    <w:name w:val="footnote text"/>
    <w:basedOn w:val="Normal"/>
    <w:link w:val="TextdenotaapeudepginaCar"/>
    <w:uiPriority w:val="99"/>
    <w:semiHidden/>
    <w:unhideWhenUsed/>
    <w:rsid w:val="00024CC2"/>
    <w:pPr>
      <w:spacing w:line="240" w:lineRule="auto"/>
    </w:pPr>
    <w:rPr>
      <w:sz w:val="20"/>
      <w:szCs w:val="20"/>
    </w:rPr>
  </w:style>
  <w:style w:type="character" w:customStyle="1" w:styleId="TextdenotaapeudepginaCar">
    <w:name w:val="Text de nota a peu de pàgina Car"/>
    <w:basedOn w:val="Tipusdelletraperdefectedelpargraf"/>
    <w:link w:val="Textdenotaapeudepgina"/>
    <w:uiPriority w:val="99"/>
    <w:semiHidden/>
    <w:rsid w:val="00024CC2"/>
    <w:rPr>
      <w:position w:val="-1"/>
      <w:sz w:val="20"/>
      <w:szCs w:val="20"/>
      <w:lang w:val="ca-ES" w:eastAsia="es-ES"/>
    </w:rPr>
  </w:style>
  <w:style w:type="character" w:styleId="Refernciadenotaapeudepgina">
    <w:name w:val="footnote reference"/>
    <w:basedOn w:val="Tipusdelletraperdefectedelpargraf"/>
    <w:uiPriority w:val="99"/>
    <w:semiHidden/>
    <w:unhideWhenUsed/>
    <w:rsid w:val="00024CC2"/>
    <w:rPr>
      <w:vertAlign w:val="superscript"/>
    </w:rPr>
  </w:style>
  <w:style w:type="paragraph" w:styleId="Bibliografia">
    <w:name w:val="Bibliography"/>
    <w:basedOn w:val="Normal"/>
    <w:next w:val="Normal"/>
    <w:uiPriority w:val="37"/>
    <w:unhideWhenUsed/>
    <w:rsid w:val="00024CC2"/>
    <w:pPr>
      <w:tabs>
        <w:tab w:val="left" w:pos="380"/>
      </w:tabs>
      <w:spacing w:line="240" w:lineRule="atLeast"/>
      <w:ind w:left="384" w:hanging="384"/>
    </w:pPr>
  </w:style>
  <w:style w:type="paragraph" w:styleId="Textdecomentari">
    <w:name w:val="annotation text"/>
    <w:basedOn w:val="Normal"/>
    <w:link w:val="TextdecomentariCar"/>
    <w:uiPriority w:val="99"/>
    <w:semiHidden/>
    <w:unhideWhenUsed/>
    <w:pPr>
      <w:spacing w:line="240" w:lineRule="auto"/>
    </w:pPr>
    <w:rPr>
      <w:sz w:val="20"/>
      <w:szCs w:val="20"/>
    </w:rPr>
  </w:style>
  <w:style w:type="character" w:customStyle="1" w:styleId="TextdecomentariCar">
    <w:name w:val="Text de comentari Car"/>
    <w:basedOn w:val="Tipusdelletraperdefectedelpargraf"/>
    <w:link w:val="Textdecomentari"/>
    <w:uiPriority w:val="99"/>
    <w:semiHidden/>
    <w:rPr>
      <w:position w:val="-1"/>
      <w:sz w:val="20"/>
      <w:szCs w:val="20"/>
      <w:lang w:val="ca-ES" w:eastAsia="es-ES"/>
    </w:rPr>
  </w:style>
  <w:style w:type="character" w:styleId="Refernciadecomentari">
    <w:name w:val="annotation reference"/>
    <w:basedOn w:val="Tipusdelletraperdefectedelpargraf"/>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3594">
      <w:bodyDiv w:val="1"/>
      <w:marLeft w:val="0"/>
      <w:marRight w:val="0"/>
      <w:marTop w:val="0"/>
      <w:marBottom w:val="0"/>
      <w:divBdr>
        <w:top w:val="none" w:sz="0" w:space="0" w:color="auto"/>
        <w:left w:val="none" w:sz="0" w:space="0" w:color="auto"/>
        <w:bottom w:val="none" w:sz="0" w:space="0" w:color="auto"/>
        <w:right w:val="none" w:sz="0" w:space="0" w:color="auto"/>
      </w:divBdr>
    </w:div>
    <w:div w:id="29915247">
      <w:bodyDiv w:val="1"/>
      <w:marLeft w:val="0"/>
      <w:marRight w:val="0"/>
      <w:marTop w:val="0"/>
      <w:marBottom w:val="0"/>
      <w:divBdr>
        <w:top w:val="none" w:sz="0" w:space="0" w:color="auto"/>
        <w:left w:val="none" w:sz="0" w:space="0" w:color="auto"/>
        <w:bottom w:val="none" w:sz="0" w:space="0" w:color="auto"/>
        <w:right w:val="none" w:sz="0" w:space="0" w:color="auto"/>
      </w:divBdr>
    </w:div>
    <w:div w:id="45836839">
      <w:bodyDiv w:val="1"/>
      <w:marLeft w:val="0"/>
      <w:marRight w:val="0"/>
      <w:marTop w:val="0"/>
      <w:marBottom w:val="0"/>
      <w:divBdr>
        <w:top w:val="none" w:sz="0" w:space="0" w:color="auto"/>
        <w:left w:val="none" w:sz="0" w:space="0" w:color="auto"/>
        <w:bottom w:val="none" w:sz="0" w:space="0" w:color="auto"/>
        <w:right w:val="none" w:sz="0" w:space="0" w:color="auto"/>
      </w:divBdr>
    </w:div>
    <w:div w:id="94519669">
      <w:bodyDiv w:val="1"/>
      <w:marLeft w:val="0"/>
      <w:marRight w:val="0"/>
      <w:marTop w:val="0"/>
      <w:marBottom w:val="0"/>
      <w:divBdr>
        <w:top w:val="none" w:sz="0" w:space="0" w:color="auto"/>
        <w:left w:val="none" w:sz="0" w:space="0" w:color="auto"/>
        <w:bottom w:val="none" w:sz="0" w:space="0" w:color="auto"/>
        <w:right w:val="none" w:sz="0" w:space="0" w:color="auto"/>
      </w:divBdr>
    </w:div>
    <w:div w:id="95491670">
      <w:bodyDiv w:val="1"/>
      <w:marLeft w:val="0"/>
      <w:marRight w:val="0"/>
      <w:marTop w:val="0"/>
      <w:marBottom w:val="0"/>
      <w:divBdr>
        <w:top w:val="none" w:sz="0" w:space="0" w:color="auto"/>
        <w:left w:val="none" w:sz="0" w:space="0" w:color="auto"/>
        <w:bottom w:val="none" w:sz="0" w:space="0" w:color="auto"/>
        <w:right w:val="none" w:sz="0" w:space="0" w:color="auto"/>
      </w:divBdr>
    </w:div>
    <w:div w:id="129056874">
      <w:bodyDiv w:val="1"/>
      <w:marLeft w:val="0"/>
      <w:marRight w:val="0"/>
      <w:marTop w:val="0"/>
      <w:marBottom w:val="0"/>
      <w:divBdr>
        <w:top w:val="none" w:sz="0" w:space="0" w:color="auto"/>
        <w:left w:val="none" w:sz="0" w:space="0" w:color="auto"/>
        <w:bottom w:val="none" w:sz="0" w:space="0" w:color="auto"/>
        <w:right w:val="none" w:sz="0" w:space="0" w:color="auto"/>
      </w:divBdr>
    </w:div>
    <w:div w:id="162088369">
      <w:bodyDiv w:val="1"/>
      <w:marLeft w:val="0"/>
      <w:marRight w:val="0"/>
      <w:marTop w:val="0"/>
      <w:marBottom w:val="0"/>
      <w:divBdr>
        <w:top w:val="none" w:sz="0" w:space="0" w:color="auto"/>
        <w:left w:val="none" w:sz="0" w:space="0" w:color="auto"/>
        <w:bottom w:val="none" w:sz="0" w:space="0" w:color="auto"/>
        <w:right w:val="none" w:sz="0" w:space="0" w:color="auto"/>
      </w:divBdr>
    </w:div>
    <w:div w:id="166332946">
      <w:bodyDiv w:val="1"/>
      <w:marLeft w:val="0"/>
      <w:marRight w:val="0"/>
      <w:marTop w:val="0"/>
      <w:marBottom w:val="0"/>
      <w:divBdr>
        <w:top w:val="none" w:sz="0" w:space="0" w:color="auto"/>
        <w:left w:val="none" w:sz="0" w:space="0" w:color="auto"/>
        <w:bottom w:val="none" w:sz="0" w:space="0" w:color="auto"/>
        <w:right w:val="none" w:sz="0" w:space="0" w:color="auto"/>
      </w:divBdr>
    </w:div>
    <w:div w:id="195891633">
      <w:bodyDiv w:val="1"/>
      <w:marLeft w:val="0"/>
      <w:marRight w:val="0"/>
      <w:marTop w:val="0"/>
      <w:marBottom w:val="0"/>
      <w:divBdr>
        <w:top w:val="none" w:sz="0" w:space="0" w:color="auto"/>
        <w:left w:val="none" w:sz="0" w:space="0" w:color="auto"/>
        <w:bottom w:val="none" w:sz="0" w:space="0" w:color="auto"/>
        <w:right w:val="none" w:sz="0" w:space="0" w:color="auto"/>
      </w:divBdr>
    </w:div>
    <w:div w:id="226496678">
      <w:bodyDiv w:val="1"/>
      <w:marLeft w:val="0"/>
      <w:marRight w:val="0"/>
      <w:marTop w:val="0"/>
      <w:marBottom w:val="0"/>
      <w:divBdr>
        <w:top w:val="none" w:sz="0" w:space="0" w:color="auto"/>
        <w:left w:val="none" w:sz="0" w:space="0" w:color="auto"/>
        <w:bottom w:val="none" w:sz="0" w:space="0" w:color="auto"/>
        <w:right w:val="none" w:sz="0" w:space="0" w:color="auto"/>
      </w:divBdr>
    </w:div>
    <w:div w:id="335690650">
      <w:bodyDiv w:val="1"/>
      <w:marLeft w:val="0"/>
      <w:marRight w:val="0"/>
      <w:marTop w:val="0"/>
      <w:marBottom w:val="0"/>
      <w:divBdr>
        <w:top w:val="none" w:sz="0" w:space="0" w:color="auto"/>
        <w:left w:val="none" w:sz="0" w:space="0" w:color="auto"/>
        <w:bottom w:val="none" w:sz="0" w:space="0" w:color="auto"/>
        <w:right w:val="none" w:sz="0" w:space="0" w:color="auto"/>
      </w:divBdr>
    </w:div>
    <w:div w:id="458374496">
      <w:bodyDiv w:val="1"/>
      <w:marLeft w:val="0"/>
      <w:marRight w:val="0"/>
      <w:marTop w:val="0"/>
      <w:marBottom w:val="0"/>
      <w:divBdr>
        <w:top w:val="none" w:sz="0" w:space="0" w:color="auto"/>
        <w:left w:val="none" w:sz="0" w:space="0" w:color="auto"/>
        <w:bottom w:val="none" w:sz="0" w:space="0" w:color="auto"/>
        <w:right w:val="none" w:sz="0" w:space="0" w:color="auto"/>
      </w:divBdr>
    </w:div>
    <w:div w:id="497039033">
      <w:bodyDiv w:val="1"/>
      <w:marLeft w:val="0"/>
      <w:marRight w:val="0"/>
      <w:marTop w:val="0"/>
      <w:marBottom w:val="0"/>
      <w:divBdr>
        <w:top w:val="none" w:sz="0" w:space="0" w:color="auto"/>
        <w:left w:val="none" w:sz="0" w:space="0" w:color="auto"/>
        <w:bottom w:val="none" w:sz="0" w:space="0" w:color="auto"/>
        <w:right w:val="none" w:sz="0" w:space="0" w:color="auto"/>
      </w:divBdr>
    </w:div>
    <w:div w:id="525825935">
      <w:bodyDiv w:val="1"/>
      <w:marLeft w:val="0"/>
      <w:marRight w:val="0"/>
      <w:marTop w:val="0"/>
      <w:marBottom w:val="0"/>
      <w:divBdr>
        <w:top w:val="none" w:sz="0" w:space="0" w:color="auto"/>
        <w:left w:val="none" w:sz="0" w:space="0" w:color="auto"/>
        <w:bottom w:val="none" w:sz="0" w:space="0" w:color="auto"/>
        <w:right w:val="none" w:sz="0" w:space="0" w:color="auto"/>
      </w:divBdr>
    </w:div>
    <w:div w:id="534469027">
      <w:bodyDiv w:val="1"/>
      <w:marLeft w:val="0"/>
      <w:marRight w:val="0"/>
      <w:marTop w:val="0"/>
      <w:marBottom w:val="0"/>
      <w:divBdr>
        <w:top w:val="none" w:sz="0" w:space="0" w:color="auto"/>
        <w:left w:val="none" w:sz="0" w:space="0" w:color="auto"/>
        <w:bottom w:val="none" w:sz="0" w:space="0" w:color="auto"/>
        <w:right w:val="none" w:sz="0" w:space="0" w:color="auto"/>
      </w:divBdr>
    </w:div>
    <w:div w:id="730420050">
      <w:bodyDiv w:val="1"/>
      <w:marLeft w:val="0"/>
      <w:marRight w:val="0"/>
      <w:marTop w:val="0"/>
      <w:marBottom w:val="0"/>
      <w:divBdr>
        <w:top w:val="none" w:sz="0" w:space="0" w:color="auto"/>
        <w:left w:val="none" w:sz="0" w:space="0" w:color="auto"/>
        <w:bottom w:val="none" w:sz="0" w:space="0" w:color="auto"/>
        <w:right w:val="none" w:sz="0" w:space="0" w:color="auto"/>
      </w:divBdr>
    </w:div>
    <w:div w:id="762919047">
      <w:bodyDiv w:val="1"/>
      <w:marLeft w:val="0"/>
      <w:marRight w:val="0"/>
      <w:marTop w:val="0"/>
      <w:marBottom w:val="0"/>
      <w:divBdr>
        <w:top w:val="none" w:sz="0" w:space="0" w:color="auto"/>
        <w:left w:val="none" w:sz="0" w:space="0" w:color="auto"/>
        <w:bottom w:val="none" w:sz="0" w:space="0" w:color="auto"/>
        <w:right w:val="none" w:sz="0" w:space="0" w:color="auto"/>
      </w:divBdr>
    </w:div>
    <w:div w:id="889151781">
      <w:bodyDiv w:val="1"/>
      <w:marLeft w:val="0"/>
      <w:marRight w:val="0"/>
      <w:marTop w:val="0"/>
      <w:marBottom w:val="0"/>
      <w:divBdr>
        <w:top w:val="none" w:sz="0" w:space="0" w:color="auto"/>
        <w:left w:val="none" w:sz="0" w:space="0" w:color="auto"/>
        <w:bottom w:val="none" w:sz="0" w:space="0" w:color="auto"/>
        <w:right w:val="none" w:sz="0" w:space="0" w:color="auto"/>
      </w:divBdr>
    </w:div>
    <w:div w:id="915087683">
      <w:bodyDiv w:val="1"/>
      <w:marLeft w:val="0"/>
      <w:marRight w:val="0"/>
      <w:marTop w:val="0"/>
      <w:marBottom w:val="0"/>
      <w:divBdr>
        <w:top w:val="none" w:sz="0" w:space="0" w:color="auto"/>
        <w:left w:val="none" w:sz="0" w:space="0" w:color="auto"/>
        <w:bottom w:val="none" w:sz="0" w:space="0" w:color="auto"/>
        <w:right w:val="none" w:sz="0" w:space="0" w:color="auto"/>
      </w:divBdr>
    </w:div>
    <w:div w:id="993030463">
      <w:bodyDiv w:val="1"/>
      <w:marLeft w:val="0"/>
      <w:marRight w:val="0"/>
      <w:marTop w:val="0"/>
      <w:marBottom w:val="0"/>
      <w:divBdr>
        <w:top w:val="none" w:sz="0" w:space="0" w:color="auto"/>
        <w:left w:val="none" w:sz="0" w:space="0" w:color="auto"/>
        <w:bottom w:val="none" w:sz="0" w:space="0" w:color="auto"/>
        <w:right w:val="none" w:sz="0" w:space="0" w:color="auto"/>
      </w:divBdr>
    </w:div>
    <w:div w:id="1038244084">
      <w:bodyDiv w:val="1"/>
      <w:marLeft w:val="0"/>
      <w:marRight w:val="0"/>
      <w:marTop w:val="0"/>
      <w:marBottom w:val="0"/>
      <w:divBdr>
        <w:top w:val="none" w:sz="0" w:space="0" w:color="auto"/>
        <w:left w:val="none" w:sz="0" w:space="0" w:color="auto"/>
        <w:bottom w:val="none" w:sz="0" w:space="0" w:color="auto"/>
        <w:right w:val="none" w:sz="0" w:space="0" w:color="auto"/>
      </w:divBdr>
    </w:div>
    <w:div w:id="1143042711">
      <w:bodyDiv w:val="1"/>
      <w:marLeft w:val="0"/>
      <w:marRight w:val="0"/>
      <w:marTop w:val="0"/>
      <w:marBottom w:val="0"/>
      <w:divBdr>
        <w:top w:val="none" w:sz="0" w:space="0" w:color="auto"/>
        <w:left w:val="none" w:sz="0" w:space="0" w:color="auto"/>
        <w:bottom w:val="none" w:sz="0" w:space="0" w:color="auto"/>
        <w:right w:val="none" w:sz="0" w:space="0" w:color="auto"/>
      </w:divBdr>
    </w:div>
    <w:div w:id="1193612023">
      <w:bodyDiv w:val="1"/>
      <w:marLeft w:val="0"/>
      <w:marRight w:val="0"/>
      <w:marTop w:val="0"/>
      <w:marBottom w:val="0"/>
      <w:divBdr>
        <w:top w:val="none" w:sz="0" w:space="0" w:color="auto"/>
        <w:left w:val="none" w:sz="0" w:space="0" w:color="auto"/>
        <w:bottom w:val="none" w:sz="0" w:space="0" w:color="auto"/>
        <w:right w:val="none" w:sz="0" w:space="0" w:color="auto"/>
      </w:divBdr>
    </w:div>
    <w:div w:id="1229269852">
      <w:bodyDiv w:val="1"/>
      <w:marLeft w:val="0"/>
      <w:marRight w:val="0"/>
      <w:marTop w:val="0"/>
      <w:marBottom w:val="0"/>
      <w:divBdr>
        <w:top w:val="none" w:sz="0" w:space="0" w:color="auto"/>
        <w:left w:val="none" w:sz="0" w:space="0" w:color="auto"/>
        <w:bottom w:val="none" w:sz="0" w:space="0" w:color="auto"/>
        <w:right w:val="none" w:sz="0" w:space="0" w:color="auto"/>
      </w:divBdr>
    </w:div>
    <w:div w:id="1261600262">
      <w:bodyDiv w:val="1"/>
      <w:marLeft w:val="0"/>
      <w:marRight w:val="0"/>
      <w:marTop w:val="0"/>
      <w:marBottom w:val="0"/>
      <w:divBdr>
        <w:top w:val="none" w:sz="0" w:space="0" w:color="auto"/>
        <w:left w:val="none" w:sz="0" w:space="0" w:color="auto"/>
        <w:bottom w:val="none" w:sz="0" w:space="0" w:color="auto"/>
        <w:right w:val="none" w:sz="0" w:space="0" w:color="auto"/>
      </w:divBdr>
    </w:div>
    <w:div w:id="1282151721">
      <w:bodyDiv w:val="1"/>
      <w:marLeft w:val="0"/>
      <w:marRight w:val="0"/>
      <w:marTop w:val="0"/>
      <w:marBottom w:val="0"/>
      <w:divBdr>
        <w:top w:val="none" w:sz="0" w:space="0" w:color="auto"/>
        <w:left w:val="none" w:sz="0" w:space="0" w:color="auto"/>
        <w:bottom w:val="none" w:sz="0" w:space="0" w:color="auto"/>
        <w:right w:val="none" w:sz="0" w:space="0" w:color="auto"/>
      </w:divBdr>
    </w:div>
    <w:div w:id="1370062185">
      <w:bodyDiv w:val="1"/>
      <w:marLeft w:val="0"/>
      <w:marRight w:val="0"/>
      <w:marTop w:val="0"/>
      <w:marBottom w:val="0"/>
      <w:divBdr>
        <w:top w:val="none" w:sz="0" w:space="0" w:color="auto"/>
        <w:left w:val="none" w:sz="0" w:space="0" w:color="auto"/>
        <w:bottom w:val="none" w:sz="0" w:space="0" w:color="auto"/>
        <w:right w:val="none" w:sz="0" w:space="0" w:color="auto"/>
      </w:divBdr>
    </w:div>
    <w:div w:id="1459643646">
      <w:bodyDiv w:val="1"/>
      <w:marLeft w:val="0"/>
      <w:marRight w:val="0"/>
      <w:marTop w:val="0"/>
      <w:marBottom w:val="0"/>
      <w:divBdr>
        <w:top w:val="none" w:sz="0" w:space="0" w:color="auto"/>
        <w:left w:val="none" w:sz="0" w:space="0" w:color="auto"/>
        <w:bottom w:val="none" w:sz="0" w:space="0" w:color="auto"/>
        <w:right w:val="none" w:sz="0" w:space="0" w:color="auto"/>
      </w:divBdr>
    </w:div>
    <w:div w:id="1478499556">
      <w:bodyDiv w:val="1"/>
      <w:marLeft w:val="0"/>
      <w:marRight w:val="0"/>
      <w:marTop w:val="0"/>
      <w:marBottom w:val="0"/>
      <w:divBdr>
        <w:top w:val="none" w:sz="0" w:space="0" w:color="auto"/>
        <w:left w:val="none" w:sz="0" w:space="0" w:color="auto"/>
        <w:bottom w:val="none" w:sz="0" w:space="0" w:color="auto"/>
        <w:right w:val="none" w:sz="0" w:space="0" w:color="auto"/>
      </w:divBdr>
    </w:div>
    <w:div w:id="1521121785">
      <w:bodyDiv w:val="1"/>
      <w:marLeft w:val="0"/>
      <w:marRight w:val="0"/>
      <w:marTop w:val="0"/>
      <w:marBottom w:val="0"/>
      <w:divBdr>
        <w:top w:val="none" w:sz="0" w:space="0" w:color="auto"/>
        <w:left w:val="none" w:sz="0" w:space="0" w:color="auto"/>
        <w:bottom w:val="none" w:sz="0" w:space="0" w:color="auto"/>
        <w:right w:val="none" w:sz="0" w:space="0" w:color="auto"/>
      </w:divBdr>
    </w:div>
    <w:div w:id="1600408029">
      <w:bodyDiv w:val="1"/>
      <w:marLeft w:val="0"/>
      <w:marRight w:val="0"/>
      <w:marTop w:val="0"/>
      <w:marBottom w:val="0"/>
      <w:divBdr>
        <w:top w:val="none" w:sz="0" w:space="0" w:color="auto"/>
        <w:left w:val="none" w:sz="0" w:space="0" w:color="auto"/>
        <w:bottom w:val="none" w:sz="0" w:space="0" w:color="auto"/>
        <w:right w:val="none" w:sz="0" w:space="0" w:color="auto"/>
      </w:divBdr>
    </w:div>
    <w:div w:id="1605305467">
      <w:bodyDiv w:val="1"/>
      <w:marLeft w:val="0"/>
      <w:marRight w:val="0"/>
      <w:marTop w:val="0"/>
      <w:marBottom w:val="0"/>
      <w:divBdr>
        <w:top w:val="none" w:sz="0" w:space="0" w:color="auto"/>
        <w:left w:val="none" w:sz="0" w:space="0" w:color="auto"/>
        <w:bottom w:val="none" w:sz="0" w:space="0" w:color="auto"/>
        <w:right w:val="none" w:sz="0" w:space="0" w:color="auto"/>
      </w:divBdr>
    </w:div>
    <w:div w:id="1702591888">
      <w:bodyDiv w:val="1"/>
      <w:marLeft w:val="0"/>
      <w:marRight w:val="0"/>
      <w:marTop w:val="0"/>
      <w:marBottom w:val="0"/>
      <w:divBdr>
        <w:top w:val="none" w:sz="0" w:space="0" w:color="auto"/>
        <w:left w:val="none" w:sz="0" w:space="0" w:color="auto"/>
        <w:bottom w:val="none" w:sz="0" w:space="0" w:color="auto"/>
        <w:right w:val="none" w:sz="0" w:space="0" w:color="auto"/>
      </w:divBdr>
    </w:div>
    <w:div w:id="1783842861">
      <w:bodyDiv w:val="1"/>
      <w:marLeft w:val="0"/>
      <w:marRight w:val="0"/>
      <w:marTop w:val="0"/>
      <w:marBottom w:val="0"/>
      <w:divBdr>
        <w:top w:val="none" w:sz="0" w:space="0" w:color="auto"/>
        <w:left w:val="none" w:sz="0" w:space="0" w:color="auto"/>
        <w:bottom w:val="none" w:sz="0" w:space="0" w:color="auto"/>
        <w:right w:val="none" w:sz="0" w:space="0" w:color="auto"/>
      </w:divBdr>
    </w:div>
    <w:div w:id="1998996742">
      <w:bodyDiv w:val="1"/>
      <w:marLeft w:val="0"/>
      <w:marRight w:val="0"/>
      <w:marTop w:val="0"/>
      <w:marBottom w:val="0"/>
      <w:divBdr>
        <w:top w:val="none" w:sz="0" w:space="0" w:color="auto"/>
        <w:left w:val="none" w:sz="0" w:space="0" w:color="auto"/>
        <w:bottom w:val="none" w:sz="0" w:space="0" w:color="auto"/>
        <w:right w:val="none" w:sz="0" w:space="0" w:color="auto"/>
      </w:divBdr>
    </w:div>
    <w:div w:id="2038581280">
      <w:bodyDiv w:val="1"/>
      <w:marLeft w:val="0"/>
      <w:marRight w:val="0"/>
      <w:marTop w:val="0"/>
      <w:marBottom w:val="0"/>
      <w:divBdr>
        <w:top w:val="none" w:sz="0" w:space="0" w:color="auto"/>
        <w:left w:val="none" w:sz="0" w:space="0" w:color="auto"/>
        <w:bottom w:val="none" w:sz="0" w:space="0" w:color="auto"/>
        <w:right w:val="none" w:sz="0" w:space="0" w:color="auto"/>
      </w:divBdr>
    </w:div>
    <w:div w:id="2079134062">
      <w:bodyDiv w:val="1"/>
      <w:marLeft w:val="0"/>
      <w:marRight w:val="0"/>
      <w:marTop w:val="0"/>
      <w:marBottom w:val="0"/>
      <w:divBdr>
        <w:top w:val="none" w:sz="0" w:space="0" w:color="auto"/>
        <w:left w:val="none" w:sz="0" w:space="0" w:color="auto"/>
        <w:bottom w:val="none" w:sz="0" w:space="0" w:color="auto"/>
        <w:right w:val="none" w:sz="0" w:space="0" w:color="auto"/>
      </w:divBdr>
    </w:div>
    <w:div w:id="2118524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diagramData" Target="diagrams/data1.xml"/><Relationship Id="rId39" Type="http://schemas.openxmlformats.org/officeDocument/2006/relationships/image" Target="media/image5.emf"/><Relationship Id="rId21" Type="http://schemas.openxmlformats.org/officeDocument/2006/relationships/footer" Target="footer5.xml"/><Relationship Id="rId34" Type="http://schemas.openxmlformats.org/officeDocument/2006/relationships/diagramColors" Target="diagrams/colors2.xml"/><Relationship Id="rId42" Type="http://schemas.openxmlformats.org/officeDocument/2006/relationships/image" Target="media/image8.emf"/><Relationship Id="rId47" Type="http://schemas.openxmlformats.org/officeDocument/2006/relationships/image" Target="media/image13.emf"/><Relationship Id="rId50" Type="http://schemas.openxmlformats.org/officeDocument/2006/relationships/image" Target="media/image16.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diagramColors" Target="diagrams/colors1.xml"/><Relationship Id="rId11" Type="http://schemas.openxmlformats.org/officeDocument/2006/relationships/header" Target="header1.xml"/><Relationship Id="rId24" Type="http://schemas.openxmlformats.org/officeDocument/2006/relationships/footer" Target="footer8.xml"/><Relationship Id="rId32" Type="http://schemas.openxmlformats.org/officeDocument/2006/relationships/diagramLayout" Target="diagrams/layout2.xml"/><Relationship Id="rId37" Type="http://schemas.openxmlformats.org/officeDocument/2006/relationships/hyperlink" Target="https://cran.r-project.org/" TargetMode="External"/><Relationship Id="rId40" Type="http://schemas.openxmlformats.org/officeDocument/2006/relationships/image" Target="media/image6.emf"/><Relationship Id="rId45" Type="http://schemas.openxmlformats.org/officeDocument/2006/relationships/image" Target="media/image11.emf"/><Relationship Id="rId53"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image" Target="media/image9.emf"/><Relationship Id="rId48" Type="http://schemas.openxmlformats.org/officeDocument/2006/relationships/image" Target="media/image14.emf"/><Relationship Id="rId56"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17.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jpg"/><Relationship Id="rId33" Type="http://schemas.openxmlformats.org/officeDocument/2006/relationships/diagramQuickStyle" Target="diagrams/quickStyle2.xml"/><Relationship Id="rId38" Type="http://schemas.openxmlformats.org/officeDocument/2006/relationships/hyperlink" Target="https://yihui.org/" TargetMode="External"/><Relationship Id="rId46" Type="http://schemas.openxmlformats.org/officeDocument/2006/relationships/image" Target="media/image12.emf"/><Relationship Id="rId20" Type="http://schemas.microsoft.com/office/2011/relationships/commentsExtended" Target="commentsExtended.xml"/><Relationship Id="rId41" Type="http://schemas.openxmlformats.org/officeDocument/2006/relationships/image" Target="media/image7.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diagramQuickStyle" Target="diagrams/quickStyle1.xml"/><Relationship Id="rId36" Type="http://schemas.openxmlformats.org/officeDocument/2006/relationships/hyperlink" Target="https://posit.co/" TargetMode="External"/><Relationship Id="rId49" Type="http://schemas.openxmlformats.org/officeDocument/2006/relationships/image" Target="media/image15.emf"/><Relationship Id="rId57" Type="http://schemas.microsoft.com/office/2018/08/relationships/commentsExtensible" Target="commentsExtensible.xml"/><Relationship Id="rId10" Type="http://schemas.openxmlformats.org/officeDocument/2006/relationships/image" Target="media/image2.png"/><Relationship Id="rId31" Type="http://schemas.openxmlformats.org/officeDocument/2006/relationships/diagramData" Target="diagrams/data2.xml"/><Relationship Id="rId44" Type="http://schemas.openxmlformats.org/officeDocument/2006/relationships/image" Target="media/image10.emf"/><Relationship Id="rId52" Type="http://schemas.openxmlformats.org/officeDocument/2006/relationships/image" Target="media/image18.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2308BB-2B08-AB4C-B5F3-69EA11C57E73}" type="doc">
      <dgm:prSet loTypeId="urn:microsoft.com/office/officeart/2005/8/layout/hierarchy3" loCatId="" qsTypeId="urn:microsoft.com/office/officeart/2005/8/quickstyle/simple1" qsCatId="simple" csTypeId="urn:microsoft.com/office/officeart/2005/8/colors/colorful4" csCatId="colorful" phldr="1"/>
      <dgm:spPr/>
      <dgm:t>
        <a:bodyPr/>
        <a:lstStyle/>
        <a:p>
          <a:endParaRPr lang="es-ES"/>
        </a:p>
      </dgm:t>
    </dgm:pt>
    <dgm:pt modelId="{EBE0B974-4B4D-5F41-B9BE-6D772566EC85}">
      <dgm:prSet phldrT="[Texto]"/>
      <dgm:spPr/>
      <dgm:t>
        <a:bodyPr/>
        <a:lstStyle/>
        <a:p>
          <a:r>
            <a:rPr lang="es-ES"/>
            <a:t>No COVID</a:t>
          </a:r>
        </a:p>
      </dgm:t>
    </dgm:pt>
    <dgm:pt modelId="{F55B274D-A04F-B54C-B823-5E0DB4138DED}" type="parTrans" cxnId="{4DFEC68D-CBC8-0445-8FD7-E4883A14E404}">
      <dgm:prSet/>
      <dgm:spPr/>
      <dgm:t>
        <a:bodyPr/>
        <a:lstStyle/>
        <a:p>
          <a:endParaRPr lang="es-ES"/>
        </a:p>
      </dgm:t>
    </dgm:pt>
    <dgm:pt modelId="{BCC593B9-458D-1441-8AF5-D55632C8F34D}" type="sibTrans" cxnId="{4DFEC68D-CBC8-0445-8FD7-E4883A14E404}">
      <dgm:prSet/>
      <dgm:spPr/>
      <dgm:t>
        <a:bodyPr/>
        <a:lstStyle/>
        <a:p>
          <a:endParaRPr lang="es-ES"/>
        </a:p>
      </dgm:t>
    </dgm:pt>
    <dgm:pt modelId="{4D6CE267-50D4-1C48-A898-B5334395E689}">
      <dgm:prSet phldrT="[Texto]" custT="1"/>
      <dgm:spPr/>
      <dgm:t>
        <a:bodyPr/>
        <a:lstStyle/>
        <a:p>
          <a:r>
            <a:rPr lang="es-ES" sz="800"/>
            <a:t>Rt-PCR y serología negativas para nucleocápside.</a:t>
          </a:r>
        </a:p>
      </dgm:t>
    </dgm:pt>
    <dgm:pt modelId="{4F885F33-EEDF-FF45-B1BF-A8BBC27D6D9C}" type="parTrans" cxnId="{2C4C6EDF-48FE-FD41-A63D-7EEE7FCD7711}">
      <dgm:prSet/>
      <dgm:spPr/>
      <dgm:t>
        <a:bodyPr/>
        <a:lstStyle/>
        <a:p>
          <a:endParaRPr lang="es-ES"/>
        </a:p>
      </dgm:t>
    </dgm:pt>
    <dgm:pt modelId="{EBC63298-59E2-F741-AA3A-311A0CBC81E5}" type="sibTrans" cxnId="{2C4C6EDF-48FE-FD41-A63D-7EEE7FCD7711}">
      <dgm:prSet/>
      <dgm:spPr/>
      <dgm:t>
        <a:bodyPr/>
        <a:lstStyle/>
        <a:p>
          <a:endParaRPr lang="es-ES"/>
        </a:p>
      </dgm:t>
    </dgm:pt>
    <dgm:pt modelId="{A9536FC7-D01B-E74B-9F7B-DFD1AC2612DB}">
      <dgm:prSet phldrT="[Texto]"/>
      <dgm:spPr/>
      <dgm:t>
        <a:bodyPr/>
        <a:lstStyle/>
        <a:p>
          <a:r>
            <a:rPr lang="es-ES"/>
            <a:t>COVID No PCC</a:t>
          </a:r>
        </a:p>
      </dgm:t>
    </dgm:pt>
    <dgm:pt modelId="{A8EA35E2-767E-3A47-97E4-60E73A4AC545}" type="parTrans" cxnId="{A82127A8-C138-0847-B934-87CACD092778}">
      <dgm:prSet/>
      <dgm:spPr/>
      <dgm:t>
        <a:bodyPr/>
        <a:lstStyle/>
        <a:p>
          <a:endParaRPr lang="es-ES"/>
        </a:p>
      </dgm:t>
    </dgm:pt>
    <dgm:pt modelId="{4C226D61-31EB-5443-96CB-A76894C5F50E}" type="sibTrans" cxnId="{A82127A8-C138-0847-B934-87CACD092778}">
      <dgm:prSet/>
      <dgm:spPr/>
      <dgm:t>
        <a:bodyPr/>
        <a:lstStyle/>
        <a:p>
          <a:endParaRPr lang="es-ES"/>
        </a:p>
      </dgm:t>
    </dgm:pt>
    <dgm:pt modelId="{C2B6E357-CD28-7941-89BA-C916D06AD68A}">
      <dgm:prSet phldrT="[Texto]" custT="1"/>
      <dgm:spPr/>
      <dgm:t>
        <a:bodyPr/>
        <a:lstStyle/>
        <a:p>
          <a:r>
            <a:rPr lang="es-ES" sz="800"/>
            <a:t>Haberse recuperado de la infección por COVID-19, demostrado mediante una prueba Rt-PCR positiva, y no presentar síntomas persistentes de COVID-19 durante un período mayor a 12 semanas desde el inicio de la enfermedad</a:t>
          </a:r>
        </a:p>
      </dgm:t>
    </dgm:pt>
    <dgm:pt modelId="{2FE5F898-6E0D-D842-BD9A-CB57F37165D6}" type="parTrans" cxnId="{2FA4B0F6-CCD1-8E46-A5C3-EDAC1FC80B36}">
      <dgm:prSet/>
      <dgm:spPr/>
      <dgm:t>
        <a:bodyPr/>
        <a:lstStyle/>
        <a:p>
          <a:endParaRPr lang="es-ES"/>
        </a:p>
      </dgm:t>
    </dgm:pt>
    <dgm:pt modelId="{8EBF9FB0-9FD7-9E43-8D40-76C15449AE5C}" type="sibTrans" cxnId="{2FA4B0F6-CCD1-8E46-A5C3-EDAC1FC80B36}">
      <dgm:prSet/>
      <dgm:spPr/>
      <dgm:t>
        <a:bodyPr/>
        <a:lstStyle/>
        <a:p>
          <a:endParaRPr lang="es-ES"/>
        </a:p>
      </dgm:t>
    </dgm:pt>
    <dgm:pt modelId="{6D0720A1-1AD8-364D-B3CC-6E46A420B28A}">
      <dgm:prSet phldrT="[Texto]" custT="1"/>
      <dgm:spPr/>
      <dgm:t>
        <a:bodyPr/>
        <a:lstStyle/>
        <a:p>
          <a:r>
            <a:rPr lang="es-ES" sz="1000"/>
            <a:t>n=47</a:t>
          </a:r>
        </a:p>
      </dgm:t>
    </dgm:pt>
    <dgm:pt modelId="{6BDE6327-C088-6242-8E93-066A1083A77E}" type="parTrans" cxnId="{D8160E91-927F-9B46-95B4-E545C196A034}">
      <dgm:prSet/>
      <dgm:spPr/>
      <dgm:t>
        <a:bodyPr/>
        <a:lstStyle/>
        <a:p>
          <a:endParaRPr lang="es-ES"/>
        </a:p>
      </dgm:t>
    </dgm:pt>
    <dgm:pt modelId="{E4DF884B-54BB-A049-8CCA-F16281D04DF2}" type="sibTrans" cxnId="{D8160E91-927F-9B46-95B4-E545C196A034}">
      <dgm:prSet/>
      <dgm:spPr/>
      <dgm:t>
        <a:bodyPr/>
        <a:lstStyle/>
        <a:p>
          <a:endParaRPr lang="es-ES"/>
        </a:p>
      </dgm:t>
    </dgm:pt>
    <dgm:pt modelId="{B6D84E29-6B62-A840-914C-51D23439F373}">
      <dgm:prSet phldrT="[Texto]"/>
      <dgm:spPr/>
      <dgm:t>
        <a:bodyPr/>
        <a:lstStyle/>
        <a:p>
          <a:r>
            <a:rPr lang="es-ES"/>
            <a:t>COVID PCC No Cog</a:t>
          </a:r>
        </a:p>
      </dgm:t>
    </dgm:pt>
    <dgm:pt modelId="{C8D91777-C745-A740-819C-5BC535B7171A}" type="parTrans" cxnId="{5042EE29-C7E1-074B-BFCC-3B2730934E64}">
      <dgm:prSet/>
      <dgm:spPr/>
      <dgm:t>
        <a:bodyPr/>
        <a:lstStyle/>
        <a:p>
          <a:endParaRPr lang="es-ES"/>
        </a:p>
      </dgm:t>
    </dgm:pt>
    <dgm:pt modelId="{11F40C18-24D6-DC4D-8BCA-8E06FB1A84AC}" type="sibTrans" cxnId="{5042EE29-C7E1-074B-BFCC-3B2730934E64}">
      <dgm:prSet/>
      <dgm:spPr/>
      <dgm:t>
        <a:bodyPr/>
        <a:lstStyle/>
        <a:p>
          <a:endParaRPr lang="es-ES"/>
        </a:p>
      </dgm:t>
    </dgm:pt>
    <dgm:pt modelId="{F822BDDB-3BF9-014D-BD12-78792DC7A6D2}">
      <dgm:prSet phldrT="[Texto]" custT="1"/>
      <dgm:spPr/>
      <dgm:t>
        <a:bodyPr/>
        <a:lstStyle/>
        <a:p>
          <a:r>
            <a:rPr lang="es-ES" sz="1000"/>
            <a:t>n=27</a:t>
          </a:r>
        </a:p>
      </dgm:t>
    </dgm:pt>
    <dgm:pt modelId="{798900E0-1BBF-2047-8FB9-0618E36D8695}" type="parTrans" cxnId="{0B7FB3D1-8F6B-7F47-ABA3-197F139AEC97}">
      <dgm:prSet/>
      <dgm:spPr/>
      <dgm:t>
        <a:bodyPr/>
        <a:lstStyle/>
        <a:p>
          <a:endParaRPr lang="es-ES"/>
        </a:p>
      </dgm:t>
    </dgm:pt>
    <dgm:pt modelId="{9C7B4E1D-1EC9-7641-8108-137FC7607E39}" type="sibTrans" cxnId="{0B7FB3D1-8F6B-7F47-ABA3-197F139AEC97}">
      <dgm:prSet/>
      <dgm:spPr/>
      <dgm:t>
        <a:bodyPr/>
        <a:lstStyle/>
        <a:p>
          <a:endParaRPr lang="es-ES"/>
        </a:p>
      </dgm:t>
    </dgm:pt>
    <dgm:pt modelId="{7C91B05E-F2DA-6E46-A7FA-04853D5D18F1}">
      <dgm:prSet phldrT="[Texto]" custT="1"/>
      <dgm:spPr/>
      <dgm:t>
        <a:bodyPr/>
        <a:lstStyle/>
        <a:p>
          <a:r>
            <a:rPr lang="es-ES" sz="1000"/>
            <a:t>n=20</a:t>
          </a:r>
        </a:p>
      </dgm:t>
    </dgm:pt>
    <dgm:pt modelId="{24BEC59D-ABEF-5945-925C-41BA35A4A10A}" type="parTrans" cxnId="{2456187E-AF2B-984E-B25E-9AB8D273EC80}">
      <dgm:prSet/>
      <dgm:spPr/>
      <dgm:t>
        <a:bodyPr/>
        <a:lstStyle/>
        <a:p>
          <a:endParaRPr lang="es-ES"/>
        </a:p>
      </dgm:t>
    </dgm:pt>
    <dgm:pt modelId="{8EB065FA-D617-FE46-932F-09AD88240CDA}" type="sibTrans" cxnId="{2456187E-AF2B-984E-B25E-9AB8D273EC80}">
      <dgm:prSet/>
      <dgm:spPr/>
      <dgm:t>
        <a:bodyPr/>
        <a:lstStyle/>
        <a:p>
          <a:endParaRPr lang="es-ES"/>
        </a:p>
      </dgm:t>
    </dgm:pt>
    <dgm:pt modelId="{088796EA-C0C5-1843-A732-D0B1786685B8}">
      <dgm:prSet phldrT="[Texto]"/>
      <dgm:spPr/>
      <dgm:t>
        <a:bodyPr/>
        <a:lstStyle/>
        <a:p>
          <a:r>
            <a:rPr lang="es-ES"/>
            <a:t>COVID PCC Cog</a:t>
          </a:r>
        </a:p>
      </dgm:t>
    </dgm:pt>
    <dgm:pt modelId="{F46F26E9-A846-E64F-994B-05B45357AAF4}" type="parTrans" cxnId="{5F779FE6-3C65-3E45-A8D8-F23AF2C153AB}">
      <dgm:prSet/>
      <dgm:spPr/>
      <dgm:t>
        <a:bodyPr/>
        <a:lstStyle/>
        <a:p>
          <a:endParaRPr lang="es-ES"/>
        </a:p>
      </dgm:t>
    </dgm:pt>
    <dgm:pt modelId="{7D5ABEEC-F894-E64A-87BC-6BA1FBADF218}" type="sibTrans" cxnId="{5F779FE6-3C65-3E45-A8D8-F23AF2C153AB}">
      <dgm:prSet/>
      <dgm:spPr/>
      <dgm:t>
        <a:bodyPr/>
        <a:lstStyle/>
        <a:p>
          <a:endParaRPr lang="es-ES"/>
        </a:p>
      </dgm:t>
    </dgm:pt>
    <dgm:pt modelId="{48A1D887-1F8E-5C42-BD94-68680F74BB20}">
      <dgm:prSet phldrT="[Texto]" custT="1"/>
      <dgm:spPr/>
      <dgm:t>
        <a:bodyPr/>
        <a:lstStyle/>
        <a:p>
          <a:r>
            <a:rPr lang="es-ES" sz="800"/>
            <a:t>Síntomas persistentes de COVID-19 pero sin déficits neurocognitivos, durante un período mayor a 12 semanas desde el inicio de la enfermedad.</a:t>
          </a:r>
        </a:p>
      </dgm:t>
    </dgm:pt>
    <dgm:pt modelId="{CB86F092-FF68-CF4B-9F9E-40EE58D03C74}" type="parTrans" cxnId="{E913FC3E-5510-A145-9D9C-0AFB6F6CC8CB}">
      <dgm:prSet/>
      <dgm:spPr/>
      <dgm:t>
        <a:bodyPr/>
        <a:lstStyle/>
        <a:p>
          <a:endParaRPr lang="es-ES"/>
        </a:p>
      </dgm:t>
    </dgm:pt>
    <dgm:pt modelId="{E2B47E80-FC96-7C49-AA98-A4B22BF1874F}" type="sibTrans" cxnId="{E913FC3E-5510-A145-9D9C-0AFB6F6CC8CB}">
      <dgm:prSet/>
      <dgm:spPr/>
      <dgm:t>
        <a:bodyPr/>
        <a:lstStyle/>
        <a:p>
          <a:endParaRPr lang="es-ES"/>
        </a:p>
      </dgm:t>
    </dgm:pt>
    <dgm:pt modelId="{45360640-BEDE-BC49-8DD5-650233ECBFDE}">
      <dgm:prSet phldrT="[Texto]" custT="1"/>
      <dgm:spPr/>
      <dgm:t>
        <a:bodyPr/>
        <a:lstStyle/>
        <a:p>
          <a:r>
            <a:rPr lang="es-ES" sz="800"/>
            <a:t>1) Presentar cualquier síntoma neurológico persistente relacionado con COVID-19 durante un período mayor a 12 semanas desde el inicio de la enfermedad, incluyendo migrañas recurrentes, anosmia, ageusia, mareos y vértigo.</a:t>
          </a:r>
        </a:p>
      </dgm:t>
    </dgm:pt>
    <dgm:pt modelId="{241AAC56-1FCB-4F4F-AF00-3F21CD83AD63}" type="parTrans" cxnId="{B507E494-C80E-0D4F-8199-3494448E5D9B}">
      <dgm:prSet/>
      <dgm:spPr/>
      <dgm:t>
        <a:bodyPr/>
        <a:lstStyle/>
        <a:p>
          <a:endParaRPr lang="es-ES"/>
        </a:p>
      </dgm:t>
    </dgm:pt>
    <dgm:pt modelId="{AEA6A4A2-2F6E-5945-9C38-B8E229A546D6}" type="sibTrans" cxnId="{B507E494-C80E-0D4F-8199-3494448E5D9B}">
      <dgm:prSet/>
      <dgm:spPr/>
      <dgm:t>
        <a:bodyPr/>
        <a:lstStyle/>
        <a:p>
          <a:endParaRPr lang="es-ES"/>
        </a:p>
      </dgm:t>
    </dgm:pt>
    <dgm:pt modelId="{97D8F65A-C993-A44D-93A6-CA7C5F7688F1}">
      <dgm:prSet custT="1"/>
      <dgm:spPr/>
      <dgm:t>
        <a:bodyPr/>
        <a:lstStyle/>
        <a:p>
          <a:r>
            <a:rPr lang="es-ES" sz="800"/>
            <a:t>2) Presentar cualquier síntoma neuropsicológico durante un período mayor a 12 semanas desde el inicio de la enfermedad, incluyendo la sensación subjetiva de deterioro en una o más funciones cognitivas.</a:t>
          </a:r>
        </a:p>
      </dgm:t>
    </dgm:pt>
    <dgm:pt modelId="{45B6B663-3A11-0F49-80A0-E2B4BD14DE26}" type="parTrans" cxnId="{A8C8161E-4ADE-9E49-9E4B-2FBDDE22832C}">
      <dgm:prSet/>
      <dgm:spPr/>
      <dgm:t>
        <a:bodyPr/>
        <a:lstStyle/>
        <a:p>
          <a:endParaRPr lang="es-ES"/>
        </a:p>
      </dgm:t>
    </dgm:pt>
    <dgm:pt modelId="{D7B61A1F-ABE2-F34E-95DB-9C2499B8B6E5}" type="sibTrans" cxnId="{A8C8161E-4ADE-9E49-9E4B-2FBDDE22832C}">
      <dgm:prSet/>
      <dgm:spPr/>
      <dgm:t>
        <a:bodyPr/>
        <a:lstStyle/>
        <a:p>
          <a:endParaRPr lang="es-ES"/>
        </a:p>
      </dgm:t>
    </dgm:pt>
    <dgm:pt modelId="{33FFF479-25BB-D248-848C-E3AC7ECC143E}">
      <dgm:prSet custT="1"/>
      <dgm:spPr/>
      <dgm:t>
        <a:bodyPr/>
        <a:lstStyle/>
        <a:p>
          <a:r>
            <a:rPr lang="es-ES" sz="700"/>
            <a:t>3) Presentar cualquier síntoma vestibular o neuropsiquiátrico persistente relacionado con COVID-19 durante un período mayor a 12 semanas desde el inicio de la enfermedad, incluyendo trastornos depresivos, ansiedad o trastorno de estrés postraumático.</a:t>
          </a:r>
        </a:p>
      </dgm:t>
    </dgm:pt>
    <dgm:pt modelId="{DAD7A71A-4C89-0844-B7AE-0435E65F207E}" type="parTrans" cxnId="{3175ADE9-1871-324C-ADA7-B8F0464D177C}">
      <dgm:prSet/>
      <dgm:spPr/>
      <dgm:t>
        <a:bodyPr/>
        <a:lstStyle/>
        <a:p>
          <a:endParaRPr lang="es-ES"/>
        </a:p>
      </dgm:t>
    </dgm:pt>
    <dgm:pt modelId="{D5503014-AF28-4A43-87A8-CF1F695D37AA}" type="sibTrans" cxnId="{3175ADE9-1871-324C-ADA7-B8F0464D177C}">
      <dgm:prSet/>
      <dgm:spPr/>
      <dgm:t>
        <a:bodyPr/>
        <a:lstStyle/>
        <a:p>
          <a:endParaRPr lang="es-ES"/>
        </a:p>
      </dgm:t>
    </dgm:pt>
    <dgm:pt modelId="{CD58D314-6DE5-384F-BCB4-3B768F99CADC}">
      <dgm:prSet custT="1"/>
      <dgm:spPr/>
      <dgm:t>
        <a:bodyPr/>
        <a:lstStyle/>
        <a:p>
          <a:r>
            <a:rPr lang="es-ES" sz="800"/>
            <a:t>4) Presentar dos o más síntomas de los puntos 1 y 3.</a:t>
          </a:r>
        </a:p>
      </dgm:t>
    </dgm:pt>
    <dgm:pt modelId="{0815B1BF-7659-F94D-B71E-06B03669EF82}" type="parTrans" cxnId="{34527C20-E341-2B44-AC6C-ADD54FD617BA}">
      <dgm:prSet/>
      <dgm:spPr/>
      <dgm:t>
        <a:bodyPr/>
        <a:lstStyle/>
        <a:p>
          <a:endParaRPr lang="es-ES"/>
        </a:p>
      </dgm:t>
    </dgm:pt>
    <dgm:pt modelId="{FA858098-055D-744C-A79F-9CCE6A2ED096}" type="sibTrans" cxnId="{34527C20-E341-2B44-AC6C-ADD54FD617BA}">
      <dgm:prSet/>
      <dgm:spPr/>
      <dgm:t>
        <a:bodyPr/>
        <a:lstStyle/>
        <a:p>
          <a:endParaRPr lang="es-ES"/>
        </a:p>
      </dgm:t>
    </dgm:pt>
    <dgm:pt modelId="{20DA2080-354D-AA41-A27C-A8D3832DBEB0}">
      <dgm:prSet custT="1"/>
      <dgm:spPr/>
      <dgm:t>
        <a:bodyPr/>
        <a:lstStyle/>
        <a:p>
          <a:r>
            <a:rPr lang="es-ES" sz="800"/>
            <a:t>n=174</a:t>
          </a:r>
        </a:p>
      </dgm:t>
    </dgm:pt>
    <dgm:pt modelId="{58EFFF4A-D92D-D14D-878D-1DB04F8C5FB9}" type="parTrans" cxnId="{0D089314-98F2-AC42-9167-D6FC8F561CF2}">
      <dgm:prSet/>
      <dgm:spPr/>
      <dgm:t>
        <a:bodyPr/>
        <a:lstStyle/>
        <a:p>
          <a:endParaRPr lang="es-ES"/>
        </a:p>
      </dgm:t>
    </dgm:pt>
    <dgm:pt modelId="{A53E34A9-2B63-DE44-ABE1-7CCB07AE87E7}" type="sibTrans" cxnId="{0D089314-98F2-AC42-9167-D6FC8F561CF2}">
      <dgm:prSet/>
      <dgm:spPr/>
      <dgm:t>
        <a:bodyPr/>
        <a:lstStyle/>
        <a:p>
          <a:endParaRPr lang="es-ES"/>
        </a:p>
      </dgm:t>
    </dgm:pt>
    <dgm:pt modelId="{0A606EF3-7975-4149-B72C-F395C7B00FF0}" type="pres">
      <dgm:prSet presAssocID="{F32308BB-2B08-AB4C-B5F3-69EA11C57E73}" presName="diagram" presStyleCnt="0">
        <dgm:presLayoutVars>
          <dgm:chPref val="1"/>
          <dgm:dir/>
          <dgm:animOne val="branch"/>
          <dgm:animLvl val="lvl"/>
          <dgm:resizeHandles/>
        </dgm:presLayoutVars>
      </dgm:prSet>
      <dgm:spPr/>
      <dgm:t>
        <a:bodyPr/>
        <a:lstStyle/>
        <a:p>
          <a:endParaRPr lang="ca-ES"/>
        </a:p>
      </dgm:t>
    </dgm:pt>
    <dgm:pt modelId="{C093097A-D7D2-634A-950E-E094A6D7B74E}" type="pres">
      <dgm:prSet presAssocID="{EBE0B974-4B4D-5F41-B9BE-6D772566EC85}" presName="root" presStyleCnt="0"/>
      <dgm:spPr/>
    </dgm:pt>
    <dgm:pt modelId="{DE5FE605-8AA1-EC40-843C-09E2B5483EAE}" type="pres">
      <dgm:prSet presAssocID="{EBE0B974-4B4D-5F41-B9BE-6D772566EC85}" presName="rootComposite" presStyleCnt="0"/>
      <dgm:spPr/>
    </dgm:pt>
    <dgm:pt modelId="{BB6C14FD-0021-264E-800C-843F897C984B}" type="pres">
      <dgm:prSet presAssocID="{EBE0B974-4B4D-5F41-B9BE-6D772566EC85}" presName="rootText" presStyleLbl="node1" presStyleIdx="0" presStyleCnt="4"/>
      <dgm:spPr/>
      <dgm:t>
        <a:bodyPr/>
        <a:lstStyle/>
        <a:p>
          <a:endParaRPr lang="ca-ES"/>
        </a:p>
      </dgm:t>
    </dgm:pt>
    <dgm:pt modelId="{8A28B957-4F51-8A4C-8858-DA54EA295423}" type="pres">
      <dgm:prSet presAssocID="{EBE0B974-4B4D-5F41-B9BE-6D772566EC85}" presName="rootConnector" presStyleLbl="node1" presStyleIdx="0" presStyleCnt="4"/>
      <dgm:spPr/>
      <dgm:t>
        <a:bodyPr/>
        <a:lstStyle/>
        <a:p>
          <a:endParaRPr lang="ca-ES"/>
        </a:p>
      </dgm:t>
    </dgm:pt>
    <dgm:pt modelId="{6F9BC034-7055-C943-A4C0-6EA95A0FA151}" type="pres">
      <dgm:prSet presAssocID="{EBE0B974-4B4D-5F41-B9BE-6D772566EC85}" presName="childShape" presStyleCnt="0"/>
      <dgm:spPr/>
    </dgm:pt>
    <dgm:pt modelId="{2DE120E4-DA28-5A40-86D9-90498B8DF9E7}" type="pres">
      <dgm:prSet presAssocID="{4F885F33-EEDF-FF45-B1BF-A8BBC27D6D9C}" presName="Name13" presStyleLbl="parChTrans1D2" presStyleIdx="0" presStyleCnt="11"/>
      <dgm:spPr/>
      <dgm:t>
        <a:bodyPr/>
        <a:lstStyle/>
        <a:p>
          <a:endParaRPr lang="ca-ES"/>
        </a:p>
      </dgm:t>
    </dgm:pt>
    <dgm:pt modelId="{FF9F4E35-67C9-C64A-9D23-8825EC34AD39}" type="pres">
      <dgm:prSet presAssocID="{4D6CE267-50D4-1C48-A898-B5334395E689}" presName="childText" presStyleLbl="bgAcc1" presStyleIdx="0" presStyleCnt="11" custScaleY="139668">
        <dgm:presLayoutVars>
          <dgm:bulletEnabled val="1"/>
        </dgm:presLayoutVars>
      </dgm:prSet>
      <dgm:spPr/>
      <dgm:t>
        <a:bodyPr/>
        <a:lstStyle/>
        <a:p>
          <a:endParaRPr lang="ca-ES"/>
        </a:p>
      </dgm:t>
    </dgm:pt>
    <dgm:pt modelId="{CA05D270-175D-4948-86BE-85AEDB9FD935}" type="pres">
      <dgm:prSet presAssocID="{24BEC59D-ABEF-5945-925C-41BA35A4A10A}" presName="Name13" presStyleLbl="parChTrans1D2" presStyleIdx="1" presStyleCnt="11"/>
      <dgm:spPr/>
      <dgm:t>
        <a:bodyPr/>
        <a:lstStyle/>
        <a:p>
          <a:endParaRPr lang="ca-ES"/>
        </a:p>
      </dgm:t>
    </dgm:pt>
    <dgm:pt modelId="{AE0D0A7E-BE62-594C-93A3-2EA238362CC2}" type="pres">
      <dgm:prSet presAssocID="{7C91B05E-F2DA-6E46-A7FA-04853D5D18F1}" presName="childText" presStyleLbl="bgAcc1" presStyleIdx="1" presStyleCnt="11">
        <dgm:presLayoutVars>
          <dgm:bulletEnabled val="1"/>
        </dgm:presLayoutVars>
      </dgm:prSet>
      <dgm:spPr/>
      <dgm:t>
        <a:bodyPr/>
        <a:lstStyle/>
        <a:p>
          <a:endParaRPr lang="ca-ES"/>
        </a:p>
      </dgm:t>
    </dgm:pt>
    <dgm:pt modelId="{F2EB9FF1-73B1-404E-A2E1-5E856B771170}" type="pres">
      <dgm:prSet presAssocID="{A9536FC7-D01B-E74B-9F7B-DFD1AC2612DB}" presName="root" presStyleCnt="0"/>
      <dgm:spPr/>
    </dgm:pt>
    <dgm:pt modelId="{D44C3D0D-DCD9-3E4E-AD22-824B67076E4D}" type="pres">
      <dgm:prSet presAssocID="{A9536FC7-D01B-E74B-9F7B-DFD1AC2612DB}" presName="rootComposite" presStyleCnt="0"/>
      <dgm:spPr/>
    </dgm:pt>
    <dgm:pt modelId="{30EF65D7-DB29-4B4F-B405-92F545220C5E}" type="pres">
      <dgm:prSet presAssocID="{A9536FC7-D01B-E74B-9F7B-DFD1AC2612DB}" presName="rootText" presStyleLbl="node1" presStyleIdx="1" presStyleCnt="4"/>
      <dgm:spPr/>
      <dgm:t>
        <a:bodyPr/>
        <a:lstStyle/>
        <a:p>
          <a:endParaRPr lang="ca-ES"/>
        </a:p>
      </dgm:t>
    </dgm:pt>
    <dgm:pt modelId="{358D4B40-4477-DF43-9885-B310500C370D}" type="pres">
      <dgm:prSet presAssocID="{A9536FC7-D01B-E74B-9F7B-DFD1AC2612DB}" presName="rootConnector" presStyleLbl="node1" presStyleIdx="1" presStyleCnt="4"/>
      <dgm:spPr/>
      <dgm:t>
        <a:bodyPr/>
        <a:lstStyle/>
        <a:p>
          <a:endParaRPr lang="ca-ES"/>
        </a:p>
      </dgm:t>
    </dgm:pt>
    <dgm:pt modelId="{F9ED0BE8-1AE9-CD4E-9858-36BB7F1F1FD8}" type="pres">
      <dgm:prSet presAssocID="{A9536FC7-D01B-E74B-9F7B-DFD1AC2612DB}" presName="childShape" presStyleCnt="0"/>
      <dgm:spPr/>
    </dgm:pt>
    <dgm:pt modelId="{B223BF87-4145-AB48-AE9F-49869887E772}" type="pres">
      <dgm:prSet presAssocID="{2FE5F898-6E0D-D842-BD9A-CB57F37165D6}" presName="Name13" presStyleLbl="parChTrans1D2" presStyleIdx="2" presStyleCnt="11"/>
      <dgm:spPr/>
      <dgm:t>
        <a:bodyPr/>
        <a:lstStyle/>
        <a:p>
          <a:endParaRPr lang="ca-ES"/>
        </a:p>
      </dgm:t>
    </dgm:pt>
    <dgm:pt modelId="{CC1CDE10-2C7C-2445-A185-23F521F0A431}" type="pres">
      <dgm:prSet presAssocID="{C2B6E357-CD28-7941-89BA-C916D06AD68A}" presName="childText" presStyleLbl="bgAcc1" presStyleIdx="2" presStyleCnt="11" custScaleY="512540">
        <dgm:presLayoutVars>
          <dgm:bulletEnabled val="1"/>
        </dgm:presLayoutVars>
      </dgm:prSet>
      <dgm:spPr/>
      <dgm:t>
        <a:bodyPr/>
        <a:lstStyle/>
        <a:p>
          <a:endParaRPr lang="ca-ES"/>
        </a:p>
      </dgm:t>
    </dgm:pt>
    <dgm:pt modelId="{69DD8FD3-3080-3A4E-848E-D37ADA58E10B}" type="pres">
      <dgm:prSet presAssocID="{6BDE6327-C088-6242-8E93-066A1083A77E}" presName="Name13" presStyleLbl="parChTrans1D2" presStyleIdx="3" presStyleCnt="11"/>
      <dgm:spPr/>
      <dgm:t>
        <a:bodyPr/>
        <a:lstStyle/>
        <a:p>
          <a:endParaRPr lang="ca-ES"/>
        </a:p>
      </dgm:t>
    </dgm:pt>
    <dgm:pt modelId="{4F7EE002-088A-E54E-B2A2-507C3147785D}" type="pres">
      <dgm:prSet presAssocID="{6D0720A1-1AD8-364D-B3CC-6E46A420B28A}" presName="childText" presStyleLbl="bgAcc1" presStyleIdx="3" presStyleCnt="11" custScaleY="49277">
        <dgm:presLayoutVars>
          <dgm:bulletEnabled val="1"/>
        </dgm:presLayoutVars>
      </dgm:prSet>
      <dgm:spPr/>
      <dgm:t>
        <a:bodyPr/>
        <a:lstStyle/>
        <a:p>
          <a:endParaRPr lang="ca-ES"/>
        </a:p>
      </dgm:t>
    </dgm:pt>
    <dgm:pt modelId="{4E371CF0-1857-B041-B28A-36C680B5D9A4}" type="pres">
      <dgm:prSet presAssocID="{B6D84E29-6B62-A840-914C-51D23439F373}" presName="root" presStyleCnt="0"/>
      <dgm:spPr/>
    </dgm:pt>
    <dgm:pt modelId="{35254A20-EDAE-E64A-89D4-3C86612E4931}" type="pres">
      <dgm:prSet presAssocID="{B6D84E29-6B62-A840-914C-51D23439F373}" presName="rootComposite" presStyleCnt="0"/>
      <dgm:spPr/>
    </dgm:pt>
    <dgm:pt modelId="{53A64C35-48D4-034E-86DB-9803F5355C68}" type="pres">
      <dgm:prSet presAssocID="{B6D84E29-6B62-A840-914C-51D23439F373}" presName="rootText" presStyleLbl="node1" presStyleIdx="2" presStyleCnt="4"/>
      <dgm:spPr/>
      <dgm:t>
        <a:bodyPr/>
        <a:lstStyle/>
        <a:p>
          <a:endParaRPr lang="ca-ES"/>
        </a:p>
      </dgm:t>
    </dgm:pt>
    <dgm:pt modelId="{CFA72EA4-8C2E-0740-A9CB-2A5847EC78FC}" type="pres">
      <dgm:prSet presAssocID="{B6D84E29-6B62-A840-914C-51D23439F373}" presName="rootConnector" presStyleLbl="node1" presStyleIdx="2" presStyleCnt="4"/>
      <dgm:spPr/>
      <dgm:t>
        <a:bodyPr/>
        <a:lstStyle/>
        <a:p>
          <a:endParaRPr lang="ca-ES"/>
        </a:p>
      </dgm:t>
    </dgm:pt>
    <dgm:pt modelId="{6E9911FB-7AD0-BD4A-8543-0BC4BD01F342}" type="pres">
      <dgm:prSet presAssocID="{B6D84E29-6B62-A840-914C-51D23439F373}" presName="childShape" presStyleCnt="0"/>
      <dgm:spPr/>
    </dgm:pt>
    <dgm:pt modelId="{CEE2E9A4-A7B7-6347-8286-D2450143B4E6}" type="pres">
      <dgm:prSet presAssocID="{CB86F092-FF68-CF4B-9F9E-40EE58D03C74}" presName="Name13" presStyleLbl="parChTrans1D2" presStyleIdx="4" presStyleCnt="11"/>
      <dgm:spPr/>
      <dgm:t>
        <a:bodyPr/>
        <a:lstStyle/>
        <a:p>
          <a:endParaRPr lang="ca-ES"/>
        </a:p>
      </dgm:t>
    </dgm:pt>
    <dgm:pt modelId="{6CFD9FA1-F922-7F42-A8D5-32A02D98B006}" type="pres">
      <dgm:prSet presAssocID="{48A1D887-1F8E-5C42-BD94-68680F74BB20}" presName="childText" presStyleLbl="bgAcc1" presStyleIdx="4" presStyleCnt="11" custScaleY="354911">
        <dgm:presLayoutVars>
          <dgm:bulletEnabled val="1"/>
        </dgm:presLayoutVars>
      </dgm:prSet>
      <dgm:spPr/>
      <dgm:t>
        <a:bodyPr/>
        <a:lstStyle/>
        <a:p>
          <a:endParaRPr lang="ca-ES"/>
        </a:p>
      </dgm:t>
    </dgm:pt>
    <dgm:pt modelId="{00EB7601-7CB5-E54F-B896-C17E33B7C5E9}" type="pres">
      <dgm:prSet presAssocID="{798900E0-1BBF-2047-8FB9-0618E36D8695}" presName="Name13" presStyleLbl="parChTrans1D2" presStyleIdx="5" presStyleCnt="11"/>
      <dgm:spPr/>
      <dgm:t>
        <a:bodyPr/>
        <a:lstStyle/>
        <a:p>
          <a:endParaRPr lang="ca-ES"/>
        </a:p>
      </dgm:t>
    </dgm:pt>
    <dgm:pt modelId="{DA008E47-9874-7040-8C7E-C06B6AF99722}" type="pres">
      <dgm:prSet presAssocID="{F822BDDB-3BF9-014D-BD12-78792DC7A6D2}" presName="childText" presStyleLbl="bgAcc1" presStyleIdx="5" presStyleCnt="11">
        <dgm:presLayoutVars>
          <dgm:bulletEnabled val="1"/>
        </dgm:presLayoutVars>
      </dgm:prSet>
      <dgm:spPr/>
      <dgm:t>
        <a:bodyPr/>
        <a:lstStyle/>
        <a:p>
          <a:endParaRPr lang="ca-ES"/>
        </a:p>
      </dgm:t>
    </dgm:pt>
    <dgm:pt modelId="{6435DACF-7B31-1040-8B9D-0A7000F2E988}" type="pres">
      <dgm:prSet presAssocID="{088796EA-C0C5-1843-A732-D0B1786685B8}" presName="root" presStyleCnt="0"/>
      <dgm:spPr/>
    </dgm:pt>
    <dgm:pt modelId="{8EB51CAC-96A9-4C43-A1B9-DCEFD20FFABC}" type="pres">
      <dgm:prSet presAssocID="{088796EA-C0C5-1843-A732-D0B1786685B8}" presName="rootComposite" presStyleCnt="0"/>
      <dgm:spPr/>
    </dgm:pt>
    <dgm:pt modelId="{2269555D-F5E0-6740-AC56-5A107843655B}" type="pres">
      <dgm:prSet presAssocID="{088796EA-C0C5-1843-A732-D0B1786685B8}" presName="rootText" presStyleLbl="node1" presStyleIdx="3" presStyleCnt="4"/>
      <dgm:spPr/>
      <dgm:t>
        <a:bodyPr/>
        <a:lstStyle/>
        <a:p>
          <a:endParaRPr lang="ca-ES"/>
        </a:p>
      </dgm:t>
    </dgm:pt>
    <dgm:pt modelId="{9642E1B4-5991-B14D-A43E-6B99510D52D6}" type="pres">
      <dgm:prSet presAssocID="{088796EA-C0C5-1843-A732-D0B1786685B8}" presName="rootConnector" presStyleLbl="node1" presStyleIdx="3" presStyleCnt="4"/>
      <dgm:spPr/>
      <dgm:t>
        <a:bodyPr/>
        <a:lstStyle/>
        <a:p>
          <a:endParaRPr lang="ca-ES"/>
        </a:p>
      </dgm:t>
    </dgm:pt>
    <dgm:pt modelId="{3A017DCB-AD9A-764A-968C-8BE25A722294}" type="pres">
      <dgm:prSet presAssocID="{088796EA-C0C5-1843-A732-D0B1786685B8}" presName="childShape" presStyleCnt="0"/>
      <dgm:spPr/>
    </dgm:pt>
    <dgm:pt modelId="{80C190F3-3C2A-484B-8AFF-36E1D0663943}" type="pres">
      <dgm:prSet presAssocID="{241AAC56-1FCB-4F4F-AF00-3F21CD83AD63}" presName="Name13" presStyleLbl="parChTrans1D2" presStyleIdx="6" presStyleCnt="11"/>
      <dgm:spPr/>
      <dgm:t>
        <a:bodyPr/>
        <a:lstStyle/>
        <a:p>
          <a:endParaRPr lang="ca-ES"/>
        </a:p>
      </dgm:t>
    </dgm:pt>
    <dgm:pt modelId="{93019E74-B396-394E-9124-2934E943A0DF}" type="pres">
      <dgm:prSet presAssocID="{45360640-BEDE-BC49-8DD5-650233ECBFDE}" presName="childText" presStyleLbl="bgAcc1" presStyleIdx="6" presStyleCnt="11" custScaleX="301713" custScaleY="152136">
        <dgm:presLayoutVars>
          <dgm:bulletEnabled val="1"/>
        </dgm:presLayoutVars>
      </dgm:prSet>
      <dgm:spPr/>
      <dgm:t>
        <a:bodyPr/>
        <a:lstStyle/>
        <a:p>
          <a:endParaRPr lang="ca-ES"/>
        </a:p>
      </dgm:t>
    </dgm:pt>
    <dgm:pt modelId="{479D6A76-7D19-6648-B3B4-FE8DB5C41B37}" type="pres">
      <dgm:prSet presAssocID="{45B6B663-3A11-0F49-80A0-E2B4BD14DE26}" presName="Name13" presStyleLbl="parChTrans1D2" presStyleIdx="7" presStyleCnt="11"/>
      <dgm:spPr/>
      <dgm:t>
        <a:bodyPr/>
        <a:lstStyle/>
        <a:p>
          <a:endParaRPr lang="ca-ES"/>
        </a:p>
      </dgm:t>
    </dgm:pt>
    <dgm:pt modelId="{FA3FA9DD-D15E-6846-AC69-896847ADA983}" type="pres">
      <dgm:prSet presAssocID="{97D8F65A-C993-A44D-93A6-CA7C5F7688F1}" presName="childText" presStyleLbl="bgAcc1" presStyleIdx="7" presStyleCnt="11" custScaleX="305861" custScaleY="153226">
        <dgm:presLayoutVars>
          <dgm:bulletEnabled val="1"/>
        </dgm:presLayoutVars>
      </dgm:prSet>
      <dgm:spPr/>
      <dgm:t>
        <a:bodyPr/>
        <a:lstStyle/>
        <a:p>
          <a:endParaRPr lang="ca-ES"/>
        </a:p>
      </dgm:t>
    </dgm:pt>
    <dgm:pt modelId="{A4C714F7-7AB7-DC48-998E-2064B77716BE}" type="pres">
      <dgm:prSet presAssocID="{DAD7A71A-4C89-0844-B7AE-0435E65F207E}" presName="Name13" presStyleLbl="parChTrans1D2" presStyleIdx="8" presStyleCnt="11"/>
      <dgm:spPr/>
      <dgm:t>
        <a:bodyPr/>
        <a:lstStyle/>
        <a:p>
          <a:endParaRPr lang="ca-ES"/>
        </a:p>
      </dgm:t>
    </dgm:pt>
    <dgm:pt modelId="{12EAB859-88D6-FF43-A93B-8FFA16F88A78}" type="pres">
      <dgm:prSet presAssocID="{33FFF479-25BB-D248-848C-E3AC7ECC143E}" presName="childText" presStyleLbl="bgAcc1" presStyleIdx="8" presStyleCnt="11" custScaleX="311132" custScaleY="173284">
        <dgm:presLayoutVars>
          <dgm:bulletEnabled val="1"/>
        </dgm:presLayoutVars>
      </dgm:prSet>
      <dgm:spPr/>
      <dgm:t>
        <a:bodyPr/>
        <a:lstStyle/>
        <a:p>
          <a:endParaRPr lang="ca-ES"/>
        </a:p>
      </dgm:t>
    </dgm:pt>
    <dgm:pt modelId="{1A323538-9806-D748-9B13-C6A28F752884}" type="pres">
      <dgm:prSet presAssocID="{0815B1BF-7659-F94D-B71E-06B03669EF82}" presName="Name13" presStyleLbl="parChTrans1D2" presStyleIdx="9" presStyleCnt="11"/>
      <dgm:spPr/>
      <dgm:t>
        <a:bodyPr/>
        <a:lstStyle/>
        <a:p>
          <a:endParaRPr lang="ca-ES"/>
        </a:p>
      </dgm:t>
    </dgm:pt>
    <dgm:pt modelId="{383D0946-61E6-674A-A100-02E332FB58A1}" type="pres">
      <dgm:prSet presAssocID="{CD58D314-6DE5-384F-BCB4-3B768F99CADC}" presName="childText" presStyleLbl="bgAcc1" presStyleIdx="9" presStyleCnt="11" custScaleX="342417" custScaleY="51812">
        <dgm:presLayoutVars>
          <dgm:bulletEnabled val="1"/>
        </dgm:presLayoutVars>
      </dgm:prSet>
      <dgm:spPr/>
      <dgm:t>
        <a:bodyPr/>
        <a:lstStyle/>
        <a:p>
          <a:endParaRPr lang="ca-ES"/>
        </a:p>
      </dgm:t>
    </dgm:pt>
    <dgm:pt modelId="{92BA417A-FE15-A342-A4AD-93863CA32AEB}" type="pres">
      <dgm:prSet presAssocID="{58EFFF4A-D92D-D14D-878D-1DB04F8C5FB9}" presName="Name13" presStyleLbl="parChTrans1D2" presStyleIdx="10" presStyleCnt="11"/>
      <dgm:spPr/>
      <dgm:t>
        <a:bodyPr/>
        <a:lstStyle/>
        <a:p>
          <a:endParaRPr lang="ca-ES"/>
        </a:p>
      </dgm:t>
    </dgm:pt>
    <dgm:pt modelId="{119B8792-E14A-874B-AD80-8E81CE0B1915}" type="pres">
      <dgm:prSet presAssocID="{20DA2080-354D-AA41-A27C-A8D3832DBEB0}" presName="childText" presStyleLbl="bgAcc1" presStyleIdx="10" presStyleCnt="11" custScaleY="65647">
        <dgm:presLayoutVars>
          <dgm:bulletEnabled val="1"/>
        </dgm:presLayoutVars>
      </dgm:prSet>
      <dgm:spPr/>
      <dgm:t>
        <a:bodyPr/>
        <a:lstStyle/>
        <a:p>
          <a:endParaRPr lang="ca-ES"/>
        </a:p>
      </dgm:t>
    </dgm:pt>
  </dgm:ptLst>
  <dgm:cxnLst>
    <dgm:cxn modelId="{A82127A8-C138-0847-B934-87CACD092778}" srcId="{F32308BB-2B08-AB4C-B5F3-69EA11C57E73}" destId="{A9536FC7-D01B-E74B-9F7B-DFD1AC2612DB}" srcOrd="1" destOrd="0" parTransId="{A8EA35E2-767E-3A47-97E4-60E73A4AC545}" sibTransId="{4C226D61-31EB-5443-96CB-A76894C5F50E}"/>
    <dgm:cxn modelId="{D59E1315-D851-5C4C-A8E0-AB57AEB19316}" type="presOf" srcId="{6D0720A1-1AD8-364D-B3CC-6E46A420B28A}" destId="{4F7EE002-088A-E54E-B2A2-507C3147785D}" srcOrd="0" destOrd="0" presId="urn:microsoft.com/office/officeart/2005/8/layout/hierarchy3"/>
    <dgm:cxn modelId="{C8F3DCFB-9AB7-DD47-8E57-47FE0D956813}" type="presOf" srcId="{2FE5F898-6E0D-D842-BD9A-CB57F37165D6}" destId="{B223BF87-4145-AB48-AE9F-49869887E772}" srcOrd="0" destOrd="0" presId="urn:microsoft.com/office/officeart/2005/8/layout/hierarchy3"/>
    <dgm:cxn modelId="{3175ADE9-1871-324C-ADA7-B8F0464D177C}" srcId="{088796EA-C0C5-1843-A732-D0B1786685B8}" destId="{33FFF479-25BB-D248-848C-E3AC7ECC143E}" srcOrd="2" destOrd="0" parTransId="{DAD7A71A-4C89-0844-B7AE-0435E65F207E}" sibTransId="{D5503014-AF28-4A43-87A8-CF1F695D37AA}"/>
    <dgm:cxn modelId="{0D089314-98F2-AC42-9167-D6FC8F561CF2}" srcId="{088796EA-C0C5-1843-A732-D0B1786685B8}" destId="{20DA2080-354D-AA41-A27C-A8D3832DBEB0}" srcOrd="4" destOrd="0" parTransId="{58EFFF4A-D92D-D14D-878D-1DB04F8C5FB9}" sibTransId="{A53E34A9-2B63-DE44-ABE1-7CCB07AE87E7}"/>
    <dgm:cxn modelId="{4DFEC68D-CBC8-0445-8FD7-E4883A14E404}" srcId="{F32308BB-2B08-AB4C-B5F3-69EA11C57E73}" destId="{EBE0B974-4B4D-5F41-B9BE-6D772566EC85}" srcOrd="0" destOrd="0" parTransId="{F55B274D-A04F-B54C-B823-5E0DB4138DED}" sibTransId="{BCC593B9-458D-1441-8AF5-D55632C8F34D}"/>
    <dgm:cxn modelId="{3BE01697-5173-454A-862F-1C072286454C}" type="presOf" srcId="{24BEC59D-ABEF-5945-925C-41BA35A4A10A}" destId="{CA05D270-175D-4948-86BE-85AEDB9FD935}" srcOrd="0" destOrd="0" presId="urn:microsoft.com/office/officeart/2005/8/layout/hierarchy3"/>
    <dgm:cxn modelId="{00A2B0FE-009E-CE4C-8321-AF8181F1479B}" type="presOf" srcId="{33FFF479-25BB-D248-848C-E3AC7ECC143E}" destId="{12EAB859-88D6-FF43-A93B-8FFA16F88A78}" srcOrd="0" destOrd="0" presId="urn:microsoft.com/office/officeart/2005/8/layout/hierarchy3"/>
    <dgm:cxn modelId="{2456187E-AF2B-984E-B25E-9AB8D273EC80}" srcId="{EBE0B974-4B4D-5F41-B9BE-6D772566EC85}" destId="{7C91B05E-F2DA-6E46-A7FA-04853D5D18F1}" srcOrd="1" destOrd="0" parTransId="{24BEC59D-ABEF-5945-925C-41BA35A4A10A}" sibTransId="{8EB065FA-D617-FE46-932F-09AD88240CDA}"/>
    <dgm:cxn modelId="{A8C8161E-4ADE-9E49-9E4B-2FBDDE22832C}" srcId="{088796EA-C0C5-1843-A732-D0B1786685B8}" destId="{97D8F65A-C993-A44D-93A6-CA7C5F7688F1}" srcOrd="1" destOrd="0" parTransId="{45B6B663-3A11-0F49-80A0-E2B4BD14DE26}" sibTransId="{D7B61A1F-ABE2-F34E-95DB-9C2499B8B6E5}"/>
    <dgm:cxn modelId="{0CFAD14F-105A-A94B-B010-2DF041217F0B}" type="presOf" srcId="{798900E0-1BBF-2047-8FB9-0618E36D8695}" destId="{00EB7601-7CB5-E54F-B896-C17E33B7C5E9}" srcOrd="0" destOrd="0" presId="urn:microsoft.com/office/officeart/2005/8/layout/hierarchy3"/>
    <dgm:cxn modelId="{43D97734-0E7D-B54A-8A2E-9C5260F2342A}" type="presOf" srcId="{088796EA-C0C5-1843-A732-D0B1786685B8}" destId="{2269555D-F5E0-6740-AC56-5A107843655B}" srcOrd="0" destOrd="0" presId="urn:microsoft.com/office/officeart/2005/8/layout/hierarchy3"/>
    <dgm:cxn modelId="{34527C20-E341-2B44-AC6C-ADD54FD617BA}" srcId="{088796EA-C0C5-1843-A732-D0B1786685B8}" destId="{CD58D314-6DE5-384F-BCB4-3B768F99CADC}" srcOrd="3" destOrd="0" parTransId="{0815B1BF-7659-F94D-B71E-06B03669EF82}" sibTransId="{FA858098-055D-744C-A79F-9CCE6A2ED096}"/>
    <dgm:cxn modelId="{CD9B9EA7-5B9E-AD48-84AF-C7416B38A0A3}" type="presOf" srcId="{EBE0B974-4B4D-5F41-B9BE-6D772566EC85}" destId="{BB6C14FD-0021-264E-800C-843F897C984B}" srcOrd="0" destOrd="0" presId="urn:microsoft.com/office/officeart/2005/8/layout/hierarchy3"/>
    <dgm:cxn modelId="{FD3B4105-1919-4645-AE50-0A1DD03543F0}" type="presOf" srcId="{20DA2080-354D-AA41-A27C-A8D3832DBEB0}" destId="{119B8792-E14A-874B-AD80-8E81CE0B1915}" srcOrd="0" destOrd="0" presId="urn:microsoft.com/office/officeart/2005/8/layout/hierarchy3"/>
    <dgm:cxn modelId="{9B82C283-192D-AA47-BAAC-B4F0C690423F}" type="presOf" srcId="{A9536FC7-D01B-E74B-9F7B-DFD1AC2612DB}" destId="{30EF65D7-DB29-4B4F-B405-92F545220C5E}" srcOrd="0" destOrd="0" presId="urn:microsoft.com/office/officeart/2005/8/layout/hierarchy3"/>
    <dgm:cxn modelId="{2C4C6EDF-48FE-FD41-A63D-7EEE7FCD7711}" srcId="{EBE0B974-4B4D-5F41-B9BE-6D772566EC85}" destId="{4D6CE267-50D4-1C48-A898-B5334395E689}" srcOrd="0" destOrd="0" parTransId="{4F885F33-EEDF-FF45-B1BF-A8BBC27D6D9C}" sibTransId="{EBC63298-59E2-F741-AA3A-311A0CBC81E5}"/>
    <dgm:cxn modelId="{A4555EB2-37F9-D04A-9D92-D114130F4539}" type="presOf" srcId="{B6D84E29-6B62-A840-914C-51D23439F373}" destId="{CFA72EA4-8C2E-0740-A9CB-2A5847EC78FC}" srcOrd="1" destOrd="0" presId="urn:microsoft.com/office/officeart/2005/8/layout/hierarchy3"/>
    <dgm:cxn modelId="{B6EA13F7-392D-C244-A1AF-A31511B6E37B}" type="presOf" srcId="{CD58D314-6DE5-384F-BCB4-3B768F99CADC}" destId="{383D0946-61E6-674A-A100-02E332FB58A1}" srcOrd="0" destOrd="0" presId="urn:microsoft.com/office/officeart/2005/8/layout/hierarchy3"/>
    <dgm:cxn modelId="{D8160E91-927F-9B46-95B4-E545C196A034}" srcId="{A9536FC7-D01B-E74B-9F7B-DFD1AC2612DB}" destId="{6D0720A1-1AD8-364D-B3CC-6E46A420B28A}" srcOrd="1" destOrd="0" parTransId="{6BDE6327-C088-6242-8E93-066A1083A77E}" sibTransId="{E4DF884B-54BB-A049-8CCA-F16281D04DF2}"/>
    <dgm:cxn modelId="{8B85C949-D8AA-2C4D-8AD5-0EC37661E4D9}" type="presOf" srcId="{4F885F33-EEDF-FF45-B1BF-A8BBC27D6D9C}" destId="{2DE120E4-DA28-5A40-86D9-90498B8DF9E7}" srcOrd="0" destOrd="0" presId="urn:microsoft.com/office/officeart/2005/8/layout/hierarchy3"/>
    <dgm:cxn modelId="{2FA4B0F6-CCD1-8E46-A5C3-EDAC1FC80B36}" srcId="{A9536FC7-D01B-E74B-9F7B-DFD1AC2612DB}" destId="{C2B6E357-CD28-7941-89BA-C916D06AD68A}" srcOrd="0" destOrd="0" parTransId="{2FE5F898-6E0D-D842-BD9A-CB57F37165D6}" sibTransId="{8EBF9FB0-9FD7-9E43-8D40-76C15449AE5C}"/>
    <dgm:cxn modelId="{6805CCE5-AE15-794F-A103-28B17E76AC89}" type="presOf" srcId="{45360640-BEDE-BC49-8DD5-650233ECBFDE}" destId="{93019E74-B396-394E-9124-2934E943A0DF}" srcOrd="0" destOrd="0" presId="urn:microsoft.com/office/officeart/2005/8/layout/hierarchy3"/>
    <dgm:cxn modelId="{0B7FB3D1-8F6B-7F47-ABA3-197F139AEC97}" srcId="{B6D84E29-6B62-A840-914C-51D23439F373}" destId="{F822BDDB-3BF9-014D-BD12-78792DC7A6D2}" srcOrd="1" destOrd="0" parTransId="{798900E0-1BBF-2047-8FB9-0618E36D8695}" sibTransId="{9C7B4E1D-1EC9-7641-8108-137FC7607E39}"/>
    <dgm:cxn modelId="{0137CA03-4AE0-4041-9DAA-446A4F45BC87}" type="presOf" srcId="{241AAC56-1FCB-4F4F-AF00-3F21CD83AD63}" destId="{80C190F3-3C2A-484B-8AFF-36E1D0663943}" srcOrd="0" destOrd="0" presId="urn:microsoft.com/office/officeart/2005/8/layout/hierarchy3"/>
    <dgm:cxn modelId="{5F779FE6-3C65-3E45-A8D8-F23AF2C153AB}" srcId="{F32308BB-2B08-AB4C-B5F3-69EA11C57E73}" destId="{088796EA-C0C5-1843-A732-D0B1786685B8}" srcOrd="3" destOrd="0" parTransId="{F46F26E9-A846-E64F-994B-05B45357AAF4}" sibTransId="{7D5ABEEC-F894-E64A-87BC-6BA1FBADF218}"/>
    <dgm:cxn modelId="{D825F893-02EA-0946-A431-54C5A80C9576}" type="presOf" srcId="{EBE0B974-4B4D-5F41-B9BE-6D772566EC85}" destId="{8A28B957-4F51-8A4C-8858-DA54EA295423}" srcOrd="1" destOrd="0" presId="urn:microsoft.com/office/officeart/2005/8/layout/hierarchy3"/>
    <dgm:cxn modelId="{E913FC3E-5510-A145-9D9C-0AFB6F6CC8CB}" srcId="{B6D84E29-6B62-A840-914C-51D23439F373}" destId="{48A1D887-1F8E-5C42-BD94-68680F74BB20}" srcOrd="0" destOrd="0" parTransId="{CB86F092-FF68-CF4B-9F9E-40EE58D03C74}" sibTransId="{E2B47E80-FC96-7C49-AA98-A4B22BF1874F}"/>
    <dgm:cxn modelId="{FE717879-2052-894C-8C0E-1B7D4F20875C}" type="presOf" srcId="{4D6CE267-50D4-1C48-A898-B5334395E689}" destId="{FF9F4E35-67C9-C64A-9D23-8825EC34AD39}" srcOrd="0" destOrd="0" presId="urn:microsoft.com/office/officeart/2005/8/layout/hierarchy3"/>
    <dgm:cxn modelId="{C7B70B37-5ECA-2F42-81F0-4AF02C8195BE}" type="presOf" srcId="{B6D84E29-6B62-A840-914C-51D23439F373}" destId="{53A64C35-48D4-034E-86DB-9803F5355C68}" srcOrd="0" destOrd="0" presId="urn:microsoft.com/office/officeart/2005/8/layout/hierarchy3"/>
    <dgm:cxn modelId="{5FF05E03-CB06-5449-B346-875DF2326C8C}" type="presOf" srcId="{58EFFF4A-D92D-D14D-878D-1DB04F8C5FB9}" destId="{92BA417A-FE15-A342-A4AD-93863CA32AEB}" srcOrd="0" destOrd="0" presId="urn:microsoft.com/office/officeart/2005/8/layout/hierarchy3"/>
    <dgm:cxn modelId="{E27CE6E8-DD92-7848-8739-9AAD503A5A9F}" type="presOf" srcId="{48A1D887-1F8E-5C42-BD94-68680F74BB20}" destId="{6CFD9FA1-F922-7F42-A8D5-32A02D98B006}" srcOrd="0" destOrd="0" presId="urn:microsoft.com/office/officeart/2005/8/layout/hierarchy3"/>
    <dgm:cxn modelId="{C7DF4B02-5FBD-BC48-BE4D-3D3463FBE9BC}" type="presOf" srcId="{088796EA-C0C5-1843-A732-D0B1786685B8}" destId="{9642E1B4-5991-B14D-A43E-6B99510D52D6}" srcOrd="1" destOrd="0" presId="urn:microsoft.com/office/officeart/2005/8/layout/hierarchy3"/>
    <dgm:cxn modelId="{56BD3975-DA77-094A-89D4-11189D5BCE38}" type="presOf" srcId="{F822BDDB-3BF9-014D-BD12-78792DC7A6D2}" destId="{DA008E47-9874-7040-8C7E-C06B6AF99722}" srcOrd="0" destOrd="0" presId="urn:microsoft.com/office/officeart/2005/8/layout/hierarchy3"/>
    <dgm:cxn modelId="{B507E494-C80E-0D4F-8199-3494448E5D9B}" srcId="{088796EA-C0C5-1843-A732-D0B1786685B8}" destId="{45360640-BEDE-BC49-8DD5-650233ECBFDE}" srcOrd="0" destOrd="0" parTransId="{241AAC56-1FCB-4F4F-AF00-3F21CD83AD63}" sibTransId="{AEA6A4A2-2F6E-5945-9C38-B8E229A546D6}"/>
    <dgm:cxn modelId="{377E4D44-3BDC-1D41-B4DF-5D77EBA4FB5C}" type="presOf" srcId="{6BDE6327-C088-6242-8E93-066A1083A77E}" destId="{69DD8FD3-3080-3A4E-848E-D37ADA58E10B}" srcOrd="0" destOrd="0" presId="urn:microsoft.com/office/officeart/2005/8/layout/hierarchy3"/>
    <dgm:cxn modelId="{C1C9CA29-068E-5245-92DE-539F2758A763}" type="presOf" srcId="{7C91B05E-F2DA-6E46-A7FA-04853D5D18F1}" destId="{AE0D0A7E-BE62-594C-93A3-2EA238362CC2}" srcOrd="0" destOrd="0" presId="urn:microsoft.com/office/officeart/2005/8/layout/hierarchy3"/>
    <dgm:cxn modelId="{49CB5408-33D1-474E-9787-90F3EA3D617B}" type="presOf" srcId="{C2B6E357-CD28-7941-89BA-C916D06AD68A}" destId="{CC1CDE10-2C7C-2445-A185-23F521F0A431}" srcOrd="0" destOrd="0" presId="urn:microsoft.com/office/officeart/2005/8/layout/hierarchy3"/>
    <dgm:cxn modelId="{5042EE29-C7E1-074B-BFCC-3B2730934E64}" srcId="{F32308BB-2B08-AB4C-B5F3-69EA11C57E73}" destId="{B6D84E29-6B62-A840-914C-51D23439F373}" srcOrd="2" destOrd="0" parTransId="{C8D91777-C745-A740-819C-5BC535B7171A}" sibTransId="{11F40C18-24D6-DC4D-8BCA-8E06FB1A84AC}"/>
    <dgm:cxn modelId="{D4A13C5B-42F8-6F4A-A919-0C6537526EE1}" type="presOf" srcId="{DAD7A71A-4C89-0844-B7AE-0435E65F207E}" destId="{A4C714F7-7AB7-DC48-998E-2064B77716BE}" srcOrd="0" destOrd="0" presId="urn:microsoft.com/office/officeart/2005/8/layout/hierarchy3"/>
    <dgm:cxn modelId="{7F7E941E-0B30-3B43-83B3-527913ABB604}" type="presOf" srcId="{97D8F65A-C993-A44D-93A6-CA7C5F7688F1}" destId="{FA3FA9DD-D15E-6846-AC69-896847ADA983}" srcOrd="0" destOrd="0" presId="urn:microsoft.com/office/officeart/2005/8/layout/hierarchy3"/>
    <dgm:cxn modelId="{C718DC6A-B0C7-3649-A631-866A0AA9D4BC}" type="presOf" srcId="{CB86F092-FF68-CF4B-9F9E-40EE58D03C74}" destId="{CEE2E9A4-A7B7-6347-8286-D2450143B4E6}" srcOrd="0" destOrd="0" presId="urn:microsoft.com/office/officeart/2005/8/layout/hierarchy3"/>
    <dgm:cxn modelId="{8B5AC1EF-F093-4047-B845-2843FDB2826B}" type="presOf" srcId="{F32308BB-2B08-AB4C-B5F3-69EA11C57E73}" destId="{0A606EF3-7975-4149-B72C-F395C7B00FF0}" srcOrd="0" destOrd="0" presId="urn:microsoft.com/office/officeart/2005/8/layout/hierarchy3"/>
    <dgm:cxn modelId="{4B0D8C55-4A48-694F-86BD-7A383C204C48}" type="presOf" srcId="{45B6B663-3A11-0F49-80A0-E2B4BD14DE26}" destId="{479D6A76-7D19-6648-B3B4-FE8DB5C41B37}" srcOrd="0" destOrd="0" presId="urn:microsoft.com/office/officeart/2005/8/layout/hierarchy3"/>
    <dgm:cxn modelId="{E43E1191-04A2-984B-B6D3-85D2C59780C1}" type="presOf" srcId="{0815B1BF-7659-F94D-B71E-06B03669EF82}" destId="{1A323538-9806-D748-9B13-C6A28F752884}" srcOrd="0" destOrd="0" presId="urn:microsoft.com/office/officeart/2005/8/layout/hierarchy3"/>
    <dgm:cxn modelId="{5899599E-12FA-2841-A09F-0780AE3CE92D}" type="presOf" srcId="{A9536FC7-D01B-E74B-9F7B-DFD1AC2612DB}" destId="{358D4B40-4477-DF43-9885-B310500C370D}" srcOrd="1" destOrd="0" presId="urn:microsoft.com/office/officeart/2005/8/layout/hierarchy3"/>
    <dgm:cxn modelId="{DA449A84-DE6C-C345-A6AB-25F24D1F78BC}" type="presParOf" srcId="{0A606EF3-7975-4149-B72C-F395C7B00FF0}" destId="{C093097A-D7D2-634A-950E-E094A6D7B74E}" srcOrd="0" destOrd="0" presId="urn:microsoft.com/office/officeart/2005/8/layout/hierarchy3"/>
    <dgm:cxn modelId="{3859BD14-E78D-2649-A9FB-8F346C58536D}" type="presParOf" srcId="{C093097A-D7D2-634A-950E-E094A6D7B74E}" destId="{DE5FE605-8AA1-EC40-843C-09E2B5483EAE}" srcOrd="0" destOrd="0" presId="urn:microsoft.com/office/officeart/2005/8/layout/hierarchy3"/>
    <dgm:cxn modelId="{2D340100-005E-4B43-A3CE-E6C97A79CD3C}" type="presParOf" srcId="{DE5FE605-8AA1-EC40-843C-09E2B5483EAE}" destId="{BB6C14FD-0021-264E-800C-843F897C984B}" srcOrd="0" destOrd="0" presId="urn:microsoft.com/office/officeart/2005/8/layout/hierarchy3"/>
    <dgm:cxn modelId="{33FA6C99-7ED6-C542-9F9B-2029EC077C0F}" type="presParOf" srcId="{DE5FE605-8AA1-EC40-843C-09E2B5483EAE}" destId="{8A28B957-4F51-8A4C-8858-DA54EA295423}" srcOrd="1" destOrd="0" presId="urn:microsoft.com/office/officeart/2005/8/layout/hierarchy3"/>
    <dgm:cxn modelId="{ECCE2820-7FCC-7544-B323-F029223321F8}" type="presParOf" srcId="{C093097A-D7D2-634A-950E-E094A6D7B74E}" destId="{6F9BC034-7055-C943-A4C0-6EA95A0FA151}" srcOrd="1" destOrd="0" presId="urn:microsoft.com/office/officeart/2005/8/layout/hierarchy3"/>
    <dgm:cxn modelId="{9EF34E17-E3E7-E844-A7FC-953AEC82066C}" type="presParOf" srcId="{6F9BC034-7055-C943-A4C0-6EA95A0FA151}" destId="{2DE120E4-DA28-5A40-86D9-90498B8DF9E7}" srcOrd="0" destOrd="0" presId="urn:microsoft.com/office/officeart/2005/8/layout/hierarchy3"/>
    <dgm:cxn modelId="{D5F70258-4466-5141-8D3D-064F3B712580}" type="presParOf" srcId="{6F9BC034-7055-C943-A4C0-6EA95A0FA151}" destId="{FF9F4E35-67C9-C64A-9D23-8825EC34AD39}" srcOrd="1" destOrd="0" presId="urn:microsoft.com/office/officeart/2005/8/layout/hierarchy3"/>
    <dgm:cxn modelId="{10496EC5-A805-B644-8298-5882D3AEE3CA}" type="presParOf" srcId="{6F9BC034-7055-C943-A4C0-6EA95A0FA151}" destId="{CA05D270-175D-4948-86BE-85AEDB9FD935}" srcOrd="2" destOrd="0" presId="urn:microsoft.com/office/officeart/2005/8/layout/hierarchy3"/>
    <dgm:cxn modelId="{5B3629B6-A437-BF47-A099-8CD4A9DF9CB2}" type="presParOf" srcId="{6F9BC034-7055-C943-A4C0-6EA95A0FA151}" destId="{AE0D0A7E-BE62-594C-93A3-2EA238362CC2}" srcOrd="3" destOrd="0" presId="urn:microsoft.com/office/officeart/2005/8/layout/hierarchy3"/>
    <dgm:cxn modelId="{84CA100A-FA2D-314D-8C5F-636B2FDAC832}" type="presParOf" srcId="{0A606EF3-7975-4149-B72C-F395C7B00FF0}" destId="{F2EB9FF1-73B1-404E-A2E1-5E856B771170}" srcOrd="1" destOrd="0" presId="urn:microsoft.com/office/officeart/2005/8/layout/hierarchy3"/>
    <dgm:cxn modelId="{BA8A7DF0-38CC-1449-8957-EDF27EAA2302}" type="presParOf" srcId="{F2EB9FF1-73B1-404E-A2E1-5E856B771170}" destId="{D44C3D0D-DCD9-3E4E-AD22-824B67076E4D}" srcOrd="0" destOrd="0" presId="urn:microsoft.com/office/officeart/2005/8/layout/hierarchy3"/>
    <dgm:cxn modelId="{99D421D0-F324-3E4B-A9E1-6EAA3FFF53F9}" type="presParOf" srcId="{D44C3D0D-DCD9-3E4E-AD22-824B67076E4D}" destId="{30EF65D7-DB29-4B4F-B405-92F545220C5E}" srcOrd="0" destOrd="0" presId="urn:microsoft.com/office/officeart/2005/8/layout/hierarchy3"/>
    <dgm:cxn modelId="{A9AA6211-906C-F84E-94B4-7A12E8827429}" type="presParOf" srcId="{D44C3D0D-DCD9-3E4E-AD22-824B67076E4D}" destId="{358D4B40-4477-DF43-9885-B310500C370D}" srcOrd="1" destOrd="0" presId="urn:microsoft.com/office/officeart/2005/8/layout/hierarchy3"/>
    <dgm:cxn modelId="{2125CA08-5CCE-9241-9006-08EE2A43E245}" type="presParOf" srcId="{F2EB9FF1-73B1-404E-A2E1-5E856B771170}" destId="{F9ED0BE8-1AE9-CD4E-9858-36BB7F1F1FD8}" srcOrd="1" destOrd="0" presId="urn:microsoft.com/office/officeart/2005/8/layout/hierarchy3"/>
    <dgm:cxn modelId="{331A05FD-44DD-DF49-BDAD-DFEC6EF285E7}" type="presParOf" srcId="{F9ED0BE8-1AE9-CD4E-9858-36BB7F1F1FD8}" destId="{B223BF87-4145-AB48-AE9F-49869887E772}" srcOrd="0" destOrd="0" presId="urn:microsoft.com/office/officeart/2005/8/layout/hierarchy3"/>
    <dgm:cxn modelId="{C9CFED77-D9C7-1E47-B9F7-6F8DB27C5DC8}" type="presParOf" srcId="{F9ED0BE8-1AE9-CD4E-9858-36BB7F1F1FD8}" destId="{CC1CDE10-2C7C-2445-A185-23F521F0A431}" srcOrd="1" destOrd="0" presId="urn:microsoft.com/office/officeart/2005/8/layout/hierarchy3"/>
    <dgm:cxn modelId="{AF919E87-C985-B049-8836-0A4FD1E570E5}" type="presParOf" srcId="{F9ED0BE8-1AE9-CD4E-9858-36BB7F1F1FD8}" destId="{69DD8FD3-3080-3A4E-848E-D37ADA58E10B}" srcOrd="2" destOrd="0" presId="urn:microsoft.com/office/officeart/2005/8/layout/hierarchy3"/>
    <dgm:cxn modelId="{EE430F52-00F4-B245-94F6-ECFE73140A9D}" type="presParOf" srcId="{F9ED0BE8-1AE9-CD4E-9858-36BB7F1F1FD8}" destId="{4F7EE002-088A-E54E-B2A2-507C3147785D}" srcOrd="3" destOrd="0" presId="urn:microsoft.com/office/officeart/2005/8/layout/hierarchy3"/>
    <dgm:cxn modelId="{F339382F-0419-F545-BF28-E98194B3263A}" type="presParOf" srcId="{0A606EF3-7975-4149-B72C-F395C7B00FF0}" destId="{4E371CF0-1857-B041-B28A-36C680B5D9A4}" srcOrd="2" destOrd="0" presId="urn:microsoft.com/office/officeart/2005/8/layout/hierarchy3"/>
    <dgm:cxn modelId="{97BBB2B4-2B10-0F4C-955C-31B2B4C6C5AB}" type="presParOf" srcId="{4E371CF0-1857-B041-B28A-36C680B5D9A4}" destId="{35254A20-EDAE-E64A-89D4-3C86612E4931}" srcOrd="0" destOrd="0" presId="urn:microsoft.com/office/officeart/2005/8/layout/hierarchy3"/>
    <dgm:cxn modelId="{21A1A26E-99CE-3B47-8116-09226E12D345}" type="presParOf" srcId="{35254A20-EDAE-E64A-89D4-3C86612E4931}" destId="{53A64C35-48D4-034E-86DB-9803F5355C68}" srcOrd="0" destOrd="0" presId="urn:microsoft.com/office/officeart/2005/8/layout/hierarchy3"/>
    <dgm:cxn modelId="{732041D7-E3F1-5546-8789-2ED3711E1838}" type="presParOf" srcId="{35254A20-EDAE-E64A-89D4-3C86612E4931}" destId="{CFA72EA4-8C2E-0740-A9CB-2A5847EC78FC}" srcOrd="1" destOrd="0" presId="urn:microsoft.com/office/officeart/2005/8/layout/hierarchy3"/>
    <dgm:cxn modelId="{581C59D9-6D0B-D242-A3EE-C170470B88CC}" type="presParOf" srcId="{4E371CF0-1857-B041-B28A-36C680B5D9A4}" destId="{6E9911FB-7AD0-BD4A-8543-0BC4BD01F342}" srcOrd="1" destOrd="0" presId="urn:microsoft.com/office/officeart/2005/8/layout/hierarchy3"/>
    <dgm:cxn modelId="{C6833EC1-23CB-904F-95FA-99DF9D5443C6}" type="presParOf" srcId="{6E9911FB-7AD0-BD4A-8543-0BC4BD01F342}" destId="{CEE2E9A4-A7B7-6347-8286-D2450143B4E6}" srcOrd="0" destOrd="0" presId="urn:microsoft.com/office/officeart/2005/8/layout/hierarchy3"/>
    <dgm:cxn modelId="{46F15A5D-B5C0-8E47-8E55-7ED9FB13CC2D}" type="presParOf" srcId="{6E9911FB-7AD0-BD4A-8543-0BC4BD01F342}" destId="{6CFD9FA1-F922-7F42-A8D5-32A02D98B006}" srcOrd="1" destOrd="0" presId="urn:microsoft.com/office/officeart/2005/8/layout/hierarchy3"/>
    <dgm:cxn modelId="{C92682BD-2A21-8E49-B4E7-8F51F281123D}" type="presParOf" srcId="{6E9911FB-7AD0-BD4A-8543-0BC4BD01F342}" destId="{00EB7601-7CB5-E54F-B896-C17E33B7C5E9}" srcOrd="2" destOrd="0" presId="urn:microsoft.com/office/officeart/2005/8/layout/hierarchy3"/>
    <dgm:cxn modelId="{F6D460E5-0F85-054B-9755-9CDDE6972DBB}" type="presParOf" srcId="{6E9911FB-7AD0-BD4A-8543-0BC4BD01F342}" destId="{DA008E47-9874-7040-8C7E-C06B6AF99722}" srcOrd="3" destOrd="0" presId="urn:microsoft.com/office/officeart/2005/8/layout/hierarchy3"/>
    <dgm:cxn modelId="{7C05EDD3-ED59-CD4B-B1F1-78F8FD13557F}" type="presParOf" srcId="{0A606EF3-7975-4149-B72C-F395C7B00FF0}" destId="{6435DACF-7B31-1040-8B9D-0A7000F2E988}" srcOrd="3" destOrd="0" presId="urn:microsoft.com/office/officeart/2005/8/layout/hierarchy3"/>
    <dgm:cxn modelId="{9CE9FE9E-9098-8941-A076-75277C73987B}" type="presParOf" srcId="{6435DACF-7B31-1040-8B9D-0A7000F2E988}" destId="{8EB51CAC-96A9-4C43-A1B9-DCEFD20FFABC}" srcOrd="0" destOrd="0" presId="urn:microsoft.com/office/officeart/2005/8/layout/hierarchy3"/>
    <dgm:cxn modelId="{BC1748C3-2A24-D54D-8C41-DB97F184D8F2}" type="presParOf" srcId="{8EB51CAC-96A9-4C43-A1B9-DCEFD20FFABC}" destId="{2269555D-F5E0-6740-AC56-5A107843655B}" srcOrd="0" destOrd="0" presId="urn:microsoft.com/office/officeart/2005/8/layout/hierarchy3"/>
    <dgm:cxn modelId="{4568787A-37C1-A848-8A5B-ED26588C99D4}" type="presParOf" srcId="{8EB51CAC-96A9-4C43-A1B9-DCEFD20FFABC}" destId="{9642E1B4-5991-B14D-A43E-6B99510D52D6}" srcOrd="1" destOrd="0" presId="urn:microsoft.com/office/officeart/2005/8/layout/hierarchy3"/>
    <dgm:cxn modelId="{CDE9220F-65D6-FE44-93F7-99685992D2A1}" type="presParOf" srcId="{6435DACF-7B31-1040-8B9D-0A7000F2E988}" destId="{3A017DCB-AD9A-764A-968C-8BE25A722294}" srcOrd="1" destOrd="0" presId="urn:microsoft.com/office/officeart/2005/8/layout/hierarchy3"/>
    <dgm:cxn modelId="{11A28F8F-9330-CE45-B2B6-F4D15A2FBEF2}" type="presParOf" srcId="{3A017DCB-AD9A-764A-968C-8BE25A722294}" destId="{80C190F3-3C2A-484B-8AFF-36E1D0663943}" srcOrd="0" destOrd="0" presId="urn:microsoft.com/office/officeart/2005/8/layout/hierarchy3"/>
    <dgm:cxn modelId="{C197B3F0-45E2-AB4C-9106-2BA4A2BAC532}" type="presParOf" srcId="{3A017DCB-AD9A-764A-968C-8BE25A722294}" destId="{93019E74-B396-394E-9124-2934E943A0DF}" srcOrd="1" destOrd="0" presId="urn:microsoft.com/office/officeart/2005/8/layout/hierarchy3"/>
    <dgm:cxn modelId="{859369D2-84EB-3F4E-A580-DAEC115535C2}" type="presParOf" srcId="{3A017DCB-AD9A-764A-968C-8BE25A722294}" destId="{479D6A76-7D19-6648-B3B4-FE8DB5C41B37}" srcOrd="2" destOrd="0" presId="urn:microsoft.com/office/officeart/2005/8/layout/hierarchy3"/>
    <dgm:cxn modelId="{B632D419-2387-C44C-9AD6-6A47D66F993D}" type="presParOf" srcId="{3A017DCB-AD9A-764A-968C-8BE25A722294}" destId="{FA3FA9DD-D15E-6846-AC69-896847ADA983}" srcOrd="3" destOrd="0" presId="urn:microsoft.com/office/officeart/2005/8/layout/hierarchy3"/>
    <dgm:cxn modelId="{D1CBACBC-8904-6541-B49D-44FF6A33281F}" type="presParOf" srcId="{3A017DCB-AD9A-764A-968C-8BE25A722294}" destId="{A4C714F7-7AB7-DC48-998E-2064B77716BE}" srcOrd="4" destOrd="0" presId="urn:microsoft.com/office/officeart/2005/8/layout/hierarchy3"/>
    <dgm:cxn modelId="{2DBF46A4-6516-B84E-8664-9A7ED8622B58}" type="presParOf" srcId="{3A017DCB-AD9A-764A-968C-8BE25A722294}" destId="{12EAB859-88D6-FF43-A93B-8FFA16F88A78}" srcOrd="5" destOrd="0" presId="urn:microsoft.com/office/officeart/2005/8/layout/hierarchy3"/>
    <dgm:cxn modelId="{B8AFB8C5-3EC3-FA4C-B851-34443B1729AF}" type="presParOf" srcId="{3A017DCB-AD9A-764A-968C-8BE25A722294}" destId="{1A323538-9806-D748-9B13-C6A28F752884}" srcOrd="6" destOrd="0" presId="urn:microsoft.com/office/officeart/2005/8/layout/hierarchy3"/>
    <dgm:cxn modelId="{CD79C79D-EEF4-9647-AA1E-6781BC5614F7}" type="presParOf" srcId="{3A017DCB-AD9A-764A-968C-8BE25A722294}" destId="{383D0946-61E6-674A-A100-02E332FB58A1}" srcOrd="7" destOrd="0" presId="urn:microsoft.com/office/officeart/2005/8/layout/hierarchy3"/>
    <dgm:cxn modelId="{0A081C21-D5E1-114C-AEB0-F8887FB0B7B2}" type="presParOf" srcId="{3A017DCB-AD9A-764A-968C-8BE25A722294}" destId="{92BA417A-FE15-A342-A4AD-93863CA32AEB}" srcOrd="8" destOrd="0" presId="urn:microsoft.com/office/officeart/2005/8/layout/hierarchy3"/>
    <dgm:cxn modelId="{C69238BD-3E99-884D-822D-C9A48CA55B5A}" type="presParOf" srcId="{3A017DCB-AD9A-764A-968C-8BE25A722294}" destId="{119B8792-E14A-874B-AD80-8E81CE0B1915}" srcOrd="9" destOrd="0" presId="urn:microsoft.com/office/officeart/2005/8/layout/hierarchy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60F2BFF-B511-B644-9D5E-7A12468B132D}" type="doc">
      <dgm:prSet loTypeId="urn:microsoft.com/office/officeart/2005/8/layout/StepDownProcess" loCatId="" qsTypeId="urn:microsoft.com/office/officeart/2005/8/quickstyle/simple1" qsCatId="simple" csTypeId="urn:microsoft.com/office/officeart/2005/8/colors/colorful4" csCatId="colorful" phldr="1"/>
      <dgm:spPr/>
      <dgm:t>
        <a:bodyPr/>
        <a:lstStyle/>
        <a:p>
          <a:endParaRPr lang="es-ES"/>
        </a:p>
      </dgm:t>
    </dgm:pt>
    <dgm:pt modelId="{315A93F0-3856-764C-959E-3632ADD82060}">
      <dgm:prSet phldrT="[Texto]"/>
      <dgm:spPr/>
      <dgm:t>
        <a:bodyPr/>
        <a:lstStyle/>
        <a:p>
          <a:r>
            <a:rPr lang="es-ES"/>
            <a:t>Grupo completo</a:t>
          </a:r>
        </a:p>
      </dgm:t>
    </dgm:pt>
    <dgm:pt modelId="{97D67B8D-ACB2-E844-8F68-46540FC17364}" type="parTrans" cxnId="{FAE3BBC6-D547-564F-BCE2-2C261C1BF95A}">
      <dgm:prSet/>
      <dgm:spPr/>
      <dgm:t>
        <a:bodyPr/>
        <a:lstStyle/>
        <a:p>
          <a:endParaRPr lang="es-ES"/>
        </a:p>
      </dgm:t>
    </dgm:pt>
    <dgm:pt modelId="{E49DCE4C-A42C-E046-80CA-25325FB77732}" type="sibTrans" cxnId="{FAE3BBC6-D547-564F-BCE2-2C261C1BF95A}">
      <dgm:prSet/>
      <dgm:spPr/>
      <dgm:t>
        <a:bodyPr/>
        <a:lstStyle/>
        <a:p>
          <a:endParaRPr lang="es-ES"/>
        </a:p>
      </dgm:t>
    </dgm:pt>
    <dgm:pt modelId="{27DEE000-7D99-3E49-9074-4A92B564981B}">
      <dgm:prSet phldrT="[Texto]"/>
      <dgm:spPr/>
      <dgm:t>
        <a:bodyPr/>
        <a:lstStyle/>
        <a:p>
          <a:r>
            <a:rPr lang="es-ES"/>
            <a:t>n inicial = 268 participantes</a:t>
          </a:r>
        </a:p>
      </dgm:t>
    </dgm:pt>
    <dgm:pt modelId="{5057352C-6F8F-B548-86FC-B46223EDF089}" type="parTrans" cxnId="{46301E2B-DB82-C84C-BC5B-0516AD4DBEE2}">
      <dgm:prSet/>
      <dgm:spPr/>
      <dgm:t>
        <a:bodyPr/>
        <a:lstStyle/>
        <a:p>
          <a:endParaRPr lang="es-ES"/>
        </a:p>
      </dgm:t>
    </dgm:pt>
    <dgm:pt modelId="{2F9E6127-536E-DA40-A457-C4052221A0BA}" type="sibTrans" cxnId="{46301E2B-DB82-C84C-BC5B-0516AD4DBEE2}">
      <dgm:prSet/>
      <dgm:spPr/>
      <dgm:t>
        <a:bodyPr/>
        <a:lstStyle/>
        <a:p>
          <a:endParaRPr lang="es-ES"/>
        </a:p>
      </dgm:t>
    </dgm:pt>
    <dgm:pt modelId="{36FF3B4B-749A-FB48-BD54-207AD1FD3556}">
      <dgm:prSet phldrT="[Texto]"/>
      <dgm:spPr/>
      <dgm:t>
        <a:bodyPr/>
        <a:lstStyle/>
        <a:p>
          <a:r>
            <a:rPr lang="es-ES"/>
            <a:t>Se eliminan las observaciones de COVID PCC No Cog </a:t>
          </a:r>
        </a:p>
      </dgm:t>
    </dgm:pt>
    <dgm:pt modelId="{1A2427A0-965E-3C43-AC79-67A454DB83C9}" type="parTrans" cxnId="{345CCD03-8F94-8F4C-A3BB-CBD8917920D1}">
      <dgm:prSet/>
      <dgm:spPr/>
      <dgm:t>
        <a:bodyPr/>
        <a:lstStyle/>
        <a:p>
          <a:endParaRPr lang="es-ES"/>
        </a:p>
      </dgm:t>
    </dgm:pt>
    <dgm:pt modelId="{89ECE878-4D04-564F-8921-1645B39F918D}" type="sibTrans" cxnId="{345CCD03-8F94-8F4C-A3BB-CBD8917920D1}">
      <dgm:prSet/>
      <dgm:spPr/>
      <dgm:t>
        <a:bodyPr/>
        <a:lstStyle/>
        <a:p>
          <a:endParaRPr lang="es-ES"/>
        </a:p>
      </dgm:t>
    </dgm:pt>
    <dgm:pt modelId="{7B239F82-9DDB-AF44-B405-BBC8DEB3EDB4}">
      <dgm:prSet phldrT="[Texto]"/>
      <dgm:spPr/>
      <dgm:t>
        <a:bodyPr/>
        <a:lstStyle/>
        <a:p>
          <a:r>
            <a:rPr lang="es-ES"/>
            <a:t>n eliminados = 27 participantes</a:t>
          </a:r>
        </a:p>
      </dgm:t>
    </dgm:pt>
    <dgm:pt modelId="{A5E63634-95B7-6F42-9766-9165E9F9D2F7}" type="parTrans" cxnId="{94058D01-601F-B049-9B51-3F8D9FA9D49C}">
      <dgm:prSet/>
      <dgm:spPr/>
      <dgm:t>
        <a:bodyPr/>
        <a:lstStyle/>
        <a:p>
          <a:endParaRPr lang="es-ES"/>
        </a:p>
      </dgm:t>
    </dgm:pt>
    <dgm:pt modelId="{4F300504-68DD-4541-B7D8-43BF00CE4254}" type="sibTrans" cxnId="{94058D01-601F-B049-9B51-3F8D9FA9D49C}">
      <dgm:prSet/>
      <dgm:spPr/>
      <dgm:t>
        <a:bodyPr/>
        <a:lstStyle/>
        <a:p>
          <a:endParaRPr lang="es-ES"/>
        </a:p>
      </dgm:t>
    </dgm:pt>
    <dgm:pt modelId="{881CA44C-4872-5949-8A79-4288A7C51452}">
      <dgm:prSet phldrT="[Texto]"/>
      <dgm:spPr/>
      <dgm:t>
        <a:bodyPr/>
        <a:lstStyle/>
        <a:p>
          <a:r>
            <a:rPr lang="es-ES"/>
            <a:t>Se reúnen los grupos No COVID y COVID No PCC</a:t>
          </a:r>
        </a:p>
      </dgm:t>
    </dgm:pt>
    <dgm:pt modelId="{6580BE2C-8C67-B74D-AE3B-CE10F905A390}" type="parTrans" cxnId="{A4E4881D-40D5-D24D-8718-4CF5EE5B74B4}">
      <dgm:prSet/>
      <dgm:spPr/>
      <dgm:t>
        <a:bodyPr/>
        <a:lstStyle/>
        <a:p>
          <a:endParaRPr lang="es-ES"/>
        </a:p>
      </dgm:t>
    </dgm:pt>
    <dgm:pt modelId="{ABCAC5FC-E16D-C34C-8E24-F11315109FC6}" type="sibTrans" cxnId="{A4E4881D-40D5-D24D-8718-4CF5EE5B74B4}">
      <dgm:prSet/>
      <dgm:spPr/>
      <dgm:t>
        <a:bodyPr/>
        <a:lstStyle/>
        <a:p>
          <a:endParaRPr lang="es-ES"/>
        </a:p>
      </dgm:t>
    </dgm:pt>
    <dgm:pt modelId="{69F805A6-3673-B341-9802-280E562938EA}">
      <dgm:prSet phldrT="[Texto]"/>
      <dgm:spPr/>
      <dgm:t>
        <a:bodyPr/>
        <a:lstStyle/>
        <a:p>
          <a:r>
            <a:rPr lang="es-ES"/>
            <a:t>n = 67 participantes</a:t>
          </a:r>
        </a:p>
      </dgm:t>
    </dgm:pt>
    <dgm:pt modelId="{1D36ED66-8274-E44F-BB17-742F96915A50}" type="parTrans" cxnId="{E294D9BB-E152-8648-9F8A-34666802E3A0}">
      <dgm:prSet/>
      <dgm:spPr/>
      <dgm:t>
        <a:bodyPr/>
        <a:lstStyle/>
        <a:p>
          <a:endParaRPr lang="es-ES"/>
        </a:p>
      </dgm:t>
    </dgm:pt>
    <dgm:pt modelId="{23A1D4C7-50A0-B34B-970E-A90613717D06}" type="sibTrans" cxnId="{E294D9BB-E152-8648-9F8A-34666802E3A0}">
      <dgm:prSet/>
      <dgm:spPr/>
      <dgm:t>
        <a:bodyPr/>
        <a:lstStyle/>
        <a:p>
          <a:endParaRPr lang="es-ES"/>
        </a:p>
      </dgm:t>
    </dgm:pt>
    <dgm:pt modelId="{47D0A65F-F347-1448-8F38-17722477DA00}">
      <dgm:prSet phldrT="[Texto]"/>
      <dgm:spPr/>
      <dgm:t>
        <a:bodyPr/>
        <a:lstStyle/>
        <a:p>
          <a:r>
            <a:rPr lang="es-ES"/>
            <a:t>Se generan los grupos de comparación</a:t>
          </a:r>
        </a:p>
      </dgm:t>
    </dgm:pt>
    <dgm:pt modelId="{017D2DD7-FDF3-7C4B-8C53-C7D71FA27D67}" type="parTrans" cxnId="{C3B162C2-DBE7-2A45-A01F-4B5F26E346DD}">
      <dgm:prSet/>
      <dgm:spPr/>
      <dgm:t>
        <a:bodyPr/>
        <a:lstStyle/>
        <a:p>
          <a:endParaRPr lang="es-ES"/>
        </a:p>
      </dgm:t>
    </dgm:pt>
    <dgm:pt modelId="{2B5A6C08-5D85-524A-9876-7E758C960803}" type="sibTrans" cxnId="{C3B162C2-DBE7-2A45-A01F-4B5F26E346DD}">
      <dgm:prSet/>
      <dgm:spPr/>
      <dgm:t>
        <a:bodyPr/>
        <a:lstStyle/>
        <a:p>
          <a:endParaRPr lang="es-ES"/>
        </a:p>
      </dgm:t>
    </dgm:pt>
    <dgm:pt modelId="{839EFB27-FAB4-1B45-A00A-DBE0CF295161}">
      <dgm:prSet phldrT="[Texto]"/>
      <dgm:spPr/>
      <dgm:t>
        <a:bodyPr/>
        <a:lstStyle/>
        <a:p>
          <a:r>
            <a:rPr lang="es-ES"/>
            <a:t>Grupo 1 (No COVID + COVID No PCC). n = 67</a:t>
          </a:r>
        </a:p>
      </dgm:t>
    </dgm:pt>
    <dgm:pt modelId="{6CD31626-510C-F449-9D90-E048A62365AD}" type="parTrans" cxnId="{D3C04657-A480-FE40-A708-B8A7567F0D9C}">
      <dgm:prSet/>
      <dgm:spPr/>
      <dgm:t>
        <a:bodyPr/>
        <a:lstStyle/>
        <a:p>
          <a:endParaRPr lang="es-ES"/>
        </a:p>
      </dgm:t>
    </dgm:pt>
    <dgm:pt modelId="{82F3434A-02E5-974E-B944-8F286E98A74A}" type="sibTrans" cxnId="{D3C04657-A480-FE40-A708-B8A7567F0D9C}">
      <dgm:prSet/>
      <dgm:spPr/>
      <dgm:t>
        <a:bodyPr/>
        <a:lstStyle/>
        <a:p>
          <a:endParaRPr lang="es-ES"/>
        </a:p>
      </dgm:t>
    </dgm:pt>
    <dgm:pt modelId="{C8F69524-79E2-A14A-8B05-876C8D83F57A}">
      <dgm:prSet phldrT="[Texto]"/>
      <dgm:spPr/>
      <dgm:t>
        <a:bodyPr/>
        <a:lstStyle/>
        <a:p>
          <a:r>
            <a:rPr lang="es-ES"/>
            <a:t>Grupo 2 (PCC Cog). n=174</a:t>
          </a:r>
        </a:p>
      </dgm:t>
    </dgm:pt>
    <dgm:pt modelId="{ED0F3D0B-E190-9F47-946B-BB36C71C12A0}" type="parTrans" cxnId="{FBD44574-0A94-3D44-BF60-E16F0A7FC54C}">
      <dgm:prSet/>
      <dgm:spPr/>
      <dgm:t>
        <a:bodyPr/>
        <a:lstStyle/>
        <a:p>
          <a:endParaRPr lang="es-ES"/>
        </a:p>
      </dgm:t>
    </dgm:pt>
    <dgm:pt modelId="{450F7DC4-E470-134A-9A4F-D1447F00DF39}" type="sibTrans" cxnId="{FBD44574-0A94-3D44-BF60-E16F0A7FC54C}">
      <dgm:prSet/>
      <dgm:spPr/>
      <dgm:t>
        <a:bodyPr/>
        <a:lstStyle/>
        <a:p>
          <a:endParaRPr lang="es-ES"/>
        </a:p>
      </dgm:t>
    </dgm:pt>
    <dgm:pt modelId="{53CEB77B-8EA4-954B-B10C-6825A64D1409}" type="pres">
      <dgm:prSet presAssocID="{E60F2BFF-B511-B644-9D5E-7A12468B132D}" presName="rootnode" presStyleCnt="0">
        <dgm:presLayoutVars>
          <dgm:chMax/>
          <dgm:chPref/>
          <dgm:dir/>
          <dgm:animLvl val="lvl"/>
        </dgm:presLayoutVars>
      </dgm:prSet>
      <dgm:spPr/>
      <dgm:t>
        <a:bodyPr/>
        <a:lstStyle/>
        <a:p>
          <a:endParaRPr lang="ca-ES"/>
        </a:p>
      </dgm:t>
    </dgm:pt>
    <dgm:pt modelId="{26DB7DFB-97F3-D34F-8D1E-9C38743D009A}" type="pres">
      <dgm:prSet presAssocID="{315A93F0-3856-764C-959E-3632ADD82060}" presName="composite" presStyleCnt="0"/>
      <dgm:spPr/>
    </dgm:pt>
    <dgm:pt modelId="{77E0BE6B-3521-F04A-9E78-51CAEE5E7CDB}" type="pres">
      <dgm:prSet presAssocID="{315A93F0-3856-764C-959E-3632ADD82060}" presName="bentUpArrow1" presStyleLbl="alignImgPlace1" presStyleIdx="0" presStyleCnt="3" custLinFactNeighborX="-1285" custLinFactNeighborY="-21942"/>
      <dgm:spPr/>
    </dgm:pt>
    <dgm:pt modelId="{2F2CD12D-1A55-244E-AFF7-A50E32ACC1FE}" type="pres">
      <dgm:prSet presAssocID="{315A93F0-3856-764C-959E-3632ADD82060}" presName="ParentText" presStyleLbl="node1" presStyleIdx="0" presStyleCnt="4" custScaleY="64458">
        <dgm:presLayoutVars>
          <dgm:chMax val="1"/>
          <dgm:chPref val="1"/>
          <dgm:bulletEnabled val="1"/>
        </dgm:presLayoutVars>
      </dgm:prSet>
      <dgm:spPr/>
      <dgm:t>
        <a:bodyPr/>
        <a:lstStyle/>
        <a:p>
          <a:endParaRPr lang="ca-ES"/>
        </a:p>
      </dgm:t>
    </dgm:pt>
    <dgm:pt modelId="{D22B6E59-3487-7E49-BF68-C8FB67F3A17C}" type="pres">
      <dgm:prSet presAssocID="{315A93F0-3856-764C-959E-3632ADD82060}" presName="ChildText" presStyleLbl="revTx" presStyleIdx="0" presStyleCnt="4" custScaleX="234590" custScaleY="43661" custLinFactNeighborX="69792" custLinFactNeighborY="-1495">
        <dgm:presLayoutVars>
          <dgm:chMax val="0"/>
          <dgm:chPref val="0"/>
          <dgm:bulletEnabled val="1"/>
        </dgm:presLayoutVars>
      </dgm:prSet>
      <dgm:spPr/>
      <dgm:t>
        <a:bodyPr/>
        <a:lstStyle/>
        <a:p>
          <a:endParaRPr lang="ca-ES"/>
        </a:p>
      </dgm:t>
    </dgm:pt>
    <dgm:pt modelId="{3CE66BD4-97C3-4A43-AA7A-B773CC1D7550}" type="pres">
      <dgm:prSet presAssocID="{E49DCE4C-A42C-E046-80CA-25325FB77732}" presName="sibTrans" presStyleCnt="0"/>
      <dgm:spPr/>
    </dgm:pt>
    <dgm:pt modelId="{ADB219FA-E2E6-E248-92BA-6E477D7D3E82}" type="pres">
      <dgm:prSet presAssocID="{36FF3B4B-749A-FB48-BD54-207AD1FD3556}" presName="composite" presStyleCnt="0"/>
      <dgm:spPr/>
    </dgm:pt>
    <dgm:pt modelId="{D1A5553D-E191-174B-8A8D-505A90E1F333}" type="pres">
      <dgm:prSet presAssocID="{36FF3B4B-749A-FB48-BD54-207AD1FD3556}" presName="bentUpArrow1" presStyleLbl="alignImgPlace1" presStyleIdx="1" presStyleCnt="3" custLinFactNeighborX="-53791" custLinFactNeighborY="-15666"/>
      <dgm:spPr/>
    </dgm:pt>
    <dgm:pt modelId="{9A1F9A75-5873-2144-AC23-A8CCF53EAFF3}" type="pres">
      <dgm:prSet presAssocID="{36FF3B4B-749A-FB48-BD54-207AD1FD3556}" presName="ParentText" presStyleLbl="node1" presStyleIdx="1" presStyleCnt="4" custScaleX="115208" custScaleY="74223" custLinFactNeighborX="-32148">
        <dgm:presLayoutVars>
          <dgm:chMax val="1"/>
          <dgm:chPref val="1"/>
          <dgm:bulletEnabled val="1"/>
        </dgm:presLayoutVars>
      </dgm:prSet>
      <dgm:spPr/>
      <dgm:t>
        <a:bodyPr/>
        <a:lstStyle/>
        <a:p>
          <a:endParaRPr lang="ca-ES"/>
        </a:p>
      </dgm:t>
    </dgm:pt>
    <dgm:pt modelId="{7610715A-A4A8-C344-89A6-3513755BD644}" type="pres">
      <dgm:prSet presAssocID="{36FF3B4B-749A-FB48-BD54-207AD1FD3556}" presName="ChildText" presStyleLbl="revTx" presStyleIdx="1" presStyleCnt="4" custScaleX="302433" custScaleY="48906" custLinFactNeighborX="65760" custLinFactNeighborY="-2534">
        <dgm:presLayoutVars>
          <dgm:chMax val="0"/>
          <dgm:chPref val="0"/>
          <dgm:bulletEnabled val="1"/>
        </dgm:presLayoutVars>
      </dgm:prSet>
      <dgm:spPr/>
      <dgm:t>
        <a:bodyPr/>
        <a:lstStyle/>
        <a:p>
          <a:endParaRPr lang="ca-ES"/>
        </a:p>
      </dgm:t>
    </dgm:pt>
    <dgm:pt modelId="{A1F0825B-2B12-D648-9288-AFD247F28490}" type="pres">
      <dgm:prSet presAssocID="{89ECE878-4D04-564F-8921-1645B39F918D}" presName="sibTrans" presStyleCnt="0"/>
      <dgm:spPr/>
    </dgm:pt>
    <dgm:pt modelId="{A2BB6D3D-86B4-0D46-8B4F-631B51BC2D6D}" type="pres">
      <dgm:prSet presAssocID="{881CA44C-4872-5949-8A79-4288A7C51452}" presName="composite" presStyleCnt="0"/>
      <dgm:spPr/>
    </dgm:pt>
    <dgm:pt modelId="{D0AB780C-5F46-A84F-9035-A46E6495C374}" type="pres">
      <dgm:prSet presAssocID="{881CA44C-4872-5949-8A79-4288A7C51452}" presName="bentUpArrow1" presStyleLbl="alignImgPlace1" presStyleIdx="2" presStyleCnt="3" custLinFactX="-75" custLinFactNeighborX="-100000" custLinFactNeighborY="-17090"/>
      <dgm:spPr/>
    </dgm:pt>
    <dgm:pt modelId="{B650DBAE-B8A3-EB47-9D38-8AD7BBEA3561}" type="pres">
      <dgm:prSet presAssocID="{881CA44C-4872-5949-8A79-4288A7C51452}" presName="ParentText" presStyleLbl="node1" presStyleIdx="2" presStyleCnt="4" custScaleX="121748" custScaleY="73811" custLinFactNeighborX="-59220">
        <dgm:presLayoutVars>
          <dgm:chMax val="1"/>
          <dgm:chPref val="1"/>
          <dgm:bulletEnabled val="1"/>
        </dgm:presLayoutVars>
      </dgm:prSet>
      <dgm:spPr/>
      <dgm:t>
        <a:bodyPr/>
        <a:lstStyle/>
        <a:p>
          <a:endParaRPr lang="ca-ES"/>
        </a:p>
      </dgm:t>
    </dgm:pt>
    <dgm:pt modelId="{13E7A3C7-FA24-A341-97AC-B32BE51F27E2}" type="pres">
      <dgm:prSet presAssocID="{881CA44C-4872-5949-8A79-4288A7C51452}" presName="ChildText" presStyleLbl="revTx" presStyleIdx="2" presStyleCnt="4" custScaleX="181054" custScaleY="61946" custLinFactNeighborX="-26672" custLinFactNeighborY="-4486">
        <dgm:presLayoutVars>
          <dgm:chMax val="0"/>
          <dgm:chPref val="0"/>
          <dgm:bulletEnabled val="1"/>
        </dgm:presLayoutVars>
      </dgm:prSet>
      <dgm:spPr/>
      <dgm:t>
        <a:bodyPr/>
        <a:lstStyle/>
        <a:p>
          <a:endParaRPr lang="ca-ES"/>
        </a:p>
      </dgm:t>
    </dgm:pt>
    <dgm:pt modelId="{B3443E6C-C213-A64C-8578-87574AF97188}" type="pres">
      <dgm:prSet presAssocID="{ABCAC5FC-E16D-C34C-8E24-F11315109FC6}" presName="sibTrans" presStyleCnt="0"/>
      <dgm:spPr/>
    </dgm:pt>
    <dgm:pt modelId="{3ABF03CB-620F-1D46-A87D-69B13A200049}" type="pres">
      <dgm:prSet presAssocID="{47D0A65F-F347-1448-8F38-17722477DA00}" presName="composite" presStyleCnt="0"/>
      <dgm:spPr/>
    </dgm:pt>
    <dgm:pt modelId="{F745B530-CAC6-2645-9A42-D1AF7D22D817}" type="pres">
      <dgm:prSet presAssocID="{47D0A65F-F347-1448-8F38-17722477DA00}" presName="ParentText" presStyleLbl="node1" presStyleIdx="3" presStyleCnt="4" custScaleX="125066" custScaleY="66932" custLinFactNeighborX="-85445" custLinFactNeighborY="-2417">
        <dgm:presLayoutVars>
          <dgm:chMax val="1"/>
          <dgm:chPref val="1"/>
          <dgm:bulletEnabled val="1"/>
        </dgm:presLayoutVars>
      </dgm:prSet>
      <dgm:spPr/>
      <dgm:t>
        <a:bodyPr/>
        <a:lstStyle/>
        <a:p>
          <a:endParaRPr lang="ca-ES"/>
        </a:p>
      </dgm:t>
    </dgm:pt>
    <dgm:pt modelId="{BCD21921-1487-6243-9B9B-6C1C88496312}" type="pres">
      <dgm:prSet presAssocID="{47D0A65F-F347-1448-8F38-17722477DA00}" presName="FinalChildText" presStyleLbl="revTx" presStyleIdx="3" presStyleCnt="4" custScaleX="269484" custScaleY="64098">
        <dgm:presLayoutVars>
          <dgm:chMax val="0"/>
          <dgm:chPref val="0"/>
          <dgm:bulletEnabled val="1"/>
        </dgm:presLayoutVars>
      </dgm:prSet>
      <dgm:spPr/>
      <dgm:t>
        <a:bodyPr/>
        <a:lstStyle/>
        <a:p>
          <a:endParaRPr lang="ca-ES"/>
        </a:p>
      </dgm:t>
    </dgm:pt>
  </dgm:ptLst>
  <dgm:cxnLst>
    <dgm:cxn modelId="{94058D01-601F-B049-9B51-3F8D9FA9D49C}" srcId="{36FF3B4B-749A-FB48-BD54-207AD1FD3556}" destId="{7B239F82-9DDB-AF44-B405-BBC8DEB3EDB4}" srcOrd="0" destOrd="0" parTransId="{A5E63634-95B7-6F42-9766-9165E9F9D2F7}" sibTransId="{4F300504-68DD-4541-B7D8-43BF00CE4254}"/>
    <dgm:cxn modelId="{B06556A4-D81D-8A48-A074-C28C4DC68A20}" type="presOf" srcId="{47D0A65F-F347-1448-8F38-17722477DA00}" destId="{F745B530-CAC6-2645-9A42-D1AF7D22D817}" srcOrd="0" destOrd="0" presId="urn:microsoft.com/office/officeart/2005/8/layout/StepDownProcess"/>
    <dgm:cxn modelId="{FBD44574-0A94-3D44-BF60-E16F0A7FC54C}" srcId="{47D0A65F-F347-1448-8F38-17722477DA00}" destId="{C8F69524-79E2-A14A-8B05-876C8D83F57A}" srcOrd="1" destOrd="0" parTransId="{ED0F3D0B-E190-9F47-946B-BB36C71C12A0}" sibTransId="{450F7DC4-E470-134A-9A4F-D1447F00DF39}"/>
    <dgm:cxn modelId="{0B813C18-5FC8-2B46-AF07-ADFA37DA7E6B}" type="presOf" srcId="{839EFB27-FAB4-1B45-A00A-DBE0CF295161}" destId="{BCD21921-1487-6243-9B9B-6C1C88496312}" srcOrd="0" destOrd="0" presId="urn:microsoft.com/office/officeart/2005/8/layout/StepDownProcess"/>
    <dgm:cxn modelId="{A4E4881D-40D5-D24D-8718-4CF5EE5B74B4}" srcId="{E60F2BFF-B511-B644-9D5E-7A12468B132D}" destId="{881CA44C-4872-5949-8A79-4288A7C51452}" srcOrd="2" destOrd="0" parTransId="{6580BE2C-8C67-B74D-AE3B-CE10F905A390}" sibTransId="{ABCAC5FC-E16D-C34C-8E24-F11315109FC6}"/>
    <dgm:cxn modelId="{6F846019-B211-234A-AB8D-74DFA21F0669}" type="presOf" srcId="{C8F69524-79E2-A14A-8B05-876C8D83F57A}" destId="{BCD21921-1487-6243-9B9B-6C1C88496312}" srcOrd="0" destOrd="1" presId="urn:microsoft.com/office/officeart/2005/8/layout/StepDownProcess"/>
    <dgm:cxn modelId="{FAE3BBC6-D547-564F-BCE2-2C261C1BF95A}" srcId="{E60F2BFF-B511-B644-9D5E-7A12468B132D}" destId="{315A93F0-3856-764C-959E-3632ADD82060}" srcOrd="0" destOrd="0" parTransId="{97D67B8D-ACB2-E844-8F68-46540FC17364}" sibTransId="{E49DCE4C-A42C-E046-80CA-25325FB77732}"/>
    <dgm:cxn modelId="{46301E2B-DB82-C84C-BC5B-0516AD4DBEE2}" srcId="{315A93F0-3856-764C-959E-3632ADD82060}" destId="{27DEE000-7D99-3E49-9074-4A92B564981B}" srcOrd="0" destOrd="0" parTransId="{5057352C-6F8F-B548-86FC-B46223EDF089}" sibTransId="{2F9E6127-536E-DA40-A457-C4052221A0BA}"/>
    <dgm:cxn modelId="{E294D9BB-E152-8648-9F8A-34666802E3A0}" srcId="{881CA44C-4872-5949-8A79-4288A7C51452}" destId="{69F805A6-3673-B341-9802-280E562938EA}" srcOrd="0" destOrd="0" parTransId="{1D36ED66-8274-E44F-BB17-742F96915A50}" sibTransId="{23A1D4C7-50A0-B34B-970E-A90613717D06}"/>
    <dgm:cxn modelId="{C3B162C2-DBE7-2A45-A01F-4B5F26E346DD}" srcId="{E60F2BFF-B511-B644-9D5E-7A12468B132D}" destId="{47D0A65F-F347-1448-8F38-17722477DA00}" srcOrd="3" destOrd="0" parTransId="{017D2DD7-FDF3-7C4B-8C53-C7D71FA27D67}" sibTransId="{2B5A6C08-5D85-524A-9876-7E758C960803}"/>
    <dgm:cxn modelId="{DB27296D-A0C4-8F4E-8E3A-E909D7064855}" type="presOf" srcId="{881CA44C-4872-5949-8A79-4288A7C51452}" destId="{B650DBAE-B8A3-EB47-9D38-8AD7BBEA3561}" srcOrd="0" destOrd="0" presId="urn:microsoft.com/office/officeart/2005/8/layout/StepDownProcess"/>
    <dgm:cxn modelId="{5A1F7037-9E56-FC49-98C9-01F66967CE26}" type="presOf" srcId="{69F805A6-3673-B341-9802-280E562938EA}" destId="{13E7A3C7-FA24-A341-97AC-B32BE51F27E2}" srcOrd="0" destOrd="0" presId="urn:microsoft.com/office/officeart/2005/8/layout/StepDownProcess"/>
    <dgm:cxn modelId="{9E593E77-DE69-EA4E-B665-189D63E47747}" type="presOf" srcId="{315A93F0-3856-764C-959E-3632ADD82060}" destId="{2F2CD12D-1A55-244E-AFF7-A50E32ACC1FE}" srcOrd="0" destOrd="0" presId="urn:microsoft.com/office/officeart/2005/8/layout/StepDownProcess"/>
    <dgm:cxn modelId="{345CCD03-8F94-8F4C-A3BB-CBD8917920D1}" srcId="{E60F2BFF-B511-B644-9D5E-7A12468B132D}" destId="{36FF3B4B-749A-FB48-BD54-207AD1FD3556}" srcOrd="1" destOrd="0" parTransId="{1A2427A0-965E-3C43-AC79-67A454DB83C9}" sibTransId="{89ECE878-4D04-564F-8921-1645B39F918D}"/>
    <dgm:cxn modelId="{DFCA5914-8DC6-2A4B-ADFE-02134AFA202A}" type="presOf" srcId="{E60F2BFF-B511-B644-9D5E-7A12468B132D}" destId="{53CEB77B-8EA4-954B-B10C-6825A64D1409}" srcOrd="0" destOrd="0" presId="urn:microsoft.com/office/officeart/2005/8/layout/StepDownProcess"/>
    <dgm:cxn modelId="{971176FB-9C18-4249-A615-7CC05C0246B5}" type="presOf" srcId="{7B239F82-9DDB-AF44-B405-BBC8DEB3EDB4}" destId="{7610715A-A4A8-C344-89A6-3513755BD644}" srcOrd="0" destOrd="0" presId="urn:microsoft.com/office/officeart/2005/8/layout/StepDownProcess"/>
    <dgm:cxn modelId="{A776A020-0465-EF49-BF32-0E9F47095DC0}" type="presOf" srcId="{36FF3B4B-749A-FB48-BD54-207AD1FD3556}" destId="{9A1F9A75-5873-2144-AC23-A8CCF53EAFF3}" srcOrd="0" destOrd="0" presId="urn:microsoft.com/office/officeart/2005/8/layout/StepDownProcess"/>
    <dgm:cxn modelId="{D45D4D98-EC54-C44E-8D3B-C66FC2104A41}" type="presOf" srcId="{27DEE000-7D99-3E49-9074-4A92B564981B}" destId="{D22B6E59-3487-7E49-BF68-C8FB67F3A17C}" srcOrd="0" destOrd="0" presId="urn:microsoft.com/office/officeart/2005/8/layout/StepDownProcess"/>
    <dgm:cxn modelId="{D3C04657-A480-FE40-A708-B8A7567F0D9C}" srcId="{47D0A65F-F347-1448-8F38-17722477DA00}" destId="{839EFB27-FAB4-1B45-A00A-DBE0CF295161}" srcOrd="0" destOrd="0" parTransId="{6CD31626-510C-F449-9D90-E048A62365AD}" sibTransId="{82F3434A-02E5-974E-B944-8F286E98A74A}"/>
    <dgm:cxn modelId="{41FFB624-21E8-8549-BB1B-61ADC7D17D45}" type="presParOf" srcId="{53CEB77B-8EA4-954B-B10C-6825A64D1409}" destId="{26DB7DFB-97F3-D34F-8D1E-9C38743D009A}" srcOrd="0" destOrd="0" presId="urn:microsoft.com/office/officeart/2005/8/layout/StepDownProcess"/>
    <dgm:cxn modelId="{BC32EF28-059A-134E-80CF-E7045E589232}" type="presParOf" srcId="{26DB7DFB-97F3-D34F-8D1E-9C38743D009A}" destId="{77E0BE6B-3521-F04A-9E78-51CAEE5E7CDB}" srcOrd="0" destOrd="0" presId="urn:microsoft.com/office/officeart/2005/8/layout/StepDownProcess"/>
    <dgm:cxn modelId="{286C814F-2C6C-6B49-8FA7-B8B9CD15C698}" type="presParOf" srcId="{26DB7DFB-97F3-D34F-8D1E-9C38743D009A}" destId="{2F2CD12D-1A55-244E-AFF7-A50E32ACC1FE}" srcOrd="1" destOrd="0" presId="urn:microsoft.com/office/officeart/2005/8/layout/StepDownProcess"/>
    <dgm:cxn modelId="{1896445A-CD24-EE4F-A112-998A357091EB}" type="presParOf" srcId="{26DB7DFB-97F3-D34F-8D1E-9C38743D009A}" destId="{D22B6E59-3487-7E49-BF68-C8FB67F3A17C}" srcOrd="2" destOrd="0" presId="urn:microsoft.com/office/officeart/2005/8/layout/StepDownProcess"/>
    <dgm:cxn modelId="{4B320084-F22F-8B43-AF26-4881B3885F35}" type="presParOf" srcId="{53CEB77B-8EA4-954B-B10C-6825A64D1409}" destId="{3CE66BD4-97C3-4A43-AA7A-B773CC1D7550}" srcOrd="1" destOrd="0" presId="urn:microsoft.com/office/officeart/2005/8/layout/StepDownProcess"/>
    <dgm:cxn modelId="{60C10A48-142C-864E-9762-3F5863EB48AF}" type="presParOf" srcId="{53CEB77B-8EA4-954B-B10C-6825A64D1409}" destId="{ADB219FA-E2E6-E248-92BA-6E477D7D3E82}" srcOrd="2" destOrd="0" presId="urn:microsoft.com/office/officeart/2005/8/layout/StepDownProcess"/>
    <dgm:cxn modelId="{9265367D-67B9-A742-9B62-A32343833AA0}" type="presParOf" srcId="{ADB219FA-E2E6-E248-92BA-6E477D7D3E82}" destId="{D1A5553D-E191-174B-8A8D-505A90E1F333}" srcOrd="0" destOrd="0" presId="urn:microsoft.com/office/officeart/2005/8/layout/StepDownProcess"/>
    <dgm:cxn modelId="{FC9DAD70-7887-5440-A60C-A00D6F2F2D22}" type="presParOf" srcId="{ADB219FA-E2E6-E248-92BA-6E477D7D3E82}" destId="{9A1F9A75-5873-2144-AC23-A8CCF53EAFF3}" srcOrd="1" destOrd="0" presId="urn:microsoft.com/office/officeart/2005/8/layout/StepDownProcess"/>
    <dgm:cxn modelId="{691C7CBA-FFED-634C-BFB2-88F40084D16B}" type="presParOf" srcId="{ADB219FA-E2E6-E248-92BA-6E477D7D3E82}" destId="{7610715A-A4A8-C344-89A6-3513755BD644}" srcOrd="2" destOrd="0" presId="urn:microsoft.com/office/officeart/2005/8/layout/StepDownProcess"/>
    <dgm:cxn modelId="{74173312-E585-4648-93DE-AE23CD73536B}" type="presParOf" srcId="{53CEB77B-8EA4-954B-B10C-6825A64D1409}" destId="{A1F0825B-2B12-D648-9288-AFD247F28490}" srcOrd="3" destOrd="0" presId="urn:microsoft.com/office/officeart/2005/8/layout/StepDownProcess"/>
    <dgm:cxn modelId="{D36E19CD-606D-344F-B845-41B1DB0B3378}" type="presParOf" srcId="{53CEB77B-8EA4-954B-B10C-6825A64D1409}" destId="{A2BB6D3D-86B4-0D46-8B4F-631B51BC2D6D}" srcOrd="4" destOrd="0" presId="urn:microsoft.com/office/officeart/2005/8/layout/StepDownProcess"/>
    <dgm:cxn modelId="{7E70C6B4-7120-C545-9E23-A632C45EE677}" type="presParOf" srcId="{A2BB6D3D-86B4-0D46-8B4F-631B51BC2D6D}" destId="{D0AB780C-5F46-A84F-9035-A46E6495C374}" srcOrd="0" destOrd="0" presId="urn:microsoft.com/office/officeart/2005/8/layout/StepDownProcess"/>
    <dgm:cxn modelId="{F7BD9D97-68C6-F047-8F19-073959B3B99A}" type="presParOf" srcId="{A2BB6D3D-86B4-0D46-8B4F-631B51BC2D6D}" destId="{B650DBAE-B8A3-EB47-9D38-8AD7BBEA3561}" srcOrd="1" destOrd="0" presId="urn:microsoft.com/office/officeart/2005/8/layout/StepDownProcess"/>
    <dgm:cxn modelId="{C766DFD4-1D98-1E4D-B705-9975E242BE09}" type="presParOf" srcId="{A2BB6D3D-86B4-0D46-8B4F-631B51BC2D6D}" destId="{13E7A3C7-FA24-A341-97AC-B32BE51F27E2}" srcOrd="2" destOrd="0" presId="urn:microsoft.com/office/officeart/2005/8/layout/StepDownProcess"/>
    <dgm:cxn modelId="{1385D6E8-00EA-A148-BFB8-5CAD27E17E83}" type="presParOf" srcId="{53CEB77B-8EA4-954B-B10C-6825A64D1409}" destId="{B3443E6C-C213-A64C-8578-87574AF97188}" srcOrd="5" destOrd="0" presId="urn:microsoft.com/office/officeart/2005/8/layout/StepDownProcess"/>
    <dgm:cxn modelId="{E53CECD0-1C94-0642-94C7-BC1630381A47}" type="presParOf" srcId="{53CEB77B-8EA4-954B-B10C-6825A64D1409}" destId="{3ABF03CB-620F-1D46-A87D-69B13A200049}" srcOrd="6" destOrd="0" presId="urn:microsoft.com/office/officeart/2005/8/layout/StepDownProcess"/>
    <dgm:cxn modelId="{7354C9D2-3DD8-ED45-B807-0CC477862D08}" type="presParOf" srcId="{3ABF03CB-620F-1D46-A87D-69B13A200049}" destId="{F745B530-CAC6-2645-9A42-D1AF7D22D817}" srcOrd="0" destOrd="0" presId="urn:microsoft.com/office/officeart/2005/8/layout/StepDownProcess"/>
    <dgm:cxn modelId="{AC5AFB5A-37BA-214C-8D6B-EAEF70DA2330}" type="presParOf" srcId="{3ABF03CB-620F-1D46-A87D-69B13A200049}" destId="{BCD21921-1487-6243-9B9B-6C1C88496312}" srcOrd="1" destOrd="0" presId="urn:microsoft.com/office/officeart/2005/8/layout/StepDown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6C14FD-0021-264E-800C-843F897C984B}">
      <dsp:nvSpPr>
        <dsp:cNvPr id="0" name=""/>
        <dsp:cNvSpPr/>
      </dsp:nvSpPr>
      <dsp:spPr>
        <a:xfrm>
          <a:off x="1537" y="57717"/>
          <a:ext cx="884831" cy="442415"/>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s-ES" sz="1300" kern="1200"/>
            <a:t>No COVID</a:t>
          </a:r>
        </a:p>
      </dsp:txBody>
      <dsp:txXfrm>
        <a:off x="14495" y="70675"/>
        <a:ext cx="858915" cy="416499"/>
      </dsp:txXfrm>
    </dsp:sp>
    <dsp:sp modelId="{2DE120E4-DA28-5A40-86D9-90498B8DF9E7}">
      <dsp:nvSpPr>
        <dsp:cNvPr id="0" name=""/>
        <dsp:cNvSpPr/>
      </dsp:nvSpPr>
      <dsp:spPr>
        <a:xfrm>
          <a:off x="44300" y="500133"/>
          <a:ext cx="91440" cy="419560"/>
        </a:xfrm>
        <a:custGeom>
          <a:avLst/>
          <a:gdLst/>
          <a:ahLst/>
          <a:cxnLst/>
          <a:rect l="0" t="0" r="0" b="0"/>
          <a:pathLst>
            <a:path>
              <a:moveTo>
                <a:pt x="45720" y="0"/>
              </a:moveTo>
              <a:lnTo>
                <a:pt x="45720" y="419560"/>
              </a:lnTo>
              <a:lnTo>
                <a:pt x="134203" y="41956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9F4E35-67C9-C64A-9D23-8825EC34AD39}">
      <dsp:nvSpPr>
        <dsp:cNvPr id="0" name=""/>
        <dsp:cNvSpPr/>
      </dsp:nvSpPr>
      <dsp:spPr>
        <a:xfrm>
          <a:off x="178503" y="610737"/>
          <a:ext cx="707865" cy="61791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Rt-PCR y serología negativas para nucleocápside.</a:t>
          </a:r>
        </a:p>
      </dsp:txBody>
      <dsp:txXfrm>
        <a:off x="196601" y="628835"/>
        <a:ext cx="671669" cy="581717"/>
      </dsp:txXfrm>
    </dsp:sp>
    <dsp:sp modelId="{CA05D270-175D-4948-86BE-85AEDB9FD935}">
      <dsp:nvSpPr>
        <dsp:cNvPr id="0" name=""/>
        <dsp:cNvSpPr/>
      </dsp:nvSpPr>
      <dsp:spPr>
        <a:xfrm>
          <a:off x="44300" y="500133"/>
          <a:ext cx="91440" cy="1060329"/>
        </a:xfrm>
        <a:custGeom>
          <a:avLst/>
          <a:gdLst/>
          <a:ahLst/>
          <a:cxnLst/>
          <a:rect l="0" t="0" r="0" b="0"/>
          <a:pathLst>
            <a:path>
              <a:moveTo>
                <a:pt x="45720" y="0"/>
              </a:moveTo>
              <a:lnTo>
                <a:pt x="45720" y="1060329"/>
              </a:lnTo>
              <a:lnTo>
                <a:pt x="134203" y="10603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D0A7E-BE62-594C-93A3-2EA238362CC2}">
      <dsp:nvSpPr>
        <dsp:cNvPr id="0" name=""/>
        <dsp:cNvSpPr/>
      </dsp:nvSpPr>
      <dsp:spPr>
        <a:xfrm>
          <a:off x="178503" y="1339254"/>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
              <a:satOff val="2690"/>
              <a:lumOff val="21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S" sz="1000" kern="1200"/>
            <a:t>n=20</a:t>
          </a:r>
        </a:p>
      </dsp:txBody>
      <dsp:txXfrm>
        <a:off x="191461" y="1352212"/>
        <a:ext cx="681949" cy="416499"/>
      </dsp:txXfrm>
    </dsp:sp>
    <dsp:sp modelId="{30EF65D7-DB29-4B4F-B405-92F545220C5E}">
      <dsp:nvSpPr>
        <dsp:cNvPr id="0" name=""/>
        <dsp:cNvSpPr/>
      </dsp:nvSpPr>
      <dsp:spPr>
        <a:xfrm>
          <a:off x="1107576" y="57717"/>
          <a:ext cx="884831" cy="442415"/>
        </a:xfrm>
        <a:prstGeom prst="roundRect">
          <a:avLst>
            <a:gd name="adj" fmla="val 1000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s-ES" sz="1300" kern="1200"/>
            <a:t>COVID No PCC</a:t>
          </a:r>
        </a:p>
      </dsp:txBody>
      <dsp:txXfrm>
        <a:off x="1120534" y="70675"/>
        <a:ext cx="858915" cy="416499"/>
      </dsp:txXfrm>
    </dsp:sp>
    <dsp:sp modelId="{B223BF87-4145-AB48-AE9F-49869887E772}">
      <dsp:nvSpPr>
        <dsp:cNvPr id="0" name=""/>
        <dsp:cNvSpPr/>
      </dsp:nvSpPr>
      <dsp:spPr>
        <a:xfrm>
          <a:off x="1150339" y="500133"/>
          <a:ext cx="91440" cy="1244382"/>
        </a:xfrm>
        <a:custGeom>
          <a:avLst/>
          <a:gdLst/>
          <a:ahLst/>
          <a:cxnLst/>
          <a:rect l="0" t="0" r="0" b="0"/>
          <a:pathLst>
            <a:path>
              <a:moveTo>
                <a:pt x="45720" y="0"/>
              </a:moveTo>
              <a:lnTo>
                <a:pt x="45720" y="1244382"/>
              </a:lnTo>
              <a:lnTo>
                <a:pt x="134203" y="124438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1CDE10-2C7C-2445-A185-23F521F0A431}">
      <dsp:nvSpPr>
        <dsp:cNvPr id="0" name=""/>
        <dsp:cNvSpPr/>
      </dsp:nvSpPr>
      <dsp:spPr>
        <a:xfrm>
          <a:off x="1284542" y="610737"/>
          <a:ext cx="707865" cy="2267557"/>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892954"/>
              <a:satOff val="5380"/>
              <a:lumOff val="43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Haberse recuperado de la infección por COVID-19, demostrado mediante una prueba Rt-PCR positiva, y no presentar síntomas persistentes de COVID-19 durante un período mayor a 12 semanas desde el inicio de la enfermedad</a:t>
          </a:r>
        </a:p>
      </dsp:txBody>
      <dsp:txXfrm>
        <a:off x="1305275" y="631470"/>
        <a:ext cx="666399" cy="2226091"/>
      </dsp:txXfrm>
    </dsp:sp>
    <dsp:sp modelId="{69DD8FD3-3080-3A4E-848E-D37ADA58E10B}">
      <dsp:nvSpPr>
        <dsp:cNvPr id="0" name=""/>
        <dsp:cNvSpPr/>
      </dsp:nvSpPr>
      <dsp:spPr>
        <a:xfrm>
          <a:off x="1150339" y="500133"/>
          <a:ext cx="91440" cy="2597770"/>
        </a:xfrm>
        <a:custGeom>
          <a:avLst/>
          <a:gdLst/>
          <a:ahLst/>
          <a:cxnLst/>
          <a:rect l="0" t="0" r="0" b="0"/>
          <a:pathLst>
            <a:path>
              <a:moveTo>
                <a:pt x="45720" y="0"/>
              </a:moveTo>
              <a:lnTo>
                <a:pt x="45720" y="2597770"/>
              </a:lnTo>
              <a:lnTo>
                <a:pt x="134203" y="25977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7EE002-088A-E54E-B2A2-507C3147785D}">
      <dsp:nvSpPr>
        <dsp:cNvPr id="0" name=""/>
        <dsp:cNvSpPr/>
      </dsp:nvSpPr>
      <dsp:spPr>
        <a:xfrm>
          <a:off x="1284542" y="2988899"/>
          <a:ext cx="707865" cy="218009"/>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339431"/>
              <a:satOff val="8070"/>
              <a:lumOff val="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S" sz="1000" kern="1200"/>
            <a:t>n=47</a:t>
          </a:r>
        </a:p>
      </dsp:txBody>
      <dsp:txXfrm>
        <a:off x="1290927" y="2995284"/>
        <a:ext cx="695095" cy="205239"/>
      </dsp:txXfrm>
    </dsp:sp>
    <dsp:sp modelId="{53A64C35-48D4-034E-86DB-9803F5355C68}">
      <dsp:nvSpPr>
        <dsp:cNvPr id="0" name=""/>
        <dsp:cNvSpPr/>
      </dsp:nvSpPr>
      <dsp:spPr>
        <a:xfrm>
          <a:off x="2213616" y="57717"/>
          <a:ext cx="884831" cy="442415"/>
        </a:xfrm>
        <a:prstGeom prst="roundRect">
          <a:avLst>
            <a:gd name="adj" fmla="val 1000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s-ES" sz="1300" kern="1200"/>
            <a:t>COVID PCC No Cog</a:t>
          </a:r>
        </a:p>
      </dsp:txBody>
      <dsp:txXfrm>
        <a:off x="2226574" y="70675"/>
        <a:ext cx="858915" cy="416499"/>
      </dsp:txXfrm>
    </dsp:sp>
    <dsp:sp modelId="{CEE2E9A4-A7B7-6347-8286-D2450143B4E6}">
      <dsp:nvSpPr>
        <dsp:cNvPr id="0" name=""/>
        <dsp:cNvSpPr/>
      </dsp:nvSpPr>
      <dsp:spPr>
        <a:xfrm>
          <a:off x="2256379" y="500133"/>
          <a:ext cx="91440" cy="895695"/>
        </a:xfrm>
        <a:custGeom>
          <a:avLst/>
          <a:gdLst/>
          <a:ahLst/>
          <a:cxnLst/>
          <a:rect l="0" t="0" r="0" b="0"/>
          <a:pathLst>
            <a:path>
              <a:moveTo>
                <a:pt x="45720" y="0"/>
              </a:moveTo>
              <a:lnTo>
                <a:pt x="45720" y="895695"/>
              </a:lnTo>
              <a:lnTo>
                <a:pt x="134203" y="89569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FD9FA1-F922-7F42-A8D5-32A02D98B006}">
      <dsp:nvSpPr>
        <dsp:cNvPr id="0" name=""/>
        <dsp:cNvSpPr/>
      </dsp:nvSpPr>
      <dsp:spPr>
        <a:xfrm>
          <a:off x="2390582" y="610737"/>
          <a:ext cx="707865" cy="157018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1785908"/>
              <a:satOff val="10760"/>
              <a:lumOff val="86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Síntomas persistentes de COVID-19 pero sin déficits neurocognitivos, durante un período mayor a 12 semanas desde el inicio de la enfermedad.</a:t>
          </a:r>
        </a:p>
      </dsp:txBody>
      <dsp:txXfrm>
        <a:off x="2411315" y="631470"/>
        <a:ext cx="666399" cy="1528716"/>
      </dsp:txXfrm>
    </dsp:sp>
    <dsp:sp modelId="{00EB7601-7CB5-E54F-B896-C17E33B7C5E9}">
      <dsp:nvSpPr>
        <dsp:cNvPr id="0" name=""/>
        <dsp:cNvSpPr/>
      </dsp:nvSpPr>
      <dsp:spPr>
        <a:xfrm>
          <a:off x="2256379" y="500133"/>
          <a:ext cx="91440" cy="2012598"/>
        </a:xfrm>
        <a:custGeom>
          <a:avLst/>
          <a:gdLst/>
          <a:ahLst/>
          <a:cxnLst/>
          <a:rect l="0" t="0" r="0" b="0"/>
          <a:pathLst>
            <a:path>
              <a:moveTo>
                <a:pt x="45720" y="0"/>
              </a:moveTo>
              <a:lnTo>
                <a:pt x="45720" y="2012598"/>
              </a:lnTo>
              <a:lnTo>
                <a:pt x="134203" y="2012598"/>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008E47-9874-7040-8C7E-C06B6AF99722}">
      <dsp:nvSpPr>
        <dsp:cNvPr id="0" name=""/>
        <dsp:cNvSpPr/>
      </dsp:nvSpPr>
      <dsp:spPr>
        <a:xfrm>
          <a:off x="2390582" y="2291523"/>
          <a:ext cx="707865" cy="44241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s-ES" sz="1000" kern="1200"/>
            <a:t>n=27</a:t>
          </a:r>
        </a:p>
      </dsp:txBody>
      <dsp:txXfrm>
        <a:off x="2403540" y="2304481"/>
        <a:ext cx="681949" cy="416499"/>
      </dsp:txXfrm>
    </dsp:sp>
    <dsp:sp modelId="{2269555D-F5E0-6740-AC56-5A107843655B}">
      <dsp:nvSpPr>
        <dsp:cNvPr id="0" name=""/>
        <dsp:cNvSpPr/>
      </dsp:nvSpPr>
      <dsp:spPr>
        <a:xfrm>
          <a:off x="3319655" y="57717"/>
          <a:ext cx="884831" cy="442415"/>
        </a:xfrm>
        <a:prstGeom prst="roundRect">
          <a:avLst>
            <a:gd name="adj" fmla="val 1000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s-ES" sz="1300" kern="1200"/>
            <a:t>COVID PCC Cog</a:t>
          </a:r>
        </a:p>
      </dsp:txBody>
      <dsp:txXfrm>
        <a:off x="3332613" y="70675"/>
        <a:ext cx="858915" cy="416499"/>
      </dsp:txXfrm>
    </dsp:sp>
    <dsp:sp modelId="{80C190F3-3C2A-484B-8AFF-36E1D0663943}">
      <dsp:nvSpPr>
        <dsp:cNvPr id="0" name=""/>
        <dsp:cNvSpPr/>
      </dsp:nvSpPr>
      <dsp:spPr>
        <a:xfrm>
          <a:off x="3362418" y="500133"/>
          <a:ext cx="91440" cy="447140"/>
        </a:xfrm>
        <a:custGeom>
          <a:avLst/>
          <a:gdLst/>
          <a:ahLst/>
          <a:cxnLst/>
          <a:rect l="0" t="0" r="0" b="0"/>
          <a:pathLst>
            <a:path>
              <a:moveTo>
                <a:pt x="45720" y="0"/>
              </a:moveTo>
              <a:lnTo>
                <a:pt x="45720" y="447140"/>
              </a:lnTo>
              <a:lnTo>
                <a:pt x="134203" y="44714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019E74-B396-394E-9124-2934E943A0DF}">
      <dsp:nvSpPr>
        <dsp:cNvPr id="0" name=""/>
        <dsp:cNvSpPr/>
      </dsp:nvSpPr>
      <dsp:spPr>
        <a:xfrm>
          <a:off x="3496621" y="610737"/>
          <a:ext cx="2135721" cy="67307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2678862"/>
              <a:satOff val="16139"/>
              <a:lumOff val="129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1) Presentar cualquier síntoma neurológico persistente relacionado con COVID-19 durante un período mayor a 12 semanas desde el inicio de la enfermedad, incluyendo migrañas recurrentes, anosmia, ageusia, mareos y vértigo.</a:t>
          </a:r>
        </a:p>
      </dsp:txBody>
      <dsp:txXfrm>
        <a:off x="3516335" y="630451"/>
        <a:ext cx="2096293" cy="633645"/>
      </dsp:txXfrm>
    </dsp:sp>
    <dsp:sp modelId="{479D6A76-7D19-6648-B3B4-FE8DB5C41B37}">
      <dsp:nvSpPr>
        <dsp:cNvPr id="0" name=""/>
        <dsp:cNvSpPr/>
      </dsp:nvSpPr>
      <dsp:spPr>
        <a:xfrm>
          <a:off x="3362418" y="500133"/>
          <a:ext cx="91440" cy="1233229"/>
        </a:xfrm>
        <a:custGeom>
          <a:avLst/>
          <a:gdLst/>
          <a:ahLst/>
          <a:cxnLst/>
          <a:rect l="0" t="0" r="0" b="0"/>
          <a:pathLst>
            <a:path>
              <a:moveTo>
                <a:pt x="45720" y="0"/>
              </a:moveTo>
              <a:lnTo>
                <a:pt x="45720" y="1233229"/>
              </a:lnTo>
              <a:lnTo>
                <a:pt x="134203" y="123322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3FA9DD-D15E-6846-AC69-896847ADA983}">
      <dsp:nvSpPr>
        <dsp:cNvPr id="0" name=""/>
        <dsp:cNvSpPr/>
      </dsp:nvSpPr>
      <dsp:spPr>
        <a:xfrm>
          <a:off x="3496621" y="1394415"/>
          <a:ext cx="2165083" cy="67789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125339"/>
              <a:satOff val="18829"/>
              <a:lumOff val="150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2) Presentar cualquier síntoma neuropsicológico durante un período mayor a 12 semanas desde el inicio de la enfermedad, incluyendo la sensación subjetiva de deterioro en una o más funciones cognitivas.</a:t>
          </a:r>
        </a:p>
      </dsp:txBody>
      <dsp:txXfrm>
        <a:off x="3516476" y="1414270"/>
        <a:ext cx="2125373" cy="638186"/>
      </dsp:txXfrm>
    </dsp:sp>
    <dsp:sp modelId="{A4C714F7-7AB7-DC48-998E-2064B77716BE}">
      <dsp:nvSpPr>
        <dsp:cNvPr id="0" name=""/>
        <dsp:cNvSpPr/>
      </dsp:nvSpPr>
      <dsp:spPr>
        <a:xfrm>
          <a:off x="3362418" y="500133"/>
          <a:ext cx="91440" cy="2066099"/>
        </a:xfrm>
        <a:custGeom>
          <a:avLst/>
          <a:gdLst/>
          <a:ahLst/>
          <a:cxnLst/>
          <a:rect l="0" t="0" r="0" b="0"/>
          <a:pathLst>
            <a:path>
              <a:moveTo>
                <a:pt x="45720" y="0"/>
              </a:moveTo>
              <a:lnTo>
                <a:pt x="45720" y="2066099"/>
              </a:lnTo>
              <a:lnTo>
                <a:pt x="134203" y="206609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EAB859-88D6-FF43-A93B-8FFA16F88A78}">
      <dsp:nvSpPr>
        <dsp:cNvPr id="0" name=""/>
        <dsp:cNvSpPr/>
      </dsp:nvSpPr>
      <dsp:spPr>
        <a:xfrm>
          <a:off x="3496621" y="2182915"/>
          <a:ext cx="2202395" cy="766635"/>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3571816"/>
              <a:satOff val="21519"/>
              <a:lumOff val="172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lvl="0" algn="ctr" defTabSz="311150">
            <a:lnSpc>
              <a:spcPct val="90000"/>
            </a:lnSpc>
            <a:spcBef>
              <a:spcPct val="0"/>
            </a:spcBef>
            <a:spcAft>
              <a:spcPct val="35000"/>
            </a:spcAft>
          </a:pPr>
          <a:r>
            <a:rPr lang="es-ES" sz="700" kern="1200"/>
            <a:t>3) Presentar cualquier síntoma vestibular o neuropsiquiátrico persistente relacionado con COVID-19 durante un período mayor a 12 semanas desde el inicio de la enfermedad, incluyendo trastornos depresivos, ansiedad o trastorno de estrés postraumático.</a:t>
          </a:r>
        </a:p>
      </dsp:txBody>
      <dsp:txXfrm>
        <a:off x="3519075" y="2205369"/>
        <a:ext cx="2157487" cy="721727"/>
      </dsp:txXfrm>
    </dsp:sp>
    <dsp:sp modelId="{1A323538-9806-D748-9B13-C6A28F752884}">
      <dsp:nvSpPr>
        <dsp:cNvPr id="0" name=""/>
        <dsp:cNvSpPr/>
      </dsp:nvSpPr>
      <dsp:spPr>
        <a:xfrm>
          <a:off x="3362418" y="500133"/>
          <a:ext cx="91440" cy="2674633"/>
        </a:xfrm>
        <a:custGeom>
          <a:avLst/>
          <a:gdLst/>
          <a:ahLst/>
          <a:cxnLst/>
          <a:rect l="0" t="0" r="0" b="0"/>
          <a:pathLst>
            <a:path>
              <a:moveTo>
                <a:pt x="45720" y="0"/>
              </a:moveTo>
              <a:lnTo>
                <a:pt x="45720" y="2674633"/>
              </a:lnTo>
              <a:lnTo>
                <a:pt x="134203" y="267463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3D0946-61E6-674A-A100-02E332FB58A1}">
      <dsp:nvSpPr>
        <dsp:cNvPr id="0" name=""/>
        <dsp:cNvSpPr/>
      </dsp:nvSpPr>
      <dsp:spPr>
        <a:xfrm>
          <a:off x="3496621" y="3060154"/>
          <a:ext cx="2423850" cy="229224"/>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018293"/>
              <a:satOff val="24209"/>
              <a:lumOff val="194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4) Presentar dos o más síntomas de los puntos 1 y 3.</a:t>
          </a:r>
        </a:p>
      </dsp:txBody>
      <dsp:txXfrm>
        <a:off x="3503335" y="3066868"/>
        <a:ext cx="2410422" cy="215796"/>
      </dsp:txXfrm>
    </dsp:sp>
    <dsp:sp modelId="{92BA417A-FE15-A342-A4AD-93863CA32AEB}">
      <dsp:nvSpPr>
        <dsp:cNvPr id="0" name=""/>
        <dsp:cNvSpPr/>
      </dsp:nvSpPr>
      <dsp:spPr>
        <a:xfrm>
          <a:off x="3362418" y="500133"/>
          <a:ext cx="91440" cy="3045066"/>
        </a:xfrm>
        <a:custGeom>
          <a:avLst/>
          <a:gdLst/>
          <a:ahLst/>
          <a:cxnLst/>
          <a:rect l="0" t="0" r="0" b="0"/>
          <a:pathLst>
            <a:path>
              <a:moveTo>
                <a:pt x="45720" y="0"/>
              </a:moveTo>
              <a:lnTo>
                <a:pt x="45720" y="3045066"/>
              </a:lnTo>
              <a:lnTo>
                <a:pt x="134203" y="304506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9B8792-E14A-874B-AD80-8E81CE0B1915}">
      <dsp:nvSpPr>
        <dsp:cNvPr id="0" name=""/>
        <dsp:cNvSpPr/>
      </dsp:nvSpPr>
      <dsp:spPr>
        <a:xfrm>
          <a:off x="3496621" y="3399983"/>
          <a:ext cx="707865" cy="290432"/>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kern="1200"/>
            <a:t>n=174</a:t>
          </a:r>
        </a:p>
      </dsp:txBody>
      <dsp:txXfrm>
        <a:off x="3505127" y="3408489"/>
        <a:ext cx="690853" cy="2734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E0BE6B-3521-F04A-9E78-51CAEE5E7CDB}">
      <dsp:nvSpPr>
        <dsp:cNvPr id="0" name=""/>
        <dsp:cNvSpPr/>
      </dsp:nvSpPr>
      <dsp:spPr>
        <a:xfrm rot="5400000">
          <a:off x="142095" y="422403"/>
          <a:ext cx="566653" cy="645114"/>
        </a:xfrm>
        <a:prstGeom prst="bentUpArrow">
          <a:avLst>
            <a:gd name="adj1" fmla="val 32840"/>
            <a:gd name="adj2" fmla="val 25000"/>
            <a:gd name="adj3" fmla="val 35780"/>
          </a:avLst>
        </a:prstGeom>
        <a:solidFill>
          <a:schemeClr val="accent4">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2CD12D-1A55-244E-AFF7-A50E32ACC1FE}">
      <dsp:nvSpPr>
        <dsp:cNvPr id="0" name=""/>
        <dsp:cNvSpPr/>
      </dsp:nvSpPr>
      <dsp:spPr>
        <a:xfrm>
          <a:off x="256" y="37250"/>
          <a:ext cx="953910" cy="430390"/>
        </a:xfrm>
        <a:prstGeom prst="roundRect">
          <a:avLst>
            <a:gd name="adj" fmla="val 1667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t>Grupo completo</a:t>
          </a:r>
        </a:p>
      </dsp:txBody>
      <dsp:txXfrm>
        <a:off x="21270" y="58264"/>
        <a:ext cx="911882" cy="388362"/>
      </dsp:txXfrm>
    </dsp:sp>
    <dsp:sp modelId="{D22B6E59-3487-7E49-BF68-C8FB67F3A17C}">
      <dsp:nvSpPr>
        <dsp:cNvPr id="0" name=""/>
        <dsp:cNvSpPr/>
      </dsp:nvSpPr>
      <dsp:spPr>
        <a:xfrm>
          <a:off x="971490" y="126227"/>
          <a:ext cx="1627546" cy="23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inicial = 268 participantes</a:t>
          </a:r>
        </a:p>
      </dsp:txBody>
      <dsp:txXfrm>
        <a:off x="971490" y="126227"/>
        <a:ext cx="1627546" cy="235625"/>
      </dsp:txXfrm>
    </dsp:sp>
    <dsp:sp modelId="{D1A5553D-E191-174B-8A8D-505A90E1F333}">
      <dsp:nvSpPr>
        <dsp:cNvPr id="0" name=""/>
        <dsp:cNvSpPr/>
      </dsp:nvSpPr>
      <dsp:spPr>
        <a:xfrm rot="5400000">
          <a:off x="890903" y="1121964"/>
          <a:ext cx="566653" cy="645114"/>
        </a:xfrm>
        <a:prstGeom prst="bentUpArrow">
          <a:avLst>
            <a:gd name="adj1" fmla="val 32840"/>
            <a:gd name="adj2" fmla="val 25000"/>
            <a:gd name="adj3" fmla="val 35780"/>
          </a:avLst>
        </a:prstGeom>
        <a:solidFill>
          <a:schemeClr val="accent4">
            <a:tint val="50000"/>
            <a:hueOff val="-1962696"/>
            <a:satOff val="9881"/>
            <a:lumOff val="636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A1F9A75-5873-2144-AC23-A8CCF53EAFF3}">
      <dsp:nvSpPr>
        <dsp:cNvPr id="0" name=""/>
        <dsp:cNvSpPr/>
      </dsp:nvSpPr>
      <dsp:spPr>
        <a:xfrm>
          <a:off x="708589" y="668646"/>
          <a:ext cx="1098980" cy="495591"/>
        </a:xfrm>
        <a:prstGeom prst="roundRect">
          <a:avLst>
            <a:gd name="adj" fmla="val 16670"/>
          </a:avLst>
        </a:prstGeom>
        <a:solidFill>
          <a:schemeClr val="accent4">
            <a:hueOff val="-1488257"/>
            <a:satOff val="8966"/>
            <a:lumOff val="71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t>Se eliminan las observaciones de COVID PCC No Cog </a:t>
          </a:r>
        </a:p>
      </dsp:txBody>
      <dsp:txXfrm>
        <a:off x="732786" y="692843"/>
        <a:ext cx="1050586" cy="447197"/>
      </dsp:txXfrm>
    </dsp:sp>
    <dsp:sp modelId="{7610715A-A4A8-C344-89A6-3513755BD644}">
      <dsp:nvSpPr>
        <dsp:cNvPr id="0" name=""/>
        <dsp:cNvSpPr/>
      </dsp:nvSpPr>
      <dsp:spPr>
        <a:xfrm>
          <a:off x="1795707" y="770464"/>
          <a:ext cx="2098229" cy="263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eliminados = 27 participantes</a:t>
          </a:r>
        </a:p>
      </dsp:txBody>
      <dsp:txXfrm>
        <a:off x="1795707" y="770464"/>
        <a:ext cx="2098229" cy="263930"/>
      </dsp:txXfrm>
    </dsp:sp>
    <dsp:sp modelId="{D0AB780C-5F46-A84F-9035-A46E6495C374}">
      <dsp:nvSpPr>
        <dsp:cNvPr id="0" name=""/>
        <dsp:cNvSpPr/>
      </dsp:nvSpPr>
      <dsp:spPr>
        <a:xfrm rot="5400000">
          <a:off x="1638507" y="1776516"/>
          <a:ext cx="566653" cy="645114"/>
        </a:xfrm>
        <a:prstGeom prst="bentUpArrow">
          <a:avLst>
            <a:gd name="adj1" fmla="val 32840"/>
            <a:gd name="adj2" fmla="val 25000"/>
            <a:gd name="adj3" fmla="val 35780"/>
          </a:avLst>
        </a:prstGeom>
        <a:solidFill>
          <a:schemeClr val="accent4">
            <a:tint val="50000"/>
            <a:hueOff val="-3925392"/>
            <a:satOff val="19763"/>
            <a:lumOff val="1272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50DBAE-B8A3-EB47-9D38-8AD7BBEA3561}">
      <dsp:nvSpPr>
        <dsp:cNvPr id="0" name=""/>
        <dsp:cNvSpPr/>
      </dsp:nvSpPr>
      <dsp:spPr>
        <a:xfrm>
          <a:off x="1465343" y="1332644"/>
          <a:ext cx="1161366" cy="492840"/>
        </a:xfrm>
        <a:prstGeom prst="roundRect">
          <a:avLst>
            <a:gd name="adj" fmla="val 16670"/>
          </a:avLst>
        </a:prstGeom>
        <a:solidFill>
          <a:schemeClr val="accent4">
            <a:hueOff val="-2976513"/>
            <a:satOff val="17933"/>
            <a:lumOff val="14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t>Se reúnen los grupos No COVID y COVID No PCC</a:t>
          </a:r>
        </a:p>
      </dsp:txBody>
      <dsp:txXfrm>
        <a:off x="1489406" y="1356707"/>
        <a:ext cx="1113240" cy="444714"/>
      </dsp:txXfrm>
    </dsp:sp>
    <dsp:sp modelId="{13E7A3C7-FA24-A341-97AC-B32BE51F27E2}">
      <dsp:nvSpPr>
        <dsp:cNvPr id="0" name=""/>
        <dsp:cNvSpPr/>
      </dsp:nvSpPr>
      <dsp:spPr>
        <a:xfrm>
          <a:off x="2621671" y="1387365"/>
          <a:ext cx="1256122" cy="3343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n = 67 participantes</a:t>
          </a:r>
        </a:p>
      </dsp:txBody>
      <dsp:txXfrm>
        <a:off x="2621671" y="1387365"/>
        <a:ext cx="1256122" cy="334303"/>
      </dsp:txXfrm>
    </dsp:sp>
    <dsp:sp modelId="{F745B530-CAC6-2645-9A42-D1AF7D22D817}">
      <dsp:nvSpPr>
        <dsp:cNvPr id="0" name=""/>
        <dsp:cNvSpPr/>
      </dsp:nvSpPr>
      <dsp:spPr>
        <a:xfrm>
          <a:off x="2230176" y="1979127"/>
          <a:ext cx="1193017" cy="446909"/>
        </a:xfrm>
        <a:prstGeom prst="roundRect">
          <a:avLst>
            <a:gd name="adj" fmla="val 16670"/>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a:t>Se generan los grupos de comparación</a:t>
          </a:r>
        </a:p>
      </dsp:txBody>
      <dsp:txXfrm>
        <a:off x="2251996" y="2000947"/>
        <a:ext cx="1149377" cy="403269"/>
      </dsp:txXfrm>
    </dsp:sp>
    <dsp:sp modelId="{BCD21921-1487-6243-9B9B-6C1C88496312}">
      <dsp:nvSpPr>
        <dsp:cNvPr id="0" name=""/>
        <dsp:cNvSpPr/>
      </dsp:nvSpPr>
      <dsp:spPr>
        <a:xfrm>
          <a:off x="3530782" y="2045424"/>
          <a:ext cx="1869635" cy="3459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s-ES" sz="700" kern="1200"/>
            <a:t>Grupo 1 (No COVID + COVID No PCC). n = 67</a:t>
          </a:r>
        </a:p>
        <a:p>
          <a:pPr marL="57150" lvl="1" indent="-57150" algn="l" defTabSz="311150">
            <a:lnSpc>
              <a:spcPct val="90000"/>
            </a:lnSpc>
            <a:spcBef>
              <a:spcPct val="0"/>
            </a:spcBef>
            <a:spcAft>
              <a:spcPct val="15000"/>
            </a:spcAft>
            <a:buChar char="••"/>
          </a:pPr>
          <a:r>
            <a:rPr lang="es-ES" sz="700" kern="1200"/>
            <a:t>Grupo 2 (PCC Cog). n=174</a:t>
          </a:r>
        </a:p>
      </dsp:txBody>
      <dsp:txXfrm>
        <a:off x="3530782" y="2045424"/>
        <a:ext cx="1869635" cy="3459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HGcxEqUX3L1EQHnrWB3yIp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VNSjFkVlBsODFRbVM1RUFNRzhWbi03ZG12OHNmTHp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F06B13-68F1-47C9-BB02-582E5236F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37163</Words>
  <Characters>217033</Characters>
  <Application>Microsoft Office Word</Application>
  <DocSecurity>0</DocSecurity>
  <Lines>4822</Lines>
  <Paragraphs>1578</Paragraphs>
  <ScaleCrop>false</ScaleCrop>
  <Company/>
  <LinksUpToDate>false</LinksUpToDate>
  <CharactersWithSpaces>252618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EIMT</dc:creator>
  <cp:lastModifiedBy>Concepció Violán Fors</cp:lastModifiedBy>
  <cp:revision>254</cp:revision>
  <cp:lastPrinted>2024-12-31T09:49:00Z</cp:lastPrinted>
  <dcterms:created xsi:type="dcterms:W3CDTF">2024-12-31T18:12:00Z</dcterms:created>
  <dcterms:modified xsi:type="dcterms:W3CDTF">2024-12-31T19:06:00Z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id="ONdMIgNh"/&gt;&lt;style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6e58ffbb2df406a2b9cd7542f987e4bb09a19db46a73fabdeb65b9faf929c34b</vt:lpwstr>
  </property>
</Properties>
</file>